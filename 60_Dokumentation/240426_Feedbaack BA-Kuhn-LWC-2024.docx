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79037B" w14:textId="77777777" w:rsidR="00854AE3" w:rsidRDefault="006C76DB">
      <w:pPr>
        <w:spacing w:before="132" w:line="199" w:lineRule="auto"/>
        <w:ind w:right="1273"/>
        <w:jc w:val="center"/>
        <w:rPr>
          <w:rFonts w:ascii="Georgia" w:hAnsi="Georgia"/>
          <w:b/>
          <w:sz w:val="32"/>
        </w:rPr>
      </w:pPr>
      <w:r>
        <w:rPr>
          <w:rFonts w:ascii="Georgia" w:hAnsi="Georgia"/>
          <w:b/>
          <w:color w:val="171615"/>
          <w:spacing w:val="-8"/>
          <w:sz w:val="32"/>
        </w:rPr>
        <w:t>Entwicklung</w:t>
      </w:r>
      <w:r>
        <w:rPr>
          <w:rFonts w:ascii="Georgia" w:hAnsi="Georgia"/>
          <w:b/>
          <w:color w:val="171615"/>
          <w:sz w:val="32"/>
        </w:rPr>
        <w:t xml:space="preserve"> </w:t>
      </w:r>
      <w:r>
        <w:rPr>
          <w:rFonts w:ascii="Georgia" w:hAnsi="Georgia"/>
          <w:b/>
          <w:color w:val="171615"/>
          <w:spacing w:val="-8"/>
          <w:sz w:val="32"/>
        </w:rPr>
        <w:t>einer</w:t>
      </w:r>
      <w:r>
        <w:rPr>
          <w:rFonts w:ascii="Georgia" w:hAnsi="Georgia"/>
          <w:b/>
          <w:color w:val="171615"/>
          <w:sz w:val="32"/>
        </w:rPr>
        <w:t xml:space="preserve"> </w:t>
      </w:r>
      <w:r>
        <w:rPr>
          <w:rFonts w:ascii="Georgia" w:hAnsi="Georgia"/>
          <w:b/>
          <w:color w:val="171615"/>
          <w:spacing w:val="-8"/>
          <w:sz w:val="32"/>
        </w:rPr>
        <w:t>neue</w:t>
      </w:r>
      <w:r>
        <w:rPr>
          <w:rFonts w:ascii="Georgia" w:hAnsi="Georgia"/>
          <w:b/>
          <w:color w:val="171615"/>
          <w:sz w:val="32"/>
        </w:rPr>
        <w:t xml:space="preserve"> </w:t>
      </w:r>
      <w:proofErr w:type="spellStart"/>
      <w:r>
        <w:rPr>
          <w:rFonts w:ascii="Georgia" w:hAnsi="Georgia"/>
          <w:b/>
          <w:color w:val="171615"/>
          <w:spacing w:val="-8"/>
          <w:sz w:val="32"/>
        </w:rPr>
        <w:t>Messungmethode</w:t>
      </w:r>
      <w:proofErr w:type="spellEnd"/>
      <w:r>
        <w:rPr>
          <w:rFonts w:ascii="Georgia" w:hAnsi="Georgia"/>
          <w:b/>
          <w:color w:val="171615"/>
          <w:sz w:val="32"/>
        </w:rPr>
        <w:t xml:space="preserve"> </w:t>
      </w:r>
      <w:r>
        <w:rPr>
          <w:rFonts w:ascii="Georgia" w:hAnsi="Georgia"/>
          <w:b/>
          <w:color w:val="171615"/>
          <w:spacing w:val="-8"/>
          <w:sz w:val="32"/>
        </w:rPr>
        <w:t xml:space="preserve">für </w:t>
      </w:r>
      <w:proofErr w:type="spellStart"/>
      <w:r>
        <w:rPr>
          <w:rFonts w:ascii="Georgia" w:hAnsi="Georgia"/>
          <w:b/>
          <w:color w:val="171615"/>
          <w:spacing w:val="-4"/>
          <w:sz w:val="32"/>
        </w:rPr>
        <w:t>Schneefeuchtichkeit</w:t>
      </w:r>
      <w:proofErr w:type="spellEnd"/>
    </w:p>
    <w:p w14:paraId="74874BAA" w14:textId="77777777" w:rsidR="00854AE3" w:rsidRDefault="006C76DB">
      <w:pPr>
        <w:spacing w:before="241" w:line="334" w:lineRule="exact"/>
        <w:ind w:right="1273"/>
        <w:jc w:val="center"/>
        <w:rPr>
          <w:sz w:val="32"/>
        </w:rPr>
      </w:pPr>
      <w:r>
        <w:rPr>
          <w:color w:val="171615"/>
          <w:spacing w:val="-2"/>
          <w:w w:val="110"/>
          <w:sz w:val="32"/>
        </w:rPr>
        <w:t>Bachelorarbeit</w:t>
      </w:r>
    </w:p>
    <w:p w14:paraId="056EABA0" w14:textId="77777777" w:rsidR="00854AE3" w:rsidRDefault="006C76DB">
      <w:pPr>
        <w:spacing w:line="334" w:lineRule="exact"/>
        <w:ind w:left="2" w:right="1273"/>
        <w:jc w:val="center"/>
        <w:rPr>
          <w:sz w:val="32"/>
        </w:rPr>
      </w:pPr>
      <w:r>
        <w:rPr>
          <w:color w:val="171615"/>
          <w:spacing w:val="-4"/>
          <w:w w:val="110"/>
          <w:sz w:val="32"/>
        </w:rPr>
        <w:t>Bachelor</w:t>
      </w:r>
      <w:r>
        <w:rPr>
          <w:color w:val="171615"/>
          <w:spacing w:val="-7"/>
          <w:w w:val="110"/>
          <w:sz w:val="32"/>
        </w:rPr>
        <w:t xml:space="preserve"> </w:t>
      </w:r>
      <w:r>
        <w:rPr>
          <w:color w:val="171615"/>
          <w:spacing w:val="-4"/>
          <w:w w:val="110"/>
          <w:sz w:val="32"/>
        </w:rPr>
        <w:t>für</w:t>
      </w:r>
      <w:r>
        <w:rPr>
          <w:color w:val="171615"/>
          <w:spacing w:val="-7"/>
          <w:w w:val="110"/>
          <w:sz w:val="32"/>
        </w:rPr>
        <w:t xml:space="preserve"> </w:t>
      </w:r>
      <w:r>
        <w:rPr>
          <w:color w:val="171615"/>
          <w:spacing w:val="-4"/>
          <w:w w:val="110"/>
          <w:sz w:val="32"/>
        </w:rPr>
        <w:t>Maschinentechnik</w:t>
      </w:r>
      <w:r>
        <w:rPr>
          <w:color w:val="171615"/>
          <w:spacing w:val="-7"/>
          <w:w w:val="110"/>
          <w:sz w:val="32"/>
        </w:rPr>
        <w:t xml:space="preserve"> </w:t>
      </w:r>
      <w:r>
        <w:rPr>
          <w:color w:val="171615"/>
          <w:spacing w:val="-4"/>
          <w:w w:val="110"/>
          <w:sz w:val="32"/>
        </w:rPr>
        <w:t>|</w:t>
      </w:r>
      <w:r>
        <w:rPr>
          <w:color w:val="171615"/>
          <w:spacing w:val="-6"/>
          <w:w w:val="110"/>
          <w:sz w:val="32"/>
        </w:rPr>
        <w:t xml:space="preserve"> </w:t>
      </w:r>
      <w:r>
        <w:rPr>
          <w:color w:val="171615"/>
          <w:spacing w:val="-4"/>
          <w:w w:val="110"/>
          <w:sz w:val="32"/>
        </w:rPr>
        <w:t>Innovation</w:t>
      </w:r>
    </w:p>
    <w:p w14:paraId="01BADE23" w14:textId="77777777" w:rsidR="00854AE3" w:rsidRDefault="00854AE3">
      <w:pPr>
        <w:pStyle w:val="Textkrper"/>
        <w:spacing w:before="218"/>
        <w:rPr>
          <w:sz w:val="32"/>
        </w:rPr>
      </w:pPr>
    </w:p>
    <w:p w14:paraId="78E8A35A" w14:textId="77777777" w:rsidR="00854AE3" w:rsidRDefault="006C76DB">
      <w:pPr>
        <w:spacing w:line="196" w:lineRule="auto"/>
        <w:ind w:left="3457" w:right="4730" w:hanging="1"/>
        <w:jc w:val="center"/>
        <w:rPr>
          <w:sz w:val="32"/>
        </w:rPr>
      </w:pPr>
      <w:r>
        <w:rPr>
          <w:color w:val="171615"/>
          <w:spacing w:val="-2"/>
          <w:w w:val="110"/>
          <w:sz w:val="32"/>
        </w:rPr>
        <w:t>Betreuung:</w:t>
      </w:r>
      <w:r>
        <w:rPr>
          <w:color w:val="171615"/>
          <w:spacing w:val="80"/>
          <w:w w:val="110"/>
          <w:sz w:val="32"/>
        </w:rPr>
        <w:t xml:space="preserve"> </w:t>
      </w:r>
      <w:r>
        <w:rPr>
          <w:color w:val="171615"/>
          <w:sz w:val="32"/>
        </w:rPr>
        <w:t>Albert Loichinger</w:t>
      </w:r>
    </w:p>
    <w:p w14:paraId="0FCFAE35" w14:textId="77777777" w:rsidR="00854AE3" w:rsidRDefault="00854AE3">
      <w:pPr>
        <w:pStyle w:val="Textkrper"/>
        <w:spacing w:before="229"/>
        <w:rPr>
          <w:sz w:val="32"/>
        </w:rPr>
      </w:pPr>
    </w:p>
    <w:p w14:paraId="2D5AF10F" w14:textId="77777777" w:rsidR="00854AE3" w:rsidRDefault="006C76DB">
      <w:pPr>
        <w:spacing w:line="196" w:lineRule="auto"/>
        <w:ind w:left="3515" w:right="3355" w:hanging="816"/>
        <w:rPr>
          <w:sz w:val="32"/>
        </w:rPr>
      </w:pPr>
      <w:r>
        <w:rPr>
          <w:color w:val="171615"/>
          <w:w w:val="110"/>
          <w:sz w:val="32"/>
        </w:rPr>
        <w:t>Unterstützung</w:t>
      </w:r>
      <w:r>
        <w:rPr>
          <w:color w:val="171615"/>
          <w:spacing w:val="-10"/>
          <w:w w:val="110"/>
          <w:sz w:val="32"/>
        </w:rPr>
        <w:t xml:space="preserve"> </w:t>
      </w:r>
      <w:r>
        <w:rPr>
          <w:color w:val="171615"/>
          <w:w w:val="110"/>
          <w:sz w:val="32"/>
        </w:rPr>
        <w:t>Team</w:t>
      </w:r>
      <w:r>
        <w:rPr>
          <w:color w:val="171615"/>
          <w:spacing w:val="-11"/>
          <w:w w:val="110"/>
          <w:sz w:val="32"/>
        </w:rPr>
        <w:t xml:space="preserve"> </w:t>
      </w:r>
      <w:r>
        <w:rPr>
          <w:color w:val="171615"/>
          <w:w w:val="110"/>
          <w:sz w:val="32"/>
        </w:rPr>
        <w:t>IPEK: Christian Locher</w:t>
      </w:r>
    </w:p>
    <w:p w14:paraId="14DEA312" w14:textId="77777777" w:rsidR="00854AE3" w:rsidRDefault="00854AE3">
      <w:pPr>
        <w:pStyle w:val="Textkrper"/>
        <w:spacing w:before="175"/>
        <w:rPr>
          <w:sz w:val="32"/>
        </w:rPr>
      </w:pPr>
    </w:p>
    <w:p w14:paraId="3C229C1E" w14:textId="77777777" w:rsidR="00854AE3" w:rsidRDefault="006C76DB">
      <w:pPr>
        <w:spacing w:line="334" w:lineRule="exact"/>
        <w:ind w:right="1273"/>
        <w:jc w:val="center"/>
        <w:rPr>
          <w:sz w:val="32"/>
        </w:rPr>
      </w:pPr>
      <w:r>
        <w:rPr>
          <w:color w:val="171615"/>
          <w:w w:val="105"/>
          <w:sz w:val="32"/>
        </w:rPr>
        <w:t>FS</w:t>
      </w:r>
      <w:r>
        <w:rPr>
          <w:color w:val="171615"/>
          <w:spacing w:val="29"/>
          <w:w w:val="105"/>
          <w:sz w:val="32"/>
        </w:rPr>
        <w:t xml:space="preserve"> </w:t>
      </w:r>
      <w:r>
        <w:rPr>
          <w:color w:val="171615"/>
          <w:spacing w:val="-4"/>
          <w:w w:val="105"/>
          <w:sz w:val="32"/>
        </w:rPr>
        <w:t>2024</w:t>
      </w:r>
    </w:p>
    <w:p w14:paraId="16CBF5AE" w14:textId="77777777" w:rsidR="00854AE3" w:rsidRDefault="006C76DB">
      <w:pPr>
        <w:spacing w:line="334" w:lineRule="exact"/>
        <w:ind w:left="1" w:right="1273"/>
        <w:jc w:val="center"/>
        <w:rPr>
          <w:sz w:val="32"/>
        </w:rPr>
      </w:pPr>
      <w:r>
        <w:rPr>
          <w:color w:val="171615"/>
          <w:w w:val="105"/>
          <w:sz w:val="32"/>
        </w:rPr>
        <w:t>Abgabedatum:</w:t>
      </w:r>
      <w:r>
        <w:rPr>
          <w:color w:val="171615"/>
          <w:spacing w:val="44"/>
          <w:w w:val="150"/>
          <w:sz w:val="32"/>
        </w:rPr>
        <w:t xml:space="preserve"> </w:t>
      </w:r>
      <w:r>
        <w:rPr>
          <w:color w:val="171615"/>
          <w:spacing w:val="-2"/>
          <w:w w:val="105"/>
          <w:sz w:val="32"/>
        </w:rPr>
        <w:t>2024.</w:t>
      </w:r>
    </w:p>
    <w:p w14:paraId="299CD254" w14:textId="77777777" w:rsidR="00854AE3" w:rsidRDefault="006C76DB">
      <w:pPr>
        <w:spacing w:before="232"/>
        <w:ind w:left="2" w:right="1273"/>
        <w:jc w:val="center"/>
        <w:rPr>
          <w:sz w:val="32"/>
        </w:rPr>
      </w:pPr>
      <w:r>
        <w:rPr>
          <w:color w:val="171615"/>
          <w:w w:val="110"/>
          <w:sz w:val="32"/>
        </w:rPr>
        <w:t>Autor:</w:t>
      </w:r>
      <w:r>
        <w:rPr>
          <w:color w:val="171615"/>
          <w:spacing w:val="16"/>
          <w:w w:val="110"/>
          <w:sz w:val="32"/>
        </w:rPr>
        <w:t xml:space="preserve"> </w:t>
      </w:r>
      <w:r>
        <w:rPr>
          <w:color w:val="171615"/>
          <w:w w:val="110"/>
          <w:sz w:val="32"/>
        </w:rPr>
        <w:t>Peter</w:t>
      </w:r>
      <w:r>
        <w:rPr>
          <w:color w:val="171615"/>
          <w:spacing w:val="16"/>
          <w:w w:val="110"/>
          <w:sz w:val="32"/>
        </w:rPr>
        <w:t xml:space="preserve"> </w:t>
      </w:r>
      <w:r>
        <w:rPr>
          <w:color w:val="171615"/>
          <w:spacing w:val="-4"/>
          <w:w w:val="110"/>
          <w:sz w:val="32"/>
        </w:rPr>
        <w:t>Kuhn</w:t>
      </w:r>
    </w:p>
    <w:p w14:paraId="003DAA40" w14:textId="77777777" w:rsidR="00854AE3" w:rsidRDefault="006C76DB">
      <w:pPr>
        <w:pStyle w:val="Textkrper"/>
        <w:spacing w:before="77"/>
        <w:rPr>
          <w:sz w:val="20"/>
        </w:rPr>
      </w:pPr>
      <w:r>
        <w:rPr>
          <w:noProof/>
        </w:rPr>
        <w:drawing>
          <wp:anchor distT="0" distB="0" distL="0" distR="0" simplePos="0" relativeHeight="487587840" behindDoc="1" locked="0" layoutInCell="1" allowOverlap="1" wp14:anchorId="7B7E94C1" wp14:editId="421DAAC5">
            <wp:simplePos x="0" y="0"/>
            <wp:positionH relativeFrom="page">
              <wp:posOffset>3030412</wp:posOffset>
            </wp:positionH>
            <wp:positionV relativeFrom="paragraph">
              <wp:posOffset>210685</wp:posOffset>
            </wp:positionV>
            <wp:extent cx="1458467" cy="662939"/>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458467" cy="662939"/>
                    </a:xfrm>
                    <a:prstGeom prst="rect">
                      <a:avLst/>
                    </a:prstGeom>
                  </pic:spPr>
                </pic:pic>
              </a:graphicData>
            </a:graphic>
          </wp:anchor>
        </w:drawing>
      </w:r>
      <w:r>
        <w:rPr>
          <w:noProof/>
        </w:rPr>
        <w:drawing>
          <wp:anchor distT="0" distB="0" distL="0" distR="0" simplePos="0" relativeHeight="487588352" behindDoc="1" locked="0" layoutInCell="1" allowOverlap="1" wp14:anchorId="072D2EBF" wp14:editId="6B670D6E">
            <wp:simplePos x="0" y="0"/>
            <wp:positionH relativeFrom="page">
              <wp:posOffset>3059001</wp:posOffset>
            </wp:positionH>
            <wp:positionV relativeFrom="paragraph">
              <wp:posOffset>987457</wp:posOffset>
            </wp:positionV>
            <wp:extent cx="1580197" cy="540067"/>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9" cstate="print"/>
                    <a:stretch>
                      <a:fillRect/>
                    </a:stretch>
                  </pic:blipFill>
                  <pic:spPr>
                    <a:xfrm>
                      <a:off x="0" y="0"/>
                      <a:ext cx="1580197" cy="540067"/>
                    </a:xfrm>
                    <a:prstGeom prst="rect">
                      <a:avLst/>
                    </a:prstGeom>
                  </pic:spPr>
                </pic:pic>
              </a:graphicData>
            </a:graphic>
          </wp:anchor>
        </w:drawing>
      </w:r>
      <w:r>
        <w:rPr>
          <w:noProof/>
        </w:rPr>
        <w:drawing>
          <wp:anchor distT="0" distB="0" distL="0" distR="0" simplePos="0" relativeHeight="487588864" behindDoc="1" locked="0" layoutInCell="1" allowOverlap="1" wp14:anchorId="6B7B3011" wp14:editId="6FEFE6CC">
            <wp:simplePos x="0" y="0"/>
            <wp:positionH relativeFrom="page">
              <wp:posOffset>867373</wp:posOffset>
            </wp:positionH>
            <wp:positionV relativeFrom="paragraph">
              <wp:posOffset>1619415</wp:posOffset>
            </wp:positionV>
            <wp:extent cx="5358762" cy="3567112"/>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0" cstate="print"/>
                    <a:stretch>
                      <a:fillRect/>
                    </a:stretch>
                  </pic:blipFill>
                  <pic:spPr>
                    <a:xfrm>
                      <a:off x="0" y="0"/>
                      <a:ext cx="5358762" cy="3567112"/>
                    </a:xfrm>
                    <a:prstGeom prst="rect">
                      <a:avLst/>
                    </a:prstGeom>
                  </pic:spPr>
                </pic:pic>
              </a:graphicData>
            </a:graphic>
          </wp:anchor>
        </w:drawing>
      </w:r>
    </w:p>
    <w:p w14:paraId="58B90289" w14:textId="77777777" w:rsidR="00854AE3" w:rsidRDefault="00854AE3">
      <w:pPr>
        <w:pStyle w:val="Textkrper"/>
        <w:spacing w:before="5"/>
        <w:rPr>
          <w:sz w:val="13"/>
        </w:rPr>
      </w:pPr>
    </w:p>
    <w:p w14:paraId="4CA31ED5" w14:textId="77777777" w:rsidR="00854AE3" w:rsidRDefault="00854AE3">
      <w:pPr>
        <w:pStyle w:val="Textkrper"/>
        <w:spacing w:before="5"/>
        <w:rPr>
          <w:sz w:val="10"/>
        </w:rPr>
      </w:pPr>
    </w:p>
    <w:p w14:paraId="28E2AA2C" w14:textId="77777777" w:rsidR="00854AE3" w:rsidRDefault="00854AE3">
      <w:pPr>
        <w:rPr>
          <w:sz w:val="10"/>
        </w:rPr>
        <w:sectPr w:rsidR="00854AE3">
          <w:type w:val="continuous"/>
          <w:pgSz w:w="11910" w:h="16840"/>
          <w:pgMar w:top="1340" w:right="0" w:bottom="280" w:left="1260" w:header="720" w:footer="720" w:gutter="0"/>
          <w:cols w:space="720"/>
        </w:sectPr>
      </w:pPr>
    </w:p>
    <w:p w14:paraId="1AA716D4" w14:textId="77777777" w:rsidR="00854AE3" w:rsidRDefault="006C76DB">
      <w:pPr>
        <w:spacing w:before="78"/>
        <w:ind w:left="525"/>
        <w:rPr>
          <w:rFonts w:ascii="Cambria"/>
          <w:b/>
          <w:sz w:val="34"/>
        </w:rPr>
      </w:pPr>
      <w:r>
        <w:rPr>
          <w:rFonts w:ascii="Cambria"/>
          <w:b/>
          <w:spacing w:val="-2"/>
          <w:w w:val="105"/>
          <w:sz w:val="34"/>
        </w:rPr>
        <w:t>Abstract</w:t>
      </w:r>
    </w:p>
    <w:p w14:paraId="17238960" w14:textId="77777777" w:rsidR="00854AE3" w:rsidRDefault="006C76DB">
      <w:pPr>
        <w:pStyle w:val="Textkrper"/>
        <w:spacing w:before="227"/>
        <w:ind w:left="525"/>
      </w:pPr>
      <w:proofErr w:type="spellStart"/>
      <w:r>
        <w:rPr>
          <w:spacing w:val="-2"/>
          <w:w w:val="105"/>
        </w:rPr>
        <w:t>problem</w:t>
      </w:r>
      <w:proofErr w:type="spellEnd"/>
    </w:p>
    <w:p w14:paraId="4959F0DB" w14:textId="77777777" w:rsidR="00854AE3" w:rsidRDefault="006C76DB">
      <w:pPr>
        <w:pStyle w:val="Textkrper"/>
        <w:spacing w:before="12"/>
        <w:ind w:left="877"/>
      </w:pPr>
      <w:proofErr w:type="spellStart"/>
      <w:r>
        <w:rPr>
          <w:spacing w:val="-2"/>
          <w:w w:val="105"/>
        </w:rPr>
        <w:t>vorstudien</w:t>
      </w:r>
      <w:proofErr w:type="spellEnd"/>
    </w:p>
    <w:p w14:paraId="1A79D841" w14:textId="77777777" w:rsidR="00854AE3" w:rsidRDefault="006C76DB">
      <w:pPr>
        <w:pStyle w:val="Textkrper"/>
        <w:spacing w:before="13"/>
        <w:ind w:left="877"/>
      </w:pPr>
      <w:proofErr w:type="spellStart"/>
      <w:r>
        <w:rPr>
          <w:w w:val="105"/>
        </w:rPr>
        <w:t>ergebniss</w:t>
      </w:r>
      <w:proofErr w:type="spellEnd"/>
      <w:r>
        <w:rPr>
          <w:spacing w:val="-9"/>
          <w:w w:val="105"/>
        </w:rPr>
        <w:t xml:space="preserve"> </w:t>
      </w:r>
      <w:r>
        <w:rPr>
          <w:w w:val="105"/>
        </w:rPr>
        <w:t>von</w:t>
      </w:r>
      <w:r>
        <w:rPr>
          <w:spacing w:val="-8"/>
          <w:w w:val="105"/>
        </w:rPr>
        <w:t xml:space="preserve"> </w:t>
      </w:r>
      <w:r>
        <w:rPr>
          <w:spacing w:val="-2"/>
          <w:w w:val="105"/>
        </w:rPr>
        <w:t>Funktionsmuster</w:t>
      </w:r>
    </w:p>
    <w:p w14:paraId="4F69EF28" w14:textId="77777777" w:rsidR="00854AE3" w:rsidRDefault="00854AE3">
      <w:pPr>
        <w:pStyle w:val="Textkrper"/>
        <w:spacing w:before="72"/>
      </w:pPr>
    </w:p>
    <w:p w14:paraId="2E08BE8E" w14:textId="77777777" w:rsidR="00854AE3" w:rsidRDefault="006C76DB">
      <w:pPr>
        <w:ind w:left="525"/>
        <w:rPr>
          <w:rFonts w:ascii="Palatino Linotype" w:hAnsi="Palatino Linotype"/>
          <w:b/>
          <w:sz w:val="28"/>
        </w:rPr>
      </w:pPr>
      <w:r>
        <w:rPr>
          <w:rFonts w:ascii="Palatino Linotype" w:hAnsi="Palatino Linotype"/>
          <w:b/>
          <w:w w:val="105"/>
          <w:sz w:val="28"/>
        </w:rPr>
        <w:t>Beschreibung</w:t>
      </w:r>
      <w:r>
        <w:rPr>
          <w:rFonts w:ascii="Palatino Linotype" w:hAnsi="Palatino Linotype"/>
          <w:b/>
          <w:spacing w:val="26"/>
          <w:w w:val="105"/>
          <w:sz w:val="28"/>
        </w:rPr>
        <w:t xml:space="preserve"> </w:t>
      </w:r>
      <w:r>
        <w:rPr>
          <w:rFonts w:ascii="Palatino Linotype" w:hAnsi="Palatino Linotype"/>
          <w:b/>
          <w:w w:val="105"/>
          <w:sz w:val="28"/>
        </w:rPr>
        <w:t>der</w:t>
      </w:r>
      <w:r>
        <w:rPr>
          <w:rFonts w:ascii="Palatino Linotype" w:hAnsi="Palatino Linotype"/>
          <w:b/>
          <w:spacing w:val="27"/>
          <w:w w:val="105"/>
          <w:sz w:val="28"/>
        </w:rPr>
        <w:t xml:space="preserve"> </w:t>
      </w:r>
      <w:r>
        <w:rPr>
          <w:rFonts w:ascii="Palatino Linotype" w:hAnsi="Palatino Linotype"/>
          <w:b/>
          <w:spacing w:val="-2"/>
          <w:w w:val="105"/>
          <w:sz w:val="28"/>
        </w:rPr>
        <w:t>Abkürzungen</w:t>
      </w:r>
    </w:p>
    <w:p w14:paraId="20830C14" w14:textId="77777777" w:rsidR="00854AE3" w:rsidRDefault="006C76DB">
      <w:pPr>
        <w:pStyle w:val="Textkrper"/>
        <w:spacing w:before="135"/>
        <w:ind w:left="525"/>
      </w:pPr>
      <w:r>
        <w:rPr>
          <w:w w:val="105"/>
        </w:rPr>
        <w:t>Schneefeuchtigkeit</w:t>
      </w:r>
      <w:r>
        <w:rPr>
          <w:spacing w:val="4"/>
          <w:w w:val="105"/>
        </w:rPr>
        <w:t xml:space="preserve"> </w:t>
      </w:r>
      <w:r>
        <w:rPr>
          <w:w w:val="105"/>
        </w:rPr>
        <w:t>Liquid</w:t>
      </w:r>
      <w:r>
        <w:rPr>
          <w:spacing w:val="6"/>
          <w:w w:val="105"/>
        </w:rPr>
        <w:t xml:space="preserve"> </w:t>
      </w:r>
      <w:proofErr w:type="spellStart"/>
      <w:r>
        <w:rPr>
          <w:w w:val="105"/>
        </w:rPr>
        <w:t>Water</w:t>
      </w:r>
      <w:proofErr w:type="spellEnd"/>
      <w:r>
        <w:rPr>
          <w:spacing w:val="7"/>
          <w:w w:val="105"/>
        </w:rPr>
        <w:t xml:space="preserve"> </w:t>
      </w:r>
      <w:proofErr w:type="spellStart"/>
      <w:r>
        <w:rPr>
          <w:w w:val="105"/>
        </w:rPr>
        <w:t>Conten</w:t>
      </w:r>
      <w:proofErr w:type="spellEnd"/>
      <w:r>
        <w:rPr>
          <w:w w:val="105"/>
        </w:rPr>
        <w:t>,</w:t>
      </w:r>
      <w:r>
        <w:rPr>
          <w:spacing w:val="6"/>
          <w:w w:val="105"/>
        </w:rPr>
        <w:t xml:space="preserve"> </w:t>
      </w:r>
      <w:r>
        <w:rPr>
          <w:w w:val="105"/>
        </w:rPr>
        <w:t>LWC</w:t>
      </w:r>
      <w:r>
        <w:rPr>
          <w:spacing w:val="6"/>
          <w:w w:val="105"/>
        </w:rPr>
        <w:t xml:space="preserve"> </w:t>
      </w:r>
      <w:r>
        <w:rPr>
          <w:w w:val="105"/>
        </w:rPr>
        <w:t>IPEK</w:t>
      </w:r>
      <w:r>
        <w:rPr>
          <w:spacing w:val="6"/>
          <w:w w:val="105"/>
        </w:rPr>
        <w:t xml:space="preserve"> </w:t>
      </w:r>
      <w:r>
        <w:rPr>
          <w:w w:val="105"/>
        </w:rPr>
        <w:t>Institut</w:t>
      </w:r>
      <w:r>
        <w:rPr>
          <w:spacing w:val="6"/>
          <w:w w:val="105"/>
        </w:rPr>
        <w:t xml:space="preserve"> </w:t>
      </w:r>
      <w:r>
        <w:rPr>
          <w:w w:val="105"/>
        </w:rPr>
        <w:t>SLF</w:t>
      </w:r>
      <w:r>
        <w:rPr>
          <w:spacing w:val="6"/>
          <w:w w:val="105"/>
        </w:rPr>
        <w:t xml:space="preserve"> </w:t>
      </w:r>
      <w:r>
        <w:rPr>
          <w:spacing w:val="-5"/>
          <w:w w:val="105"/>
        </w:rPr>
        <w:t>BA</w:t>
      </w:r>
    </w:p>
    <w:p w14:paraId="5E732179" w14:textId="77777777" w:rsidR="00854AE3" w:rsidRDefault="00854AE3">
      <w:pPr>
        <w:pStyle w:val="Textkrper"/>
        <w:spacing w:before="148"/>
      </w:pPr>
    </w:p>
    <w:p w14:paraId="01D8005E" w14:textId="77777777" w:rsidR="00854AE3" w:rsidRDefault="006C76DB">
      <w:pPr>
        <w:ind w:left="525"/>
        <w:rPr>
          <w:rFonts w:ascii="Cambria"/>
          <w:b/>
          <w:sz w:val="34"/>
        </w:rPr>
      </w:pPr>
      <w:r>
        <w:rPr>
          <w:rFonts w:ascii="Cambria"/>
          <w:b/>
          <w:spacing w:val="-2"/>
          <w:sz w:val="34"/>
        </w:rPr>
        <w:t>Inhaltsverzeichnis</w:t>
      </w:r>
    </w:p>
    <w:p w14:paraId="5692CEB8" w14:textId="77777777" w:rsidR="00854AE3" w:rsidRDefault="00854AE3">
      <w:pPr>
        <w:rPr>
          <w:rFonts w:ascii="Cambria"/>
          <w:sz w:val="34"/>
        </w:rPr>
        <w:sectPr w:rsidR="00854AE3">
          <w:pgSz w:w="11910" w:h="16840"/>
          <w:pgMar w:top="1840" w:right="0" w:bottom="3016" w:left="1260" w:header="720" w:footer="720" w:gutter="0"/>
          <w:cols w:space="720"/>
        </w:sectPr>
      </w:pPr>
    </w:p>
    <w:sdt>
      <w:sdtPr>
        <w:id w:val="-1310236915"/>
        <w:docPartObj>
          <w:docPartGallery w:val="Table of Contents"/>
          <w:docPartUnique/>
        </w:docPartObj>
      </w:sdtPr>
      <w:sdtEndPr/>
      <w:sdtContent>
        <w:p w14:paraId="59114801" w14:textId="77777777" w:rsidR="00854AE3" w:rsidRDefault="006C76DB">
          <w:pPr>
            <w:pStyle w:val="Verzeichnis1"/>
            <w:numPr>
              <w:ilvl w:val="0"/>
              <w:numId w:val="5"/>
            </w:numPr>
            <w:tabs>
              <w:tab w:val="left" w:pos="876"/>
              <w:tab w:val="right" w:pos="8860"/>
            </w:tabs>
            <w:spacing w:before="230"/>
            <w:ind w:hanging="351"/>
          </w:pPr>
          <w:hyperlink w:anchor="_bookmark0" w:history="1">
            <w:r>
              <w:rPr>
                <w:spacing w:val="-2"/>
              </w:rPr>
              <w:t>Einleitung</w:t>
            </w:r>
          </w:hyperlink>
          <w:r>
            <w:rPr>
              <w:rFonts w:ascii="Times New Roman"/>
              <w:b w:val="0"/>
            </w:rPr>
            <w:tab/>
          </w:r>
          <w:r>
            <w:rPr>
              <w:spacing w:val="-10"/>
            </w:rPr>
            <w:t>1</w:t>
          </w:r>
        </w:p>
        <w:p w14:paraId="07043312" w14:textId="77777777" w:rsidR="00854AE3" w:rsidRDefault="006C76DB">
          <w:pPr>
            <w:pStyle w:val="Verzeichnis2"/>
            <w:numPr>
              <w:ilvl w:val="1"/>
              <w:numId w:val="5"/>
            </w:numPr>
            <w:tabs>
              <w:tab w:val="left" w:pos="1415"/>
              <w:tab w:val="right" w:leader="dot" w:pos="8859"/>
            </w:tabs>
            <w:spacing w:before="12"/>
          </w:pPr>
          <w:hyperlink w:anchor="_bookmark1" w:history="1">
            <w:r>
              <w:t>Lawinen</w:t>
            </w:r>
            <w:r>
              <w:rPr>
                <w:spacing w:val="27"/>
              </w:rPr>
              <w:t xml:space="preserve"> </w:t>
            </w:r>
            <w:r>
              <w:t>in</w:t>
            </w:r>
            <w:r>
              <w:rPr>
                <w:spacing w:val="26"/>
              </w:rPr>
              <w:t xml:space="preserve"> </w:t>
            </w:r>
            <w:r>
              <w:t>der</w:t>
            </w:r>
            <w:r>
              <w:rPr>
                <w:spacing w:val="26"/>
              </w:rPr>
              <w:t xml:space="preserve"> </w:t>
            </w:r>
            <w:r>
              <w:rPr>
                <w:spacing w:val="-2"/>
              </w:rPr>
              <w:t>Schweiz</w:t>
            </w:r>
          </w:hyperlink>
          <w:r>
            <w:tab/>
          </w:r>
          <w:r>
            <w:rPr>
              <w:spacing w:val="-10"/>
            </w:rPr>
            <w:t>1</w:t>
          </w:r>
        </w:p>
        <w:p w14:paraId="4727F1CF" w14:textId="77777777" w:rsidR="00854AE3" w:rsidRDefault="006C76DB">
          <w:pPr>
            <w:pStyle w:val="Verzeichnis2"/>
            <w:numPr>
              <w:ilvl w:val="1"/>
              <w:numId w:val="5"/>
            </w:numPr>
            <w:tabs>
              <w:tab w:val="left" w:pos="1415"/>
              <w:tab w:val="right" w:leader="dot" w:pos="8860"/>
            </w:tabs>
          </w:pPr>
          <w:hyperlink w:anchor="_bookmark2" w:history="1">
            <w:r>
              <w:t>Entstehung</w:t>
            </w:r>
            <w:r>
              <w:rPr>
                <w:spacing w:val="62"/>
              </w:rPr>
              <w:t xml:space="preserve"> </w:t>
            </w:r>
            <w:r>
              <w:t>der</w:t>
            </w:r>
            <w:r>
              <w:rPr>
                <w:spacing w:val="60"/>
              </w:rPr>
              <w:t xml:space="preserve"> </w:t>
            </w:r>
            <w:r>
              <w:rPr>
                <w:spacing w:val="-2"/>
              </w:rPr>
              <w:t>Gleitlawine</w:t>
            </w:r>
          </w:hyperlink>
          <w:r>
            <w:tab/>
          </w:r>
          <w:r>
            <w:rPr>
              <w:spacing w:val="-10"/>
            </w:rPr>
            <w:t>1</w:t>
          </w:r>
        </w:p>
        <w:p w14:paraId="62747BD9" w14:textId="77777777" w:rsidR="00854AE3" w:rsidRDefault="006C76DB">
          <w:pPr>
            <w:pStyle w:val="Verzeichnis2"/>
            <w:numPr>
              <w:ilvl w:val="1"/>
              <w:numId w:val="5"/>
            </w:numPr>
            <w:tabs>
              <w:tab w:val="left" w:pos="1415"/>
              <w:tab w:val="right" w:leader="dot" w:pos="8859"/>
            </w:tabs>
          </w:pPr>
          <w:hyperlink w:anchor="_bookmark3" w:history="1">
            <w:r>
              <w:t>Endziel</w:t>
            </w:r>
            <w:r>
              <w:rPr>
                <w:spacing w:val="28"/>
              </w:rPr>
              <w:t xml:space="preserve"> </w:t>
            </w:r>
            <w:proofErr w:type="gramStart"/>
            <w:r>
              <w:t>des</w:t>
            </w:r>
            <w:r>
              <w:rPr>
                <w:spacing w:val="28"/>
              </w:rPr>
              <w:t xml:space="preserve"> </w:t>
            </w:r>
            <w:r>
              <w:rPr>
                <w:spacing w:val="-2"/>
              </w:rPr>
              <w:t>Arbeit</w:t>
            </w:r>
            <w:proofErr w:type="gramEnd"/>
          </w:hyperlink>
          <w:r>
            <w:tab/>
          </w:r>
          <w:r>
            <w:rPr>
              <w:spacing w:val="-10"/>
            </w:rPr>
            <w:t>1</w:t>
          </w:r>
        </w:p>
        <w:p w14:paraId="29C01205" w14:textId="77777777" w:rsidR="00854AE3" w:rsidRDefault="006C76DB">
          <w:pPr>
            <w:pStyle w:val="Verzeichnis2"/>
            <w:numPr>
              <w:ilvl w:val="1"/>
              <w:numId w:val="5"/>
            </w:numPr>
            <w:tabs>
              <w:tab w:val="left" w:pos="1415"/>
              <w:tab w:val="right" w:leader="dot" w:pos="8859"/>
            </w:tabs>
          </w:pPr>
          <w:hyperlink w:anchor="_bookmark4" w:history="1">
            <w:r>
              <w:t>User</w:t>
            </w:r>
            <w:r>
              <w:rPr>
                <w:spacing w:val="23"/>
              </w:rPr>
              <w:t xml:space="preserve"> </w:t>
            </w:r>
            <w:r>
              <w:rPr>
                <w:spacing w:val="-2"/>
              </w:rPr>
              <w:t>Story</w:t>
            </w:r>
          </w:hyperlink>
          <w:r>
            <w:tab/>
          </w:r>
          <w:r>
            <w:rPr>
              <w:spacing w:val="-10"/>
            </w:rPr>
            <w:t>1</w:t>
          </w:r>
        </w:p>
        <w:p w14:paraId="488009A8" w14:textId="77777777" w:rsidR="00854AE3" w:rsidRDefault="006C76DB">
          <w:pPr>
            <w:pStyle w:val="Verzeichnis2"/>
            <w:numPr>
              <w:ilvl w:val="1"/>
              <w:numId w:val="5"/>
            </w:numPr>
            <w:tabs>
              <w:tab w:val="left" w:pos="1415"/>
              <w:tab w:val="right" w:leader="dot" w:pos="8859"/>
            </w:tabs>
          </w:pPr>
          <w:hyperlink w:anchor="_bookmark5" w:history="1">
            <w:r>
              <w:rPr>
                <w:spacing w:val="-2"/>
              </w:rPr>
              <w:t>Anforderungen</w:t>
            </w:r>
          </w:hyperlink>
          <w:r>
            <w:tab/>
          </w:r>
          <w:r>
            <w:rPr>
              <w:spacing w:val="-10"/>
            </w:rPr>
            <w:t>1</w:t>
          </w:r>
        </w:p>
        <w:p w14:paraId="72FF4294" w14:textId="77777777" w:rsidR="00854AE3" w:rsidRDefault="006C76DB">
          <w:pPr>
            <w:pStyle w:val="Verzeichnis2"/>
            <w:numPr>
              <w:ilvl w:val="1"/>
              <w:numId w:val="5"/>
            </w:numPr>
            <w:tabs>
              <w:tab w:val="left" w:pos="1415"/>
              <w:tab w:val="right" w:leader="dot" w:pos="8859"/>
            </w:tabs>
          </w:pPr>
          <w:hyperlink w:anchor="_bookmark6" w:history="1">
            <w:r>
              <w:t>Planung</w:t>
            </w:r>
            <w:r>
              <w:rPr>
                <w:spacing w:val="49"/>
              </w:rPr>
              <w:t xml:space="preserve"> </w:t>
            </w:r>
            <w:r>
              <w:t>der</w:t>
            </w:r>
            <w:r>
              <w:rPr>
                <w:spacing w:val="49"/>
              </w:rPr>
              <w:t xml:space="preserve"> </w:t>
            </w:r>
            <w:r>
              <w:rPr>
                <w:spacing w:val="-2"/>
              </w:rPr>
              <w:t>Arbeit</w:t>
            </w:r>
          </w:hyperlink>
          <w:r>
            <w:tab/>
          </w:r>
          <w:r>
            <w:rPr>
              <w:spacing w:val="-10"/>
            </w:rPr>
            <w:t>1</w:t>
          </w:r>
        </w:p>
        <w:p w14:paraId="45AA0BB8" w14:textId="77777777" w:rsidR="00854AE3" w:rsidRDefault="006C76DB">
          <w:pPr>
            <w:pStyle w:val="Verzeichnis1"/>
            <w:numPr>
              <w:ilvl w:val="0"/>
              <w:numId w:val="5"/>
            </w:numPr>
            <w:tabs>
              <w:tab w:val="left" w:pos="876"/>
              <w:tab w:val="right" w:pos="8858"/>
            </w:tabs>
            <w:ind w:hanging="351"/>
          </w:pPr>
          <w:hyperlink w:anchor="_bookmark7" w:history="1">
            <w:r>
              <w:rPr>
                <w:spacing w:val="-6"/>
              </w:rPr>
              <w:t>Liquid</w:t>
            </w:r>
            <w:r>
              <w:rPr>
                <w:spacing w:val="-1"/>
              </w:rPr>
              <w:t xml:space="preserve"> </w:t>
            </w:r>
            <w:proofErr w:type="spellStart"/>
            <w:r>
              <w:rPr>
                <w:spacing w:val="-6"/>
              </w:rPr>
              <w:t>Water</w:t>
            </w:r>
            <w:proofErr w:type="spellEnd"/>
            <w:r>
              <w:t xml:space="preserve"> </w:t>
            </w:r>
            <w:r>
              <w:rPr>
                <w:spacing w:val="-6"/>
              </w:rPr>
              <w:t>Content</w:t>
            </w:r>
          </w:hyperlink>
          <w:r>
            <w:rPr>
              <w:rFonts w:ascii="Times New Roman"/>
              <w:b w:val="0"/>
            </w:rPr>
            <w:tab/>
          </w:r>
          <w:r>
            <w:rPr>
              <w:spacing w:val="-10"/>
            </w:rPr>
            <w:t>2</w:t>
          </w:r>
        </w:p>
        <w:p w14:paraId="279077AC" w14:textId="77777777" w:rsidR="00854AE3" w:rsidRDefault="006C76DB">
          <w:pPr>
            <w:pStyle w:val="Verzeichnis2"/>
            <w:numPr>
              <w:ilvl w:val="1"/>
              <w:numId w:val="5"/>
            </w:numPr>
            <w:tabs>
              <w:tab w:val="left" w:pos="1415"/>
              <w:tab w:val="right" w:leader="dot" w:pos="8859"/>
            </w:tabs>
            <w:spacing w:before="12"/>
          </w:pPr>
          <w:hyperlink w:anchor="_bookmark8" w:history="1">
            <w:proofErr w:type="spellStart"/>
            <w:r>
              <w:t>Physicalische</w:t>
            </w:r>
            <w:proofErr w:type="spellEnd"/>
            <w:r>
              <w:rPr>
                <w:spacing w:val="41"/>
              </w:rPr>
              <w:t xml:space="preserve"> </w:t>
            </w:r>
            <w:r>
              <w:rPr>
                <w:spacing w:val="-2"/>
              </w:rPr>
              <w:t>Prinzipien</w:t>
            </w:r>
          </w:hyperlink>
          <w:r>
            <w:tab/>
          </w:r>
          <w:r>
            <w:rPr>
              <w:spacing w:val="-10"/>
            </w:rPr>
            <w:t>2</w:t>
          </w:r>
        </w:p>
        <w:p w14:paraId="6C4BD58D" w14:textId="77777777" w:rsidR="00854AE3" w:rsidRDefault="006C76DB">
          <w:pPr>
            <w:pStyle w:val="Verzeichnis2"/>
            <w:numPr>
              <w:ilvl w:val="1"/>
              <w:numId w:val="5"/>
            </w:numPr>
            <w:tabs>
              <w:tab w:val="left" w:pos="1415"/>
              <w:tab w:val="right" w:leader="dot" w:pos="8860"/>
            </w:tabs>
          </w:pPr>
          <w:hyperlink w:anchor="_bookmark9" w:history="1">
            <w:r>
              <w:t>Kommerzielle</w:t>
            </w:r>
            <w:r>
              <w:rPr>
                <w:spacing w:val="17"/>
              </w:rPr>
              <w:t xml:space="preserve"> </w:t>
            </w:r>
            <w:r>
              <w:rPr>
                <w:spacing w:val="-2"/>
              </w:rPr>
              <w:t>Produkte</w:t>
            </w:r>
          </w:hyperlink>
          <w:r>
            <w:tab/>
          </w:r>
          <w:r>
            <w:rPr>
              <w:spacing w:val="-10"/>
            </w:rPr>
            <w:t>2</w:t>
          </w:r>
        </w:p>
        <w:p w14:paraId="344C7AC9" w14:textId="77777777" w:rsidR="00854AE3" w:rsidRDefault="006C76DB">
          <w:pPr>
            <w:pStyle w:val="Verzeichnis2"/>
            <w:numPr>
              <w:ilvl w:val="1"/>
              <w:numId w:val="5"/>
            </w:numPr>
            <w:tabs>
              <w:tab w:val="left" w:pos="1415"/>
              <w:tab w:val="right" w:leader="dot" w:pos="8860"/>
            </w:tabs>
          </w:pPr>
          <w:hyperlink w:anchor="_bookmark10" w:history="1">
            <w:r>
              <w:t>Publizierte</w:t>
            </w:r>
            <w:r>
              <w:rPr>
                <w:spacing w:val="79"/>
              </w:rPr>
              <w:t xml:space="preserve"> </w:t>
            </w:r>
            <w:r>
              <w:rPr>
                <w:spacing w:val="-2"/>
              </w:rPr>
              <w:t>Methoden</w:t>
            </w:r>
          </w:hyperlink>
          <w:r>
            <w:tab/>
          </w:r>
          <w:r>
            <w:rPr>
              <w:spacing w:val="-10"/>
            </w:rPr>
            <w:t>2</w:t>
          </w:r>
        </w:p>
        <w:p w14:paraId="750F2E88" w14:textId="77777777" w:rsidR="00854AE3" w:rsidRDefault="006C76DB">
          <w:pPr>
            <w:pStyle w:val="Verzeichnis1"/>
            <w:numPr>
              <w:ilvl w:val="0"/>
              <w:numId w:val="5"/>
            </w:numPr>
            <w:tabs>
              <w:tab w:val="left" w:pos="876"/>
              <w:tab w:val="right" w:pos="8859"/>
            </w:tabs>
            <w:ind w:hanging="351"/>
          </w:pPr>
          <w:hyperlink w:anchor="_bookmark11" w:history="1">
            <w:r>
              <w:rPr>
                <w:spacing w:val="-2"/>
              </w:rPr>
              <w:t>Vorstudie</w:t>
            </w:r>
          </w:hyperlink>
          <w:r>
            <w:rPr>
              <w:rFonts w:ascii="Times New Roman"/>
              <w:b w:val="0"/>
            </w:rPr>
            <w:tab/>
          </w:r>
          <w:r>
            <w:rPr>
              <w:spacing w:val="-10"/>
            </w:rPr>
            <w:t>2</w:t>
          </w:r>
        </w:p>
        <w:p w14:paraId="62791C7A" w14:textId="77777777" w:rsidR="00854AE3" w:rsidRDefault="006C76DB">
          <w:pPr>
            <w:pStyle w:val="Verzeichnis2"/>
            <w:numPr>
              <w:ilvl w:val="1"/>
              <w:numId w:val="5"/>
            </w:numPr>
            <w:tabs>
              <w:tab w:val="left" w:pos="1415"/>
              <w:tab w:val="right" w:leader="dot" w:pos="8858"/>
            </w:tabs>
            <w:spacing w:before="12"/>
          </w:pPr>
          <w:hyperlink w:anchor="_bookmark12" w:history="1">
            <w:r>
              <w:t>3M</w:t>
            </w:r>
            <w:r>
              <w:rPr>
                <w:spacing w:val="32"/>
              </w:rPr>
              <w:t xml:space="preserve"> </w:t>
            </w:r>
            <w:r>
              <w:t>5559</w:t>
            </w:r>
            <w:r>
              <w:rPr>
                <w:spacing w:val="33"/>
              </w:rPr>
              <w:t xml:space="preserve"> </w:t>
            </w:r>
            <w:proofErr w:type="spellStart"/>
            <w:r>
              <w:t>Water</w:t>
            </w:r>
            <w:proofErr w:type="spellEnd"/>
            <w:r>
              <w:rPr>
                <w:spacing w:val="34"/>
              </w:rPr>
              <w:t xml:space="preserve"> </w:t>
            </w:r>
            <w:r>
              <w:t>Indikator</w:t>
            </w:r>
            <w:r>
              <w:rPr>
                <w:spacing w:val="33"/>
              </w:rPr>
              <w:t xml:space="preserve"> </w:t>
            </w:r>
            <w:r>
              <w:rPr>
                <w:spacing w:val="-4"/>
              </w:rPr>
              <w:t>Tape</w:t>
            </w:r>
          </w:hyperlink>
          <w:r>
            <w:tab/>
          </w:r>
          <w:r>
            <w:rPr>
              <w:spacing w:val="-10"/>
            </w:rPr>
            <w:t>2</w:t>
          </w:r>
        </w:p>
        <w:p w14:paraId="5B4664F0" w14:textId="77777777" w:rsidR="00854AE3" w:rsidRDefault="006C76DB">
          <w:pPr>
            <w:pStyle w:val="Verzeichnis2"/>
            <w:numPr>
              <w:ilvl w:val="1"/>
              <w:numId w:val="5"/>
            </w:numPr>
            <w:tabs>
              <w:tab w:val="left" w:pos="1415"/>
              <w:tab w:val="right" w:leader="dot" w:pos="8859"/>
            </w:tabs>
          </w:pPr>
          <w:hyperlink w:anchor="_bookmark13" w:history="1">
            <w:proofErr w:type="spellStart"/>
            <w:r>
              <w:rPr>
                <w:spacing w:val="-2"/>
              </w:rPr>
              <w:t>Voltcraft</w:t>
            </w:r>
            <w:proofErr w:type="spellEnd"/>
          </w:hyperlink>
          <w:r>
            <w:tab/>
          </w:r>
          <w:r>
            <w:rPr>
              <w:spacing w:val="-10"/>
            </w:rPr>
            <w:t>3</w:t>
          </w:r>
        </w:p>
        <w:p w14:paraId="369B2541" w14:textId="77777777" w:rsidR="00854AE3" w:rsidRDefault="006C76DB">
          <w:pPr>
            <w:pStyle w:val="Verzeichnis2"/>
            <w:numPr>
              <w:ilvl w:val="1"/>
              <w:numId w:val="5"/>
            </w:numPr>
            <w:tabs>
              <w:tab w:val="left" w:pos="1415"/>
              <w:tab w:val="right" w:leader="dot" w:pos="8858"/>
            </w:tabs>
          </w:pPr>
          <w:hyperlink w:anchor="_bookmark14" w:history="1">
            <w:r>
              <w:t>Laser</w:t>
            </w:r>
            <w:r>
              <w:rPr>
                <w:spacing w:val="43"/>
              </w:rPr>
              <w:t xml:space="preserve"> </w:t>
            </w:r>
            <w:r>
              <w:t>Refraktion</w:t>
            </w:r>
            <w:r>
              <w:rPr>
                <w:spacing w:val="44"/>
              </w:rPr>
              <w:t xml:space="preserve"> </w:t>
            </w:r>
            <w:r>
              <w:t>und</w:t>
            </w:r>
            <w:r>
              <w:rPr>
                <w:spacing w:val="46"/>
              </w:rPr>
              <w:t xml:space="preserve"> </w:t>
            </w:r>
            <w:proofErr w:type="spellStart"/>
            <w:r>
              <w:rPr>
                <w:spacing w:val="-2"/>
              </w:rPr>
              <w:t>Reflezion</w:t>
            </w:r>
            <w:proofErr w:type="spellEnd"/>
          </w:hyperlink>
          <w:r>
            <w:tab/>
          </w:r>
          <w:r>
            <w:rPr>
              <w:spacing w:val="-10"/>
            </w:rPr>
            <w:t>4</w:t>
          </w:r>
        </w:p>
        <w:p w14:paraId="78F0EED3" w14:textId="77777777" w:rsidR="00854AE3" w:rsidRDefault="006C76DB">
          <w:pPr>
            <w:pStyle w:val="Verzeichnis2"/>
            <w:numPr>
              <w:ilvl w:val="1"/>
              <w:numId w:val="5"/>
            </w:numPr>
            <w:tabs>
              <w:tab w:val="left" w:pos="1415"/>
              <w:tab w:val="right" w:leader="dot" w:pos="8859"/>
            </w:tabs>
          </w:pPr>
          <w:hyperlink w:anchor="_bookmark17" w:history="1">
            <w:r>
              <w:rPr>
                <w:spacing w:val="-2"/>
              </w:rPr>
              <w:t>Vibration</w:t>
            </w:r>
          </w:hyperlink>
          <w:r>
            <w:tab/>
          </w:r>
          <w:r>
            <w:rPr>
              <w:spacing w:val="-10"/>
            </w:rPr>
            <w:t>6</w:t>
          </w:r>
        </w:p>
        <w:p w14:paraId="4E07080B" w14:textId="77777777" w:rsidR="00854AE3" w:rsidRDefault="006C76DB">
          <w:pPr>
            <w:pStyle w:val="Verzeichnis2"/>
            <w:numPr>
              <w:ilvl w:val="1"/>
              <w:numId w:val="5"/>
            </w:numPr>
            <w:tabs>
              <w:tab w:val="left" w:pos="1415"/>
              <w:tab w:val="right" w:leader="dot" w:pos="8858"/>
            </w:tabs>
          </w:pPr>
          <w:hyperlink w:anchor="_bookmark18" w:history="1">
            <w:r>
              <w:t>Diffusion</w:t>
            </w:r>
            <w:r>
              <w:rPr>
                <w:spacing w:val="8"/>
              </w:rPr>
              <w:t xml:space="preserve"> </w:t>
            </w:r>
            <w:r>
              <w:t>von</w:t>
            </w:r>
            <w:r>
              <w:rPr>
                <w:spacing w:val="9"/>
              </w:rPr>
              <w:t xml:space="preserve"> </w:t>
            </w:r>
            <w:r>
              <w:rPr>
                <w:spacing w:val="-2"/>
              </w:rPr>
              <w:t>Flüssigkeit</w:t>
            </w:r>
          </w:hyperlink>
          <w:r>
            <w:tab/>
          </w:r>
          <w:r>
            <w:rPr>
              <w:spacing w:val="-10"/>
            </w:rPr>
            <w:t>7</w:t>
          </w:r>
        </w:p>
        <w:p w14:paraId="7ECC5D57" w14:textId="77777777" w:rsidR="00854AE3" w:rsidRDefault="006C76DB">
          <w:pPr>
            <w:pStyle w:val="Verzeichnis1"/>
            <w:numPr>
              <w:ilvl w:val="0"/>
              <w:numId w:val="5"/>
            </w:numPr>
            <w:tabs>
              <w:tab w:val="left" w:pos="876"/>
              <w:tab w:val="right" w:pos="8860"/>
            </w:tabs>
            <w:ind w:hanging="351"/>
          </w:pPr>
          <w:hyperlink w:anchor="_bookmark19" w:history="1">
            <w:r>
              <w:rPr>
                <w:spacing w:val="-2"/>
              </w:rPr>
              <w:t>Funktionsmuster</w:t>
            </w:r>
          </w:hyperlink>
          <w:r>
            <w:rPr>
              <w:rFonts w:ascii="Times New Roman"/>
              <w:b w:val="0"/>
            </w:rPr>
            <w:tab/>
          </w:r>
          <w:r>
            <w:rPr>
              <w:spacing w:val="-10"/>
            </w:rPr>
            <w:t>7</w:t>
          </w:r>
        </w:p>
        <w:p w14:paraId="0125E086" w14:textId="77777777" w:rsidR="00854AE3" w:rsidRDefault="006C76DB">
          <w:pPr>
            <w:pStyle w:val="Verzeichnis2"/>
            <w:numPr>
              <w:ilvl w:val="1"/>
              <w:numId w:val="5"/>
            </w:numPr>
            <w:tabs>
              <w:tab w:val="left" w:pos="1415"/>
              <w:tab w:val="right" w:leader="dot" w:pos="8859"/>
            </w:tabs>
            <w:spacing w:before="12"/>
          </w:pPr>
          <w:hyperlink w:anchor="_bookmark20" w:history="1">
            <w:r>
              <w:rPr>
                <w:spacing w:val="-2"/>
              </w:rPr>
              <w:t>Funktionsweise</w:t>
            </w:r>
          </w:hyperlink>
          <w:r>
            <w:tab/>
          </w:r>
          <w:r>
            <w:rPr>
              <w:spacing w:val="-10"/>
            </w:rPr>
            <w:t>7</w:t>
          </w:r>
        </w:p>
        <w:p w14:paraId="2523295B" w14:textId="77777777" w:rsidR="00854AE3" w:rsidRDefault="006C76DB">
          <w:pPr>
            <w:pStyle w:val="Verzeichnis2"/>
            <w:numPr>
              <w:ilvl w:val="1"/>
              <w:numId w:val="5"/>
            </w:numPr>
            <w:tabs>
              <w:tab w:val="left" w:pos="1415"/>
              <w:tab w:val="right" w:leader="dot" w:pos="8859"/>
            </w:tabs>
          </w:pPr>
          <w:hyperlink w:anchor="_bookmark21" w:history="1">
            <w:r>
              <w:rPr>
                <w:spacing w:val="-2"/>
              </w:rPr>
              <w:t>Bildverarbeitung</w:t>
            </w:r>
          </w:hyperlink>
          <w:r>
            <w:tab/>
          </w:r>
          <w:r>
            <w:rPr>
              <w:spacing w:val="-10"/>
            </w:rPr>
            <w:t>7</w:t>
          </w:r>
        </w:p>
        <w:p w14:paraId="50F65622" w14:textId="77777777" w:rsidR="00854AE3" w:rsidRDefault="006C76DB">
          <w:pPr>
            <w:pStyle w:val="Verzeichnis2"/>
            <w:numPr>
              <w:ilvl w:val="1"/>
              <w:numId w:val="5"/>
            </w:numPr>
            <w:tabs>
              <w:tab w:val="left" w:pos="1415"/>
              <w:tab w:val="right" w:leader="dot" w:pos="8857"/>
            </w:tabs>
          </w:pPr>
          <w:hyperlink w:anchor="_bookmark23" w:history="1">
            <w:r>
              <w:t>Extrahieren</w:t>
            </w:r>
            <w:r>
              <w:rPr>
                <w:spacing w:val="53"/>
              </w:rPr>
              <w:t xml:space="preserve"> </w:t>
            </w:r>
            <w:r>
              <w:t>von</w:t>
            </w:r>
            <w:r>
              <w:rPr>
                <w:spacing w:val="53"/>
              </w:rPr>
              <w:t xml:space="preserve"> </w:t>
            </w:r>
            <w:r>
              <w:t>Informationen</w:t>
            </w:r>
            <w:r>
              <w:rPr>
                <w:spacing w:val="53"/>
              </w:rPr>
              <w:t xml:space="preserve"> </w:t>
            </w:r>
            <w:r>
              <w:t>aus</w:t>
            </w:r>
            <w:r>
              <w:rPr>
                <w:spacing w:val="54"/>
              </w:rPr>
              <w:t xml:space="preserve"> </w:t>
            </w:r>
            <w:r>
              <w:rPr>
                <w:spacing w:val="-2"/>
              </w:rPr>
              <w:t>Bilddaten</w:t>
            </w:r>
          </w:hyperlink>
          <w:r>
            <w:tab/>
          </w:r>
          <w:r>
            <w:rPr>
              <w:spacing w:val="-10"/>
            </w:rPr>
            <w:t>9</w:t>
          </w:r>
        </w:p>
        <w:p w14:paraId="15534609" w14:textId="77777777" w:rsidR="00854AE3" w:rsidRDefault="006C76DB">
          <w:pPr>
            <w:pStyle w:val="Verzeichnis3"/>
            <w:numPr>
              <w:ilvl w:val="2"/>
              <w:numId w:val="5"/>
            </w:numPr>
            <w:tabs>
              <w:tab w:val="left" w:pos="2164"/>
              <w:tab w:val="right" w:leader="dot" w:pos="8860"/>
            </w:tabs>
            <w:ind w:hanging="749"/>
          </w:pPr>
          <w:hyperlink w:anchor="_bookmark25" w:history="1">
            <w:r>
              <w:rPr>
                <w:spacing w:val="-2"/>
              </w:rPr>
              <w:t>Anforderungsanalyse</w:t>
            </w:r>
          </w:hyperlink>
          <w:r>
            <w:tab/>
          </w:r>
          <w:r>
            <w:rPr>
              <w:spacing w:val="-10"/>
            </w:rPr>
            <w:t>9</w:t>
          </w:r>
        </w:p>
        <w:p w14:paraId="36B283D0" w14:textId="77777777" w:rsidR="00854AE3" w:rsidRDefault="006C76DB">
          <w:pPr>
            <w:pStyle w:val="Verzeichnis3"/>
            <w:numPr>
              <w:ilvl w:val="2"/>
              <w:numId w:val="5"/>
            </w:numPr>
            <w:tabs>
              <w:tab w:val="left" w:pos="2164"/>
              <w:tab w:val="right" w:leader="dot" w:pos="8859"/>
            </w:tabs>
            <w:ind w:hanging="749"/>
          </w:pPr>
          <w:hyperlink w:anchor="_bookmark26" w:history="1">
            <w:r>
              <w:t>Konzeptueller</w:t>
            </w:r>
            <w:r>
              <w:rPr>
                <w:spacing w:val="40"/>
              </w:rPr>
              <w:t xml:space="preserve"> </w:t>
            </w:r>
            <w:proofErr w:type="gramStart"/>
            <w:r>
              <w:t>DB</w:t>
            </w:r>
            <w:r>
              <w:rPr>
                <w:spacing w:val="41"/>
              </w:rPr>
              <w:t xml:space="preserve"> </w:t>
            </w:r>
            <w:r>
              <w:rPr>
                <w:spacing w:val="-2"/>
              </w:rPr>
              <w:t>Entwurf</w:t>
            </w:r>
            <w:proofErr w:type="gramEnd"/>
          </w:hyperlink>
          <w:r>
            <w:tab/>
          </w:r>
          <w:r>
            <w:rPr>
              <w:spacing w:val="-5"/>
            </w:rPr>
            <w:t>10</w:t>
          </w:r>
        </w:p>
        <w:p w14:paraId="79779368" w14:textId="77777777" w:rsidR="00854AE3" w:rsidRDefault="006C76DB">
          <w:pPr>
            <w:pStyle w:val="Verzeichnis3"/>
            <w:numPr>
              <w:ilvl w:val="2"/>
              <w:numId w:val="5"/>
            </w:numPr>
            <w:tabs>
              <w:tab w:val="left" w:pos="2164"/>
              <w:tab w:val="right" w:leader="dot" w:pos="8860"/>
            </w:tabs>
            <w:ind w:hanging="749"/>
          </w:pPr>
          <w:hyperlink w:anchor="_bookmark27" w:history="1">
            <w:r>
              <w:t>Logischer</w:t>
            </w:r>
            <w:r>
              <w:rPr>
                <w:spacing w:val="20"/>
              </w:rPr>
              <w:t xml:space="preserve"> </w:t>
            </w:r>
            <w:proofErr w:type="gramStart"/>
            <w:r>
              <w:t>DB</w:t>
            </w:r>
            <w:r>
              <w:rPr>
                <w:spacing w:val="21"/>
              </w:rPr>
              <w:t xml:space="preserve"> </w:t>
            </w:r>
            <w:r>
              <w:rPr>
                <w:spacing w:val="-2"/>
              </w:rPr>
              <w:t>Entwurf</w:t>
            </w:r>
            <w:proofErr w:type="gramEnd"/>
          </w:hyperlink>
          <w:r>
            <w:tab/>
          </w:r>
          <w:r>
            <w:rPr>
              <w:spacing w:val="-5"/>
            </w:rPr>
            <w:t>10</w:t>
          </w:r>
        </w:p>
        <w:p w14:paraId="7B5EFC9B" w14:textId="77777777" w:rsidR="00854AE3" w:rsidRDefault="006C76DB">
          <w:pPr>
            <w:pStyle w:val="Verzeichnis3"/>
            <w:numPr>
              <w:ilvl w:val="2"/>
              <w:numId w:val="5"/>
            </w:numPr>
            <w:tabs>
              <w:tab w:val="left" w:pos="2164"/>
              <w:tab w:val="right" w:leader="dot" w:pos="8859"/>
            </w:tabs>
            <w:ind w:hanging="749"/>
          </w:pPr>
          <w:hyperlink w:anchor="_bookmark28" w:history="1">
            <w:r>
              <w:t>Views</w:t>
            </w:r>
            <w:r>
              <w:rPr>
                <w:spacing w:val="22"/>
              </w:rPr>
              <w:t xml:space="preserve"> </w:t>
            </w:r>
            <w:r>
              <w:t>für</w:t>
            </w:r>
            <w:r>
              <w:rPr>
                <w:spacing w:val="21"/>
              </w:rPr>
              <w:t xml:space="preserve"> </w:t>
            </w:r>
            <w:r>
              <w:t>den</w:t>
            </w:r>
            <w:r>
              <w:rPr>
                <w:spacing w:val="21"/>
              </w:rPr>
              <w:t xml:space="preserve"> </w:t>
            </w:r>
            <w:r>
              <w:rPr>
                <w:spacing w:val="-2"/>
              </w:rPr>
              <w:t>Analysten</w:t>
            </w:r>
          </w:hyperlink>
          <w:r>
            <w:tab/>
          </w:r>
          <w:r>
            <w:rPr>
              <w:spacing w:val="-5"/>
            </w:rPr>
            <w:t>10</w:t>
          </w:r>
        </w:p>
        <w:p w14:paraId="060DC205" w14:textId="77777777" w:rsidR="00854AE3" w:rsidRDefault="006C76DB">
          <w:pPr>
            <w:pStyle w:val="Verzeichnis3"/>
            <w:numPr>
              <w:ilvl w:val="2"/>
              <w:numId w:val="5"/>
            </w:numPr>
            <w:tabs>
              <w:tab w:val="left" w:pos="2164"/>
              <w:tab w:val="right" w:leader="dot" w:pos="8859"/>
            </w:tabs>
            <w:spacing w:after="20"/>
            <w:ind w:hanging="749"/>
          </w:pPr>
          <w:hyperlink w:anchor="_bookmark30" w:history="1">
            <w:r>
              <w:t>Physischer</w:t>
            </w:r>
            <w:r>
              <w:rPr>
                <w:spacing w:val="49"/>
              </w:rPr>
              <w:t xml:space="preserve"> </w:t>
            </w:r>
            <w:r>
              <w:rPr>
                <w:spacing w:val="-2"/>
              </w:rPr>
              <w:t>Entwurf</w:t>
            </w:r>
          </w:hyperlink>
          <w:r>
            <w:tab/>
          </w:r>
          <w:r>
            <w:rPr>
              <w:spacing w:val="-5"/>
            </w:rPr>
            <w:t>12</w:t>
          </w:r>
        </w:p>
        <w:p w14:paraId="58D8E918" w14:textId="77777777" w:rsidR="00854AE3" w:rsidRDefault="006C76DB">
          <w:pPr>
            <w:pStyle w:val="Verzeichnis3"/>
            <w:numPr>
              <w:ilvl w:val="2"/>
              <w:numId w:val="5"/>
            </w:numPr>
            <w:tabs>
              <w:tab w:val="left" w:pos="2164"/>
              <w:tab w:val="right" w:leader="dot" w:pos="8858"/>
            </w:tabs>
            <w:spacing w:before="97"/>
            <w:ind w:hanging="749"/>
          </w:pPr>
          <w:hyperlink w:anchor="_bookmark31" w:history="1">
            <w:r>
              <w:rPr>
                <w:w w:val="110"/>
              </w:rPr>
              <w:t>Python-Interaktion</w:t>
            </w:r>
            <w:r>
              <w:rPr>
                <w:spacing w:val="-13"/>
                <w:w w:val="110"/>
              </w:rPr>
              <w:t xml:space="preserve"> </w:t>
            </w:r>
            <w:r>
              <w:rPr>
                <w:w w:val="110"/>
              </w:rPr>
              <w:t>mit</w:t>
            </w:r>
            <w:r>
              <w:rPr>
                <w:spacing w:val="-11"/>
                <w:w w:val="110"/>
              </w:rPr>
              <w:t xml:space="preserve"> </w:t>
            </w:r>
            <w:r>
              <w:rPr>
                <w:w w:val="110"/>
              </w:rPr>
              <w:t>der</w:t>
            </w:r>
            <w:r>
              <w:rPr>
                <w:spacing w:val="-13"/>
                <w:w w:val="110"/>
              </w:rPr>
              <w:t xml:space="preserve"> </w:t>
            </w:r>
            <w:r>
              <w:rPr>
                <w:spacing w:val="-2"/>
                <w:w w:val="110"/>
              </w:rPr>
              <w:t>Datenbank</w:t>
            </w:r>
          </w:hyperlink>
          <w:r>
            <w:tab/>
          </w:r>
          <w:r>
            <w:rPr>
              <w:spacing w:val="-7"/>
              <w:w w:val="110"/>
            </w:rPr>
            <w:t>12</w:t>
          </w:r>
        </w:p>
        <w:p w14:paraId="14732F2A" w14:textId="77777777" w:rsidR="00854AE3" w:rsidRDefault="006C76DB">
          <w:pPr>
            <w:pStyle w:val="Verzeichnis3"/>
            <w:numPr>
              <w:ilvl w:val="2"/>
              <w:numId w:val="5"/>
            </w:numPr>
            <w:tabs>
              <w:tab w:val="left" w:pos="2164"/>
              <w:tab w:val="right" w:leader="dot" w:pos="8860"/>
            </w:tabs>
            <w:ind w:hanging="749"/>
          </w:pPr>
          <w:hyperlink w:anchor="_bookmark32" w:history="1">
            <w:r>
              <w:t>Nächste</w:t>
            </w:r>
            <w:r>
              <w:rPr>
                <w:spacing w:val="44"/>
              </w:rPr>
              <w:t xml:space="preserve"> </w:t>
            </w:r>
            <w:r>
              <w:rPr>
                <w:spacing w:val="-2"/>
              </w:rPr>
              <w:t>Schritte</w:t>
            </w:r>
          </w:hyperlink>
          <w:r>
            <w:tab/>
          </w:r>
          <w:r>
            <w:rPr>
              <w:spacing w:val="-5"/>
            </w:rPr>
            <w:t>12</w:t>
          </w:r>
        </w:p>
        <w:p w14:paraId="21E511E3" w14:textId="77777777" w:rsidR="00854AE3" w:rsidRDefault="006C76DB">
          <w:pPr>
            <w:pStyle w:val="Verzeichnis3"/>
            <w:numPr>
              <w:ilvl w:val="2"/>
              <w:numId w:val="5"/>
            </w:numPr>
            <w:tabs>
              <w:tab w:val="left" w:pos="2164"/>
              <w:tab w:val="right" w:leader="dot" w:pos="8860"/>
            </w:tabs>
            <w:ind w:hanging="749"/>
          </w:pPr>
          <w:hyperlink w:anchor="_bookmark33" w:history="1">
            <w:r>
              <w:rPr>
                <w:spacing w:val="-4"/>
              </w:rPr>
              <w:t>Code</w:t>
            </w:r>
          </w:hyperlink>
          <w:r>
            <w:tab/>
          </w:r>
          <w:r>
            <w:rPr>
              <w:spacing w:val="-5"/>
            </w:rPr>
            <w:t>12</w:t>
          </w:r>
        </w:p>
        <w:p w14:paraId="6BEBEAB5" w14:textId="77777777" w:rsidR="00854AE3" w:rsidRDefault="006C76DB">
          <w:pPr>
            <w:pStyle w:val="Verzeichnis2"/>
            <w:numPr>
              <w:ilvl w:val="1"/>
              <w:numId w:val="5"/>
            </w:numPr>
            <w:tabs>
              <w:tab w:val="left" w:pos="1415"/>
              <w:tab w:val="right" w:leader="dot" w:pos="8859"/>
            </w:tabs>
          </w:pPr>
          <w:hyperlink w:anchor="_bookmark39" w:history="1">
            <w:r>
              <w:rPr>
                <w:spacing w:val="-2"/>
              </w:rPr>
              <w:t>Testkriterien</w:t>
            </w:r>
          </w:hyperlink>
          <w:r>
            <w:tab/>
          </w:r>
          <w:r>
            <w:rPr>
              <w:spacing w:val="-5"/>
            </w:rPr>
            <w:t>23</w:t>
          </w:r>
        </w:p>
        <w:p w14:paraId="54981943" w14:textId="77777777" w:rsidR="00854AE3" w:rsidRDefault="006C76DB">
          <w:pPr>
            <w:pStyle w:val="Verzeichnis2"/>
            <w:numPr>
              <w:ilvl w:val="1"/>
              <w:numId w:val="5"/>
            </w:numPr>
            <w:tabs>
              <w:tab w:val="left" w:pos="1415"/>
              <w:tab w:val="right" w:leader="dot" w:pos="8859"/>
            </w:tabs>
          </w:pPr>
          <w:hyperlink w:anchor="_bookmark40" w:history="1">
            <w:proofErr w:type="gramStart"/>
            <w:r>
              <w:t>Wiederstand</w:t>
            </w:r>
            <w:proofErr w:type="gramEnd"/>
            <w:r>
              <w:rPr>
                <w:spacing w:val="43"/>
              </w:rPr>
              <w:t xml:space="preserve"> </w:t>
            </w:r>
            <w:r>
              <w:t>gegen</w:t>
            </w:r>
            <w:r>
              <w:rPr>
                <w:spacing w:val="44"/>
              </w:rPr>
              <w:t xml:space="preserve"> </w:t>
            </w:r>
            <w:r>
              <w:rPr>
                <w:spacing w:val="-2"/>
              </w:rPr>
              <w:t>Umwelteinflüsse</w:t>
            </w:r>
          </w:hyperlink>
          <w:r>
            <w:tab/>
          </w:r>
          <w:r>
            <w:rPr>
              <w:spacing w:val="-5"/>
            </w:rPr>
            <w:t>23</w:t>
          </w:r>
        </w:p>
        <w:p w14:paraId="6A0E14C0" w14:textId="77777777" w:rsidR="00854AE3" w:rsidRDefault="006C76DB">
          <w:pPr>
            <w:pStyle w:val="Verzeichnis2"/>
            <w:numPr>
              <w:ilvl w:val="1"/>
              <w:numId w:val="5"/>
            </w:numPr>
            <w:tabs>
              <w:tab w:val="left" w:pos="1415"/>
              <w:tab w:val="right" w:leader="dot" w:pos="8859"/>
            </w:tabs>
          </w:pPr>
          <w:hyperlink w:anchor="_bookmark41" w:history="1">
            <w:r>
              <w:t>Montage</w:t>
            </w:r>
            <w:r>
              <w:rPr>
                <w:spacing w:val="33"/>
              </w:rPr>
              <w:t xml:space="preserve"> </w:t>
            </w:r>
            <w:r>
              <w:t>des</w:t>
            </w:r>
            <w:r>
              <w:rPr>
                <w:spacing w:val="31"/>
              </w:rPr>
              <w:t xml:space="preserve"> </w:t>
            </w:r>
            <w:r>
              <w:rPr>
                <w:spacing w:val="-2"/>
              </w:rPr>
              <w:t>Funktionsmusters</w:t>
            </w:r>
          </w:hyperlink>
          <w:r>
            <w:tab/>
          </w:r>
          <w:r>
            <w:rPr>
              <w:spacing w:val="-5"/>
            </w:rPr>
            <w:t>23</w:t>
          </w:r>
        </w:p>
        <w:p w14:paraId="393EFBCB" w14:textId="77777777" w:rsidR="00854AE3" w:rsidRDefault="006C76DB">
          <w:pPr>
            <w:pStyle w:val="Verzeichnis2"/>
            <w:numPr>
              <w:ilvl w:val="1"/>
              <w:numId w:val="5"/>
            </w:numPr>
            <w:tabs>
              <w:tab w:val="left" w:pos="1415"/>
              <w:tab w:val="right" w:leader="dot" w:pos="8859"/>
            </w:tabs>
          </w:pPr>
          <w:hyperlink w:anchor="_bookmark42" w:history="1">
            <w:r>
              <w:t>Ergebnisse</w:t>
            </w:r>
            <w:r>
              <w:rPr>
                <w:spacing w:val="40"/>
              </w:rPr>
              <w:t xml:space="preserve"> </w:t>
            </w:r>
            <w:r>
              <w:t>der</w:t>
            </w:r>
            <w:r>
              <w:rPr>
                <w:spacing w:val="41"/>
              </w:rPr>
              <w:t xml:space="preserve"> </w:t>
            </w:r>
            <w:r>
              <w:rPr>
                <w:spacing w:val="-2"/>
              </w:rPr>
              <w:t>Versuche</w:t>
            </w:r>
          </w:hyperlink>
          <w:r>
            <w:tab/>
          </w:r>
          <w:r>
            <w:rPr>
              <w:spacing w:val="-5"/>
            </w:rPr>
            <w:t>23</w:t>
          </w:r>
        </w:p>
        <w:p w14:paraId="404E5FC1" w14:textId="77777777" w:rsidR="00854AE3" w:rsidRDefault="006C76DB">
          <w:pPr>
            <w:pStyle w:val="Verzeichnis2"/>
            <w:numPr>
              <w:ilvl w:val="1"/>
              <w:numId w:val="5"/>
            </w:numPr>
            <w:tabs>
              <w:tab w:val="left" w:pos="1415"/>
              <w:tab w:val="right" w:leader="dot" w:pos="8859"/>
            </w:tabs>
          </w:pPr>
          <w:hyperlink w:anchor="_bookmark43" w:history="1">
            <w:r>
              <w:t>Vergleich</w:t>
            </w:r>
            <w:r>
              <w:rPr>
                <w:spacing w:val="30"/>
              </w:rPr>
              <w:t xml:space="preserve"> </w:t>
            </w:r>
            <w:r>
              <w:t>der</w:t>
            </w:r>
            <w:r>
              <w:rPr>
                <w:spacing w:val="31"/>
              </w:rPr>
              <w:t xml:space="preserve"> </w:t>
            </w:r>
            <w:r>
              <w:t>Ergebnisse</w:t>
            </w:r>
            <w:r>
              <w:rPr>
                <w:spacing w:val="30"/>
              </w:rPr>
              <w:t xml:space="preserve"> </w:t>
            </w:r>
            <w:r>
              <w:t>mit</w:t>
            </w:r>
            <w:r>
              <w:rPr>
                <w:spacing w:val="30"/>
              </w:rPr>
              <w:t xml:space="preserve"> </w:t>
            </w:r>
            <w:proofErr w:type="spellStart"/>
            <w:r>
              <w:rPr>
                <w:spacing w:val="-2"/>
              </w:rPr>
              <w:t>Denometer</w:t>
            </w:r>
            <w:proofErr w:type="spellEnd"/>
          </w:hyperlink>
          <w:r>
            <w:tab/>
          </w:r>
          <w:r>
            <w:rPr>
              <w:spacing w:val="-5"/>
            </w:rPr>
            <w:t>23</w:t>
          </w:r>
        </w:p>
        <w:p w14:paraId="19BC541F" w14:textId="77777777" w:rsidR="00854AE3" w:rsidRDefault="006C76DB">
          <w:pPr>
            <w:pStyle w:val="Verzeichnis2"/>
            <w:numPr>
              <w:ilvl w:val="1"/>
              <w:numId w:val="5"/>
            </w:numPr>
            <w:tabs>
              <w:tab w:val="left" w:pos="1415"/>
              <w:tab w:val="right" w:leader="dot" w:pos="8859"/>
            </w:tabs>
          </w:pPr>
          <w:hyperlink w:anchor="_bookmark44" w:history="1">
            <w:r>
              <w:t>Verbesserungsmöglichkeiten</w:t>
            </w:r>
            <w:r>
              <w:rPr>
                <w:spacing w:val="38"/>
              </w:rPr>
              <w:t xml:space="preserve"> </w:t>
            </w:r>
            <w:r>
              <w:t>des</w:t>
            </w:r>
            <w:r>
              <w:rPr>
                <w:spacing w:val="39"/>
              </w:rPr>
              <w:t xml:space="preserve"> </w:t>
            </w:r>
            <w:r>
              <w:rPr>
                <w:spacing w:val="-2"/>
              </w:rPr>
              <w:t>Funktionsmusters</w:t>
            </w:r>
          </w:hyperlink>
          <w:r>
            <w:tab/>
          </w:r>
          <w:r>
            <w:rPr>
              <w:spacing w:val="-5"/>
            </w:rPr>
            <w:t>23</w:t>
          </w:r>
        </w:p>
        <w:p w14:paraId="68F3D70A" w14:textId="77777777" w:rsidR="00854AE3" w:rsidRDefault="006C76DB">
          <w:pPr>
            <w:pStyle w:val="Verzeichnis1"/>
            <w:numPr>
              <w:ilvl w:val="0"/>
              <w:numId w:val="5"/>
            </w:numPr>
            <w:tabs>
              <w:tab w:val="left" w:pos="876"/>
              <w:tab w:val="right" w:pos="8859"/>
            </w:tabs>
            <w:ind w:hanging="351"/>
          </w:pPr>
          <w:hyperlink w:anchor="_bookmark45" w:history="1">
            <w:r>
              <w:rPr>
                <w:spacing w:val="-2"/>
              </w:rPr>
              <w:t>Ausblick</w:t>
            </w:r>
          </w:hyperlink>
          <w:r>
            <w:rPr>
              <w:rFonts w:ascii="Times New Roman"/>
              <w:b w:val="0"/>
            </w:rPr>
            <w:tab/>
          </w:r>
          <w:r>
            <w:rPr>
              <w:spacing w:val="-5"/>
            </w:rPr>
            <w:t>24</w:t>
          </w:r>
        </w:p>
        <w:p w14:paraId="6D8D9A29" w14:textId="77777777" w:rsidR="00854AE3" w:rsidRDefault="006C76DB">
          <w:pPr>
            <w:pStyle w:val="Verzeichnis2"/>
            <w:numPr>
              <w:ilvl w:val="1"/>
              <w:numId w:val="5"/>
            </w:numPr>
            <w:tabs>
              <w:tab w:val="left" w:pos="1415"/>
              <w:tab w:val="right" w:leader="dot" w:pos="8861"/>
            </w:tabs>
            <w:spacing w:before="12"/>
          </w:pPr>
          <w:hyperlink w:anchor="_bookmark46" w:history="1">
            <w:proofErr w:type="spellStart"/>
            <w:r>
              <w:t>Presönliche</w:t>
            </w:r>
            <w:proofErr w:type="spellEnd"/>
            <w:r>
              <w:rPr>
                <w:spacing w:val="43"/>
              </w:rPr>
              <w:t xml:space="preserve"> </w:t>
            </w:r>
            <w:proofErr w:type="spellStart"/>
            <w:r>
              <w:rPr>
                <w:spacing w:val="-2"/>
              </w:rPr>
              <w:t>Erfahrunng</w:t>
            </w:r>
            <w:proofErr w:type="spellEnd"/>
          </w:hyperlink>
          <w:r>
            <w:tab/>
          </w:r>
          <w:r>
            <w:rPr>
              <w:spacing w:val="-5"/>
            </w:rPr>
            <w:t>24</w:t>
          </w:r>
        </w:p>
        <w:p w14:paraId="6C5FF693" w14:textId="77777777" w:rsidR="00854AE3" w:rsidRDefault="006C76DB">
          <w:pPr>
            <w:pStyle w:val="Verzeichnis2"/>
            <w:numPr>
              <w:ilvl w:val="1"/>
              <w:numId w:val="5"/>
            </w:numPr>
            <w:tabs>
              <w:tab w:val="left" w:pos="1415"/>
              <w:tab w:val="right" w:leader="dot" w:pos="8859"/>
            </w:tabs>
          </w:pPr>
          <w:hyperlink w:anchor="_bookmark47" w:history="1">
            <w:r>
              <w:rPr>
                <w:spacing w:val="-2"/>
              </w:rPr>
              <w:t>Fazit</w:t>
            </w:r>
          </w:hyperlink>
          <w:r>
            <w:tab/>
          </w:r>
          <w:r>
            <w:rPr>
              <w:spacing w:val="-5"/>
            </w:rPr>
            <w:t>24</w:t>
          </w:r>
        </w:p>
        <w:p w14:paraId="388363F5" w14:textId="77777777" w:rsidR="00854AE3" w:rsidRDefault="006C76DB">
          <w:pPr>
            <w:pStyle w:val="Verzeichnis2"/>
            <w:numPr>
              <w:ilvl w:val="1"/>
              <w:numId w:val="5"/>
            </w:numPr>
            <w:tabs>
              <w:tab w:val="left" w:pos="1415"/>
              <w:tab w:val="right" w:leader="dot" w:pos="8859"/>
            </w:tabs>
          </w:pPr>
          <w:hyperlink w:anchor="_bookmark48" w:history="1">
            <w:r>
              <w:rPr>
                <w:spacing w:val="-2"/>
              </w:rPr>
              <w:t>Ausblick</w:t>
            </w:r>
          </w:hyperlink>
          <w:r>
            <w:tab/>
          </w:r>
          <w:r>
            <w:rPr>
              <w:spacing w:val="-5"/>
            </w:rPr>
            <w:t>24</w:t>
          </w:r>
        </w:p>
        <w:p w14:paraId="239E7FE7" w14:textId="77777777" w:rsidR="00854AE3" w:rsidRDefault="006C76DB">
          <w:pPr>
            <w:pStyle w:val="Verzeichnis1"/>
            <w:numPr>
              <w:ilvl w:val="0"/>
              <w:numId w:val="5"/>
            </w:numPr>
            <w:tabs>
              <w:tab w:val="left" w:pos="876"/>
              <w:tab w:val="right" w:pos="8857"/>
            </w:tabs>
            <w:ind w:hanging="351"/>
          </w:pPr>
          <w:hyperlink w:anchor="_bookmark49" w:history="1">
            <w:r>
              <w:rPr>
                <w:spacing w:val="-2"/>
              </w:rPr>
              <w:t>Literaturverzeichnis</w:t>
            </w:r>
          </w:hyperlink>
          <w:r>
            <w:rPr>
              <w:rFonts w:ascii="Times New Roman"/>
              <w:b w:val="0"/>
            </w:rPr>
            <w:tab/>
          </w:r>
          <w:r>
            <w:rPr>
              <w:spacing w:val="-5"/>
            </w:rPr>
            <w:t>25</w:t>
          </w:r>
        </w:p>
        <w:p w14:paraId="129D88DA" w14:textId="77777777" w:rsidR="00854AE3" w:rsidRDefault="006C76DB">
          <w:pPr>
            <w:pStyle w:val="Verzeichnis1"/>
            <w:numPr>
              <w:ilvl w:val="0"/>
              <w:numId w:val="5"/>
            </w:numPr>
            <w:tabs>
              <w:tab w:val="left" w:pos="876"/>
              <w:tab w:val="right" w:pos="8860"/>
            </w:tabs>
            <w:spacing w:before="250"/>
            <w:ind w:hanging="351"/>
          </w:pPr>
          <w:hyperlink w:anchor="_bookmark50" w:history="1">
            <w:r>
              <w:rPr>
                <w:spacing w:val="-8"/>
              </w:rPr>
              <w:t>Erklärung</w:t>
            </w:r>
            <w:r>
              <w:rPr>
                <w:spacing w:val="6"/>
              </w:rPr>
              <w:t xml:space="preserve"> </w:t>
            </w:r>
            <w:r>
              <w:rPr>
                <w:spacing w:val="-8"/>
              </w:rPr>
              <w:t>zur</w:t>
            </w:r>
            <w:r>
              <w:rPr>
                <w:spacing w:val="7"/>
              </w:rPr>
              <w:t xml:space="preserve"> </w:t>
            </w:r>
            <w:r>
              <w:rPr>
                <w:spacing w:val="-8"/>
              </w:rPr>
              <w:t>Urheberschaft</w:t>
            </w:r>
          </w:hyperlink>
          <w:r>
            <w:rPr>
              <w:rFonts w:ascii="Times New Roman" w:hAnsi="Times New Roman"/>
              <w:b w:val="0"/>
            </w:rPr>
            <w:tab/>
          </w:r>
          <w:r>
            <w:rPr>
              <w:spacing w:val="-5"/>
            </w:rPr>
            <w:t>26</w:t>
          </w:r>
        </w:p>
        <w:p w14:paraId="4097D50F" w14:textId="77777777" w:rsidR="00854AE3" w:rsidRDefault="006C76DB">
          <w:pPr>
            <w:pStyle w:val="Verzeichnis1"/>
            <w:numPr>
              <w:ilvl w:val="0"/>
              <w:numId w:val="5"/>
            </w:numPr>
            <w:tabs>
              <w:tab w:val="left" w:pos="876"/>
              <w:tab w:val="right" w:pos="8860"/>
            </w:tabs>
            <w:ind w:hanging="351"/>
          </w:pPr>
          <w:hyperlink w:anchor="_bookmark51" w:history="1">
            <w:r>
              <w:rPr>
                <w:spacing w:val="-5"/>
              </w:rPr>
              <w:t>Digi</w:t>
            </w:r>
            <w:r>
              <w:rPr>
                <w:spacing w:val="-5"/>
              </w:rPr>
              <w:t>taler</w:t>
            </w:r>
            <w:r>
              <w:rPr>
                <w:spacing w:val="7"/>
              </w:rPr>
              <w:t xml:space="preserve"> </w:t>
            </w:r>
            <w:r>
              <w:rPr>
                <w:spacing w:val="-2"/>
              </w:rPr>
              <w:t>Anhang</w:t>
            </w:r>
          </w:hyperlink>
          <w:r>
            <w:rPr>
              <w:rFonts w:ascii="Times New Roman"/>
              <w:b w:val="0"/>
            </w:rPr>
            <w:tab/>
          </w:r>
          <w:r>
            <w:rPr>
              <w:spacing w:val="-7"/>
            </w:rPr>
            <w:t>29</w:t>
          </w:r>
        </w:p>
      </w:sdtContent>
    </w:sdt>
    <w:p w14:paraId="1BD56D54" w14:textId="77777777" w:rsidR="00854AE3" w:rsidRDefault="00854AE3">
      <w:pPr>
        <w:sectPr w:rsidR="00854AE3">
          <w:type w:val="continuous"/>
          <w:pgSz w:w="11910" w:h="16840"/>
          <w:pgMar w:top="1940" w:right="0" w:bottom="3016" w:left="1260" w:header="720" w:footer="720" w:gutter="0"/>
          <w:cols w:space="720"/>
        </w:sectPr>
      </w:pPr>
    </w:p>
    <w:p w14:paraId="65CFF0ED" w14:textId="77777777" w:rsidR="00854AE3" w:rsidRDefault="006C76DB">
      <w:pPr>
        <w:pStyle w:val="berschrift1"/>
        <w:numPr>
          <w:ilvl w:val="0"/>
          <w:numId w:val="4"/>
        </w:numPr>
        <w:tabs>
          <w:tab w:val="left" w:pos="1083"/>
        </w:tabs>
        <w:spacing w:before="898"/>
      </w:pPr>
      <w:r>
        <w:rPr>
          <w:noProof/>
        </w:rPr>
        <w:drawing>
          <wp:anchor distT="0" distB="0" distL="0" distR="0" simplePos="0" relativeHeight="15730176" behindDoc="0" locked="0" layoutInCell="1" allowOverlap="1" wp14:anchorId="61760C3B" wp14:editId="08C01179">
            <wp:simplePos x="0" y="0"/>
            <wp:positionH relativeFrom="page">
              <wp:posOffset>1623416</wp:posOffset>
            </wp:positionH>
            <wp:positionV relativeFrom="paragraph">
              <wp:posOffset>-2731</wp:posOffset>
            </wp:positionV>
            <wp:extent cx="824100" cy="378896"/>
            <wp:effectExtent l="0" t="0" r="0" b="0"/>
            <wp:wrapNone/>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824100" cy="378896"/>
                    </a:xfrm>
                    <a:prstGeom prst="rect">
                      <a:avLst/>
                    </a:prstGeom>
                  </pic:spPr>
                </pic:pic>
              </a:graphicData>
            </a:graphic>
          </wp:anchor>
        </w:drawing>
      </w:r>
      <w:r>
        <w:rPr>
          <w:noProof/>
        </w:rPr>
        <mc:AlternateContent>
          <mc:Choice Requires="wps">
            <w:drawing>
              <wp:anchor distT="0" distB="0" distL="0" distR="0" simplePos="0" relativeHeight="15730688" behindDoc="0" locked="0" layoutInCell="1" allowOverlap="1" wp14:anchorId="4B6B00DC" wp14:editId="630CD0B6">
                <wp:simplePos x="0" y="0"/>
                <wp:positionH relativeFrom="page">
                  <wp:posOffset>1134008</wp:posOffset>
                </wp:positionH>
                <wp:positionV relativeFrom="paragraph">
                  <wp:posOffset>569506</wp:posOffset>
                </wp:positionV>
                <wp:extent cx="5292090" cy="127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92090" cy="1270"/>
                        </a:xfrm>
                        <a:custGeom>
                          <a:avLst/>
                          <a:gdLst/>
                          <a:ahLst/>
                          <a:cxnLst/>
                          <a:rect l="l" t="t" r="r" b="b"/>
                          <a:pathLst>
                            <a:path w="5292090">
                              <a:moveTo>
                                <a:pt x="0" y="0"/>
                              </a:moveTo>
                              <a:lnTo>
                                <a:pt x="52919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F85FF67" id="Graphic 8" o:spid="_x0000_s1026" style="position:absolute;margin-left:89.3pt;margin-top:44.85pt;width:416.7pt;height:.1pt;z-index:15730688;visibility:visible;mso-wrap-style:square;mso-wrap-distance-left:0;mso-wrap-distance-top:0;mso-wrap-distance-right:0;mso-wrap-distance-bottom:0;mso-position-horizontal:absolute;mso-position-horizontal-relative:page;mso-position-vertical:absolute;mso-position-vertical-relative:text;v-text-anchor:top" coordsize="52920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" path="m,l5291975,e" filled="f" strokeweight=".14039mm">
                <v:path arrowok="t"/>
                <w10:wrap anchorx="page"/>
              </v:shape>
            </w:pict>
          </mc:Fallback>
        </mc:AlternateContent>
      </w:r>
      <w:bookmarkStart w:id="0" w:name="Einleitung"/>
      <w:bookmarkStart w:id="1" w:name="_bookmark0"/>
      <w:bookmarkEnd w:id="0"/>
      <w:bookmarkEnd w:id="1"/>
      <w:r>
        <w:rPr>
          <w:spacing w:val="-2"/>
          <w:w w:val="105"/>
        </w:rPr>
        <w:t>Einleitung</w:t>
      </w:r>
    </w:p>
    <w:p w14:paraId="755AA3E3" w14:textId="77777777" w:rsidR="00854AE3" w:rsidRDefault="006C76DB">
      <w:pPr>
        <w:pStyle w:val="Textkrper"/>
        <w:spacing w:before="582"/>
        <w:ind w:left="525"/>
      </w:pPr>
      <w:r>
        <w:br w:type="column"/>
        <w:t>Maschinentechnik</w:t>
      </w:r>
      <w:r>
        <w:rPr>
          <w:spacing w:val="43"/>
        </w:rPr>
        <w:t xml:space="preserve"> </w:t>
      </w:r>
      <w:r>
        <w:t>|</w:t>
      </w:r>
      <w:r>
        <w:rPr>
          <w:spacing w:val="44"/>
        </w:rPr>
        <w:t xml:space="preserve"> </w:t>
      </w:r>
      <w:r>
        <w:rPr>
          <w:spacing w:val="-2"/>
        </w:rPr>
        <w:t>Innovation</w:t>
      </w:r>
    </w:p>
    <w:p w14:paraId="314E3BF8" w14:textId="77777777" w:rsidR="00854AE3" w:rsidRDefault="00854AE3">
      <w:pPr>
        <w:sectPr w:rsidR="00854AE3">
          <w:footerReference w:type="default" r:id="rId12"/>
          <w:pgSz w:w="11910" w:h="16840"/>
          <w:pgMar w:top="1020" w:right="0" w:bottom="2640" w:left="1260" w:header="0" w:footer="2458" w:gutter="0"/>
          <w:pgNumType w:start="1"/>
          <w:cols w:num="2" w:space="720" w:equalWidth="0">
            <w:col w:w="2796" w:space="2416"/>
            <w:col w:w="5438"/>
          </w:cols>
        </w:sectPr>
      </w:pPr>
    </w:p>
    <w:p w14:paraId="215F605A" w14:textId="77777777" w:rsidR="00854AE3" w:rsidRDefault="006C76DB">
      <w:pPr>
        <w:pStyle w:val="Textkrper"/>
        <w:spacing w:before="227" w:line="252" w:lineRule="auto"/>
        <w:ind w:left="525" w:right="1783"/>
        <w:jc w:val="both"/>
      </w:pPr>
      <w:proofErr w:type="spellStart"/>
      <w:r>
        <w:rPr>
          <w:w w:val="105"/>
        </w:rPr>
        <w:t>bachelorarbeit</w:t>
      </w:r>
      <w:proofErr w:type="spellEnd"/>
      <w:r>
        <w:rPr>
          <w:spacing w:val="-16"/>
          <w:w w:val="105"/>
        </w:rPr>
        <w:t xml:space="preserve"> </w:t>
      </w:r>
      <w:proofErr w:type="spellStart"/>
      <w:r>
        <w:rPr>
          <w:w w:val="105"/>
        </w:rPr>
        <w:t>produktentwicklung</w:t>
      </w:r>
      <w:proofErr w:type="spellEnd"/>
      <w:r>
        <w:rPr>
          <w:spacing w:val="-16"/>
          <w:w w:val="105"/>
        </w:rPr>
        <w:t xml:space="preserve"> </w:t>
      </w:r>
      <w:proofErr w:type="spellStart"/>
      <w:r>
        <w:rPr>
          <w:w w:val="105"/>
        </w:rPr>
        <w:t>grundlagenforschung</w:t>
      </w:r>
      <w:proofErr w:type="spellEnd"/>
      <w:r>
        <w:rPr>
          <w:spacing w:val="-16"/>
          <w:w w:val="105"/>
        </w:rPr>
        <w:t xml:space="preserve"> </w:t>
      </w:r>
      <w:r>
        <w:rPr>
          <w:w w:val="105"/>
        </w:rPr>
        <w:t>seit</w:t>
      </w:r>
      <w:r>
        <w:rPr>
          <w:spacing w:val="-15"/>
          <w:w w:val="105"/>
        </w:rPr>
        <w:t xml:space="preserve"> </w:t>
      </w:r>
      <w:r>
        <w:rPr>
          <w:w w:val="105"/>
        </w:rPr>
        <w:t>40</w:t>
      </w:r>
      <w:r>
        <w:rPr>
          <w:spacing w:val="-16"/>
          <w:w w:val="105"/>
        </w:rPr>
        <w:t xml:space="preserve"> </w:t>
      </w:r>
      <w:proofErr w:type="spellStart"/>
      <w:r>
        <w:rPr>
          <w:w w:val="105"/>
        </w:rPr>
        <w:t>jahren</w:t>
      </w:r>
      <w:proofErr w:type="spellEnd"/>
      <w:r>
        <w:rPr>
          <w:spacing w:val="-16"/>
          <w:w w:val="105"/>
        </w:rPr>
        <w:t xml:space="preserve"> </w:t>
      </w:r>
      <w:r>
        <w:rPr>
          <w:w w:val="105"/>
        </w:rPr>
        <w:t xml:space="preserve">forschungs- gebiet, da für </w:t>
      </w:r>
      <w:proofErr w:type="spellStart"/>
      <w:r>
        <w:rPr>
          <w:w w:val="105"/>
        </w:rPr>
        <w:t>simulation</w:t>
      </w:r>
      <w:proofErr w:type="spellEnd"/>
      <w:r>
        <w:rPr>
          <w:w w:val="105"/>
        </w:rPr>
        <w:t xml:space="preserve"> wichtig. fail ist ein gutes </w:t>
      </w:r>
      <w:proofErr w:type="spellStart"/>
      <w:r>
        <w:rPr>
          <w:w w:val="105"/>
        </w:rPr>
        <w:t>ergebniss</w:t>
      </w:r>
      <w:proofErr w:type="spellEnd"/>
    </w:p>
    <w:p w14:paraId="63002C91" w14:textId="77777777" w:rsidR="00854AE3" w:rsidRDefault="00854AE3">
      <w:pPr>
        <w:pStyle w:val="Textkrper"/>
        <w:spacing w:before="56"/>
      </w:pPr>
    </w:p>
    <w:p w14:paraId="18BAA8A5" w14:textId="77777777" w:rsidR="00854AE3" w:rsidRDefault="006C76DB">
      <w:pPr>
        <w:pStyle w:val="berschrift2"/>
        <w:numPr>
          <w:ilvl w:val="1"/>
          <w:numId w:val="4"/>
        </w:numPr>
        <w:tabs>
          <w:tab w:val="left" w:pos="1244"/>
        </w:tabs>
      </w:pPr>
      <w:bookmarkStart w:id="2" w:name="Lawinen_in_der_Schweiz"/>
      <w:bookmarkStart w:id="3" w:name="_bookmark1"/>
      <w:bookmarkEnd w:id="2"/>
      <w:bookmarkEnd w:id="3"/>
      <w:r>
        <w:t>Lawinen</w:t>
      </w:r>
      <w:r>
        <w:rPr>
          <w:spacing w:val="51"/>
        </w:rPr>
        <w:t xml:space="preserve"> </w:t>
      </w:r>
      <w:r>
        <w:t>in</w:t>
      </w:r>
      <w:r>
        <w:rPr>
          <w:spacing w:val="52"/>
        </w:rPr>
        <w:t xml:space="preserve"> </w:t>
      </w:r>
      <w:r>
        <w:t>der</w:t>
      </w:r>
      <w:r>
        <w:rPr>
          <w:spacing w:val="51"/>
        </w:rPr>
        <w:t xml:space="preserve"> </w:t>
      </w:r>
      <w:r>
        <w:rPr>
          <w:spacing w:val="-2"/>
        </w:rPr>
        <w:t>Schweiz</w:t>
      </w:r>
    </w:p>
    <w:p w14:paraId="4BE47FFB" w14:textId="77777777" w:rsidR="00854AE3" w:rsidRDefault="006C76DB">
      <w:pPr>
        <w:pStyle w:val="Textkrper"/>
        <w:spacing w:before="136"/>
        <w:ind w:left="525"/>
      </w:pPr>
      <w:r>
        <w:rPr>
          <w:w w:val="105"/>
        </w:rPr>
        <w:t>jedes</w:t>
      </w:r>
      <w:r>
        <w:rPr>
          <w:spacing w:val="3"/>
          <w:w w:val="105"/>
        </w:rPr>
        <w:t xml:space="preserve"> </w:t>
      </w:r>
      <w:proofErr w:type="spellStart"/>
      <w:r>
        <w:rPr>
          <w:w w:val="105"/>
        </w:rPr>
        <w:t>jahr</w:t>
      </w:r>
      <w:proofErr w:type="spellEnd"/>
      <w:r>
        <w:rPr>
          <w:spacing w:val="5"/>
          <w:w w:val="105"/>
        </w:rPr>
        <w:t xml:space="preserve"> </w:t>
      </w:r>
      <w:r>
        <w:rPr>
          <w:w w:val="105"/>
        </w:rPr>
        <w:t>10</w:t>
      </w:r>
      <w:r>
        <w:rPr>
          <w:spacing w:val="5"/>
          <w:w w:val="105"/>
        </w:rPr>
        <w:t xml:space="preserve"> </w:t>
      </w:r>
      <w:r>
        <w:rPr>
          <w:w w:val="105"/>
        </w:rPr>
        <w:t>Tote.</w:t>
      </w:r>
      <w:r>
        <w:rPr>
          <w:spacing w:val="4"/>
          <w:w w:val="105"/>
        </w:rPr>
        <w:t xml:space="preserve"> </w:t>
      </w:r>
      <w:r>
        <w:rPr>
          <w:w w:val="105"/>
        </w:rPr>
        <w:t>8</w:t>
      </w:r>
      <w:r>
        <w:rPr>
          <w:spacing w:val="5"/>
          <w:w w:val="105"/>
        </w:rPr>
        <w:t xml:space="preserve"> </w:t>
      </w:r>
      <w:proofErr w:type="spellStart"/>
      <w:r>
        <w:rPr>
          <w:w w:val="105"/>
        </w:rPr>
        <w:t>schneebrettlawine</w:t>
      </w:r>
      <w:proofErr w:type="spellEnd"/>
      <w:r>
        <w:rPr>
          <w:w w:val="105"/>
        </w:rPr>
        <w:t>.</w:t>
      </w:r>
      <w:r>
        <w:rPr>
          <w:spacing w:val="4"/>
          <w:w w:val="105"/>
        </w:rPr>
        <w:t xml:space="preserve"> </w:t>
      </w:r>
      <w:r>
        <w:rPr>
          <w:w w:val="105"/>
        </w:rPr>
        <w:t>2</w:t>
      </w:r>
      <w:r>
        <w:rPr>
          <w:spacing w:val="4"/>
          <w:w w:val="105"/>
        </w:rPr>
        <w:t xml:space="preserve"> </w:t>
      </w:r>
      <w:r>
        <w:rPr>
          <w:spacing w:val="-2"/>
          <w:w w:val="105"/>
        </w:rPr>
        <w:t>Gleitlawinen.</w:t>
      </w:r>
    </w:p>
    <w:p w14:paraId="180EA950" w14:textId="77777777" w:rsidR="00854AE3" w:rsidRDefault="006C76DB">
      <w:pPr>
        <w:pStyle w:val="Textkrper"/>
        <w:spacing w:before="13" w:line="252" w:lineRule="auto"/>
        <w:ind w:left="525" w:right="1654" w:firstLine="351"/>
      </w:pPr>
      <w:r>
        <w:rPr>
          <w:w w:val="105"/>
        </w:rPr>
        <w:t xml:space="preserve">mit Klimawandel </w:t>
      </w:r>
      <w:proofErr w:type="spellStart"/>
      <w:r>
        <w:rPr>
          <w:w w:val="105"/>
        </w:rPr>
        <w:t>änders</w:t>
      </w:r>
      <w:proofErr w:type="spellEnd"/>
      <w:r>
        <w:rPr>
          <w:w w:val="105"/>
        </w:rPr>
        <w:t xml:space="preserve"> sich </w:t>
      </w:r>
      <w:proofErr w:type="spellStart"/>
      <w:r>
        <w:rPr>
          <w:w w:val="105"/>
        </w:rPr>
        <w:t>Gleitlawinien</w:t>
      </w:r>
      <w:proofErr w:type="spellEnd"/>
      <w:r>
        <w:rPr>
          <w:w w:val="105"/>
        </w:rPr>
        <w:t>. ni</w:t>
      </w:r>
      <w:r>
        <w:rPr>
          <w:w w:val="105"/>
        </w:rPr>
        <w:t xml:space="preserve">cht </w:t>
      </w:r>
      <w:proofErr w:type="spellStart"/>
      <w:r>
        <w:rPr>
          <w:w w:val="105"/>
        </w:rPr>
        <w:t>preventiv</w:t>
      </w:r>
      <w:proofErr w:type="spellEnd"/>
      <w:r>
        <w:rPr>
          <w:w w:val="105"/>
        </w:rPr>
        <w:t xml:space="preserve"> mit einer </w:t>
      </w:r>
      <w:proofErr w:type="spellStart"/>
      <w:r>
        <w:rPr>
          <w:w w:val="105"/>
        </w:rPr>
        <w:t>Detona</w:t>
      </w:r>
      <w:proofErr w:type="spellEnd"/>
      <w:r>
        <w:rPr>
          <w:w w:val="105"/>
        </w:rPr>
        <w:t xml:space="preserve">- </w:t>
      </w:r>
      <w:proofErr w:type="spellStart"/>
      <w:r>
        <w:rPr>
          <w:w w:val="105"/>
        </w:rPr>
        <w:t>tion</w:t>
      </w:r>
      <w:proofErr w:type="spellEnd"/>
      <w:r>
        <w:rPr>
          <w:w w:val="105"/>
        </w:rPr>
        <w:t xml:space="preserve"> auslösbar. nicht zeitlich vorhersagbar.</w:t>
      </w:r>
    </w:p>
    <w:p w14:paraId="05820F79" w14:textId="77777777" w:rsidR="00854AE3" w:rsidRDefault="00854AE3">
      <w:pPr>
        <w:pStyle w:val="Textkrper"/>
        <w:spacing w:before="56"/>
      </w:pPr>
    </w:p>
    <w:p w14:paraId="69984B47" w14:textId="77777777" w:rsidR="00854AE3" w:rsidRDefault="006C76DB">
      <w:pPr>
        <w:pStyle w:val="berschrift2"/>
        <w:numPr>
          <w:ilvl w:val="1"/>
          <w:numId w:val="4"/>
        </w:numPr>
        <w:tabs>
          <w:tab w:val="left" w:pos="1244"/>
        </w:tabs>
      </w:pPr>
      <w:bookmarkStart w:id="4" w:name="Entstehung_der_Gleitlawine"/>
      <w:bookmarkStart w:id="5" w:name="_bookmark2"/>
      <w:bookmarkEnd w:id="4"/>
      <w:bookmarkEnd w:id="5"/>
      <w:r>
        <w:rPr>
          <w:w w:val="105"/>
        </w:rPr>
        <w:t>Entstehung</w:t>
      </w:r>
      <w:r>
        <w:rPr>
          <w:spacing w:val="43"/>
          <w:w w:val="105"/>
        </w:rPr>
        <w:t xml:space="preserve"> </w:t>
      </w:r>
      <w:r>
        <w:rPr>
          <w:w w:val="105"/>
        </w:rPr>
        <w:t>der</w:t>
      </w:r>
      <w:r>
        <w:rPr>
          <w:spacing w:val="44"/>
          <w:w w:val="105"/>
        </w:rPr>
        <w:t xml:space="preserve"> </w:t>
      </w:r>
      <w:r>
        <w:rPr>
          <w:spacing w:val="-2"/>
          <w:w w:val="105"/>
        </w:rPr>
        <w:t>Gleitlawine</w:t>
      </w:r>
    </w:p>
    <w:p w14:paraId="128CD716" w14:textId="77777777" w:rsidR="00854AE3" w:rsidRDefault="006C76DB">
      <w:pPr>
        <w:pStyle w:val="Textkrper"/>
        <w:spacing w:before="136"/>
        <w:ind w:left="525"/>
      </w:pPr>
      <w:proofErr w:type="spellStart"/>
      <w:r>
        <w:rPr>
          <w:w w:val="105"/>
        </w:rPr>
        <w:t>feuchtigkeit</w:t>
      </w:r>
      <w:proofErr w:type="spellEnd"/>
      <w:r>
        <w:rPr>
          <w:spacing w:val="-8"/>
          <w:w w:val="105"/>
        </w:rPr>
        <w:t xml:space="preserve"> </w:t>
      </w:r>
      <w:r>
        <w:rPr>
          <w:w w:val="105"/>
        </w:rPr>
        <w:t>sammelt</w:t>
      </w:r>
      <w:r>
        <w:rPr>
          <w:spacing w:val="-7"/>
          <w:w w:val="105"/>
        </w:rPr>
        <w:t xml:space="preserve"> </w:t>
      </w:r>
      <w:r>
        <w:rPr>
          <w:w w:val="105"/>
        </w:rPr>
        <w:t>sich</w:t>
      </w:r>
      <w:r>
        <w:rPr>
          <w:spacing w:val="-8"/>
          <w:w w:val="105"/>
        </w:rPr>
        <w:t xml:space="preserve"> </w:t>
      </w:r>
      <w:r>
        <w:rPr>
          <w:w w:val="105"/>
        </w:rPr>
        <w:t>zwischen</w:t>
      </w:r>
      <w:r>
        <w:rPr>
          <w:spacing w:val="-8"/>
          <w:w w:val="105"/>
        </w:rPr>
        <w:t xml:space="preserve"> </w:t>
      </w:r>
      <w:r>
        <w:rPr>
          <w:w w:val="105"/>
        </w:rPr>
        <w:t>den</w:t>
      </w:r>
      <w:r>
        <w:rPr>
          <w:spacing w:val="-7"/>
          <w:w w:val="105"/>
        </w:rPr>
        <w:t xml:space="preserve"> </w:t>
      </w:r>
      <w:r>
        <w:rPr>
          <w:w w:val="105"/>
        </w:rPr>
        <w:t>Eiskristallen</w:t>
      </w:r>
      <w:r>
        <w:rPr>
          <w:spacing w:val="-8"/>
          <w:w w:val="105"/>
        </w:rPr>
        <w:t xml:space="preserve"> </w:t>
      </w:r>
      <w:r>
        <w:rPr>
          <w:spacing w:val="-5"/>
          <w:w w:val="105"/>
        </w:rPr>
        <w:t>an.</w:t>
      </w:r>
    </w:p>
    <w:p w14:paraId="402416DF" w14:textId="77777777" w:rsidR="00854AE3" w:rsidRDefault="006C76DB">
      <w:pPr>
        <w:pStyle w:val="Textkrper"/>
        <w:spacing w:before="13" w:line="252" w:lineRule="auto"/>
        <w:ind w:left="525" w:right="1654" w:firstLine="351"/>
      </w:pPr>
      <w:proofErr w:type="spellStart"/>
      <w:r>
        <w:rPr>
          <w:w w:val="105"/>
        </w:rPr>
        <w:t>feuchtichkeit</w:t>
      </w:r>
      <w:proofErr w:type="spellEnd"/>
      <w:r>
        <w:rPr>
          <w:spacing w:val="-5"/>
          <w:w w:val="105"/>
        </w:rPr>
        <w:t xml:space="preserve"> </w:t>
      </w:r>
      <w:r>
        <w:rPr>
          <w:w w:val="105"/>
        </w:rPr>
        <w:t>kommt</w:t>
      </w:r>
      <w:r>
        <w:rPr>
          <w:spacing w:val="-5"/>
          <w:w w:val="105"/>
        </w:rPr>
        <w:t xml:space="preserve"> </w:t>
      </w:r>
      <w:proofErr w:type="gramStart"/>
      <w:r>
        <w:rPr>
          <w:w w:val="105"/>
        </w:rPr>
        <w:t>durch</w:t>
      </w:r>
      <w:r>
        <w:rPr>
          <w:spacing w:val="-5"/>
          <w:w w:val="105"/>
        </w:rPr>
        <w:t xml:space="preserve"> </w:t>
      </w:r>
      <w:r>
        <w:rPr>
          <w:w w:val="105"/>
        </w:rPr>
        <w:t>schmelzenden</w:t>
      </w:r>
      <w:proofErr w:type="gramEnd"/>
      <w:r>
        <w:rPr>
          <w:spacing w:val="-5"/>
          <w:w w:val="105"/>
        </w:rPr>
        <w:t xml:space="preserve"> </w:t>
      </w:r>
      <w:proofErr w:type="spellStart"/>
      <w:r>
        <w:rPr>
          <w:w w:val="105"/>
        </w:rPr>
        <w:t>schnee</w:t>
      </w:r>
      <w:proofErr w:type="spellEnd"/>
      <w:r>
        <w:rPr>
          <w:w w:val="105"/>
        </w:rPr>
        <w:t>,</w:t>
      </w:r>
      <w:r>
        <w:rPr>
          <w:spacing w:val="-5"/>
          <w:w w:val="105"/>
        </w:rPr>
        <w:t xml:space="preserve"> </w:t>
      </w:r>
      <w:r>
        <w:rPr>
          <w:w w:val="105"/>
        </w:rPr>
        <w:t>primär</w:t>
      </w:r>
      <w:r>
        <w:rPr>
          <w:spacing w:val="-5"/>
          <w:w w:val="105"/>
        </w:rPr>
        <w:t xml:space="preserve"> </w:t>
      </w:r>
      <w:r>
        <w:rPr>
          <w:w w:val="105"/>
        </w:rPr>
        <w:t>Radiation</w:t>
      </w:r>
      <w:r>
        <w:rPr>
          <w:spacing w:val="-5"/>
          <w:w w:val="105"/>
        </w:rPr>
        <w:t xml:space="preserve"> </w:t>
      </w:r>
      <w:r>
        <w:rPr>
          <w:w w:val="105"/>
        </w:rPr>
        <w:t>und</w:t>
      </w:r>
      <w:r>
        <w:rPr>
          <w:spacing w:val="-5"/>
          <w:w w:val="105"/>
        </w:rPr>
        <w:t xml:space="preserve"> </w:t>
      </w:r>
      <w:proofErr w:type="spellStart"/>
      <w:r>
        <w:rPr>
          <w:w w:val="105"/>
        </w:rPr>
        <w:t>sekun</w:t>
      </w:r>
      <w:proofErr w:type="spellEnd"/>
      <w:r>
        <w:rPr>
          <w:w w:val="105"/>
        </w:rPr>
        <w:t xml:space="preserve">- </w:t>
      </w:r>
      <w:proofErr w:type="spellStart"/>
      <w:r>
        <w:rPr>
          <w:w w:val="105"/>
        </w:rPr>
        <w:t>där</w:t>
      </w:r>
      <w:proofErr w:type="spellEnd"/>
      <w:r>
        <w:rPr>
          <w:w w:val="105"/>
        </w:rPr>
        <w:t xml:space="preserve"> </w:t>
      </w:r>
      <w:proofErr w:type="spellStart"/>
      <w:r>
        <w:rPr>
          <w:w w:val="105"/>
        </w:rPr>
        <w:t>radiation</w:t>
      </w:r>
      <w:proofErr w:type="spellEnd"/>
      <w:r>
        <w:rPr>
          <w:w w:val="105"/>
        </w:rPr>
        <w:t>.</w:t>
      </w:r>
    </w:p>
    <w:p w14:paraId="438E4579" w14:textId="77777777" w:rsidR="00854AE3" w:rsidRDefault="006C76DB">
      <w:pPr>
        <w:pStyle w:val="Textkrper"/>
        <w:spacing w:line="274" w:lineRule="exact"/>
        <w:ind w:left="877"/>
      </w:pPr>
      <w:r>
        <w:t>Regen</w:t>
      </w:r>
      <w:r>
        <w:rPr>
          <w:spacing w:val="25"/>
        </w:rPr>
        <w:t xml:space="preserve"> </w:t>
      </w:r>
      <w:r>
        <w:t>auf</w:t>
      </w:r>
      <w:r>
        <w:rPr>
          <w:spacing w:val="27"/>
        </w:rPr>
        <w:t xml:space="preserve"> </w:t>
      </w:r>
      <w:proofErr w:type="spellStart"/>
      <w:r>
        <w:rPr>
          <w:spacing w:val="-2"/>
        </w:rPr>
        <w:t>schnee</w:t>
      </w:r>
      <w:proofErr w:type="spellEnd"/>
    </w:p>
    <w:p w14:paraId="440C1257" w14:textId="77777777" w:rsidR="00854AE3" w:rsidRDefault="006C76DB">
      <w:pPr>
        <w:pStyle w:val="Textkrper"/>
        <w:spacing w:before="13"/>
        <w:ind w:left="877"/>
      </w:pPr>
      <w:proofErr w:type="spellStart"/>
      <w:r>
        <w:rPr>
          <w:w w:val="105"/>
        </w:rPr>
        <w:t>feuchtigkeit</w:t>
      </w:r>
      <w:proofErr w:type="spellEnd"/>
      <w:r>
        <w:rPr>
          <w:spacing w:val="-3"/>
          <w:w w:val="105"/>
        </w:rPr>
        <w:t xml:space="preserve"> </w:t>
      </w:r>
      <w:r>
        <w:rPr>
          <w:w w:val="105"/>
        </w:rPr>
        <w:t>aus</w:t>
      </w:r>
      <w:r>
        <w:rPr>
          <w:spacing w:val="-4"/>
          <w:w w:val="105"/>
        </w:rPr>
        <w:t xml:space="preserve"> </w:t>
      </w:r>
      <w:r>
        <w:rPr>
          <w:w w:val="105"/>
        </w:rPr>
        <w:t>dem</w:t>
      </w:r>
      <w:r>
        <w:rPr>
          <w:spacing w:val="-4"/>
          <w:w w:val="105"/>
        </w:rPr>
        <w:t xml:space="preserve"> </w:t>
      </w:r>
      <w:r>
        <w:rPr>
          <w:w w:val="105"/>
        </w:rPr>
        <w:t>Boden.</w:t>
      </w:r>
      <w:r>
        <w:rPr>
          <w:spacing w:val="-3"/>
          <w:w w:val="105"/>
        </w:rPr>
        <w:t xml:space="preserve"> </w:t>
      </w:r>
      <w:r>
        <w:rPr>
          <w:w w:val="105"/>
        </w:rPr>
        <w:t>wasserführende</w:t>
      </w:r>
      <w:r>
        <w:rPr>
          <w:spacing w:val="-4"/>
          <w:w w:val="105"/>
        </w:rPr>
        <w:t xml:space="preserve"> </w:t>
      </w:r>
      <w:r>
        <w:rPr>
          <w:spacing w:val="-2"/>
          <w:w w:val="105"/>
        </w:rPr>
        <w:t>schichten.</w:t>
      </w:r>
    </w:p>
    <w:p w14:paraId="1E287637" w14:textId="77777777" w:rsidR="00854AE3" w:rsidRDefault="00854AE3">
      <w:pPr>
        <w:pStyle w:val="Textkrper"/>
        <w:spacing w:before="71"/>
      </w:pPr>
    </w:p>
    <w:p w14:paraId="114BD0F5" w14:textId="77777777" w:rsidR="00854AE3" w:rsidRDefault="006C76DB">
      <w:pPr>
        <w:pStyle w:val="berschrift2"/>
        <w:numPr>
          <w:ilvl w:val="1"/>
          <w:numId w:val="4"/>
        </w:numPr>
        <w:tabs>
          <w:tab w:val="left" w:pos="1244"/>
        </w:tabs>
      </w:pPr>
      <w:bookmarkStart w:id="6" w:name="Endziel_des_Arbeit"/>
      <w:bookmarkStart w:id="7" w:name="_bookmark3"/>
      <w:bookmarkEnd w:id="6"/>
      <w:bookmarkEnd w:id="7"/>
      <w:r>
        <w:rPr>
          <w:w w:val="105"/>
        </w:rPr>
        <w:t>Endziel</w:t>
      </w:r>
      <w:r>
        <w:rPr>
          <w:spacing w:val="12"/>
          <w:w w:val="105"/>
        </w:rPr>
        <w:t xml:space="preserve"> </w:t>
      </w:r>
      <w:proofErr w:type="gramStart"/>
      <w:r>
        <w:rPr>
          <w:w w:val="105"/>
        </w:rPr>
        <w:t>des</w:t>
      </w:r>
      <w:r>
        <w:rPr>
          <w:spacing w:val="12"/>
          <w:w w:val="105"/>
        </w:rPr>
        <w:t xml:space="preserve"> </w:t>
      </w:r>
      <w:r>
        <w:rPr>
          <w:spacing w:val="-2"/>
          <w:w w:val="105"/>
        </w:rPr>
        <w:t>Arbeit</w:t>
      </w:r>
      <w:proofErr w:type="gramEnd"/>
    </w:p>
    <w:p w14:paraId="249C0A97" w14:textId="77777777" w:rsidR="00854AE3" w:rsidRDefault="006C76DB">
      <w:pPr>
        <w:pStyle w:val="Textkrper"/>
        <w:spacing w:before="135"/>
        <w:ind w:left="525"/>
      </w:pPr>
      <w:proofErr w:type="spellStart"/>
      <w:r>
        <w:rPr>
          <w:w w:val="105"/>
        </w:rPr>
        <w:t>verringerung</w:t>
      </w:r>
      <w:proofErr w:type="spellEnd"/>
      <w:r>
        <w:rPr>
          <w:spacing w:val="1"/>
          <w:w w:val="105"/>
        </w:rPr>
        <w:t xml:space="preserve"> </w:t>
      </w:r>
      <w:r>
        <w:rPr>
          <w:w w:val="105"/>
        </w:rPr>
        <w:t>des Schadens</w:t>
      </w:r>
      <w:r>
        <w:rPr>
          <w:spacing w:val="1"/>
          <w:w w:val="105"/>
        </w:rPr>
        <w:t xml:space="preserve"> </w:t>
      </w:r>
      <w:r>
        <w:rPr>
          <w:w w:val="105"/>
        </w:rPr>
        <w:t xml:space="preserve">durch </w:t>
      </w:r>
      <w:r>
        <w:rPr>
          <w:spacing w:val="-2"/>
          <w:w w:val="105"/>
        </w:rPr>
        <w:t>Gleitlawinen</w:t>
      </w:r>
    </w:p>
    <w:p w14:paraId="114F168E" w14:textId="77777777" w:rsidR="00854AE3" w:rsidRDefault="00854AE3">
      <w:pPr>
        <w:pStyle w:val="Textkrper"/>
        <w:spacing w:before="71"/>
      </w:pPr>
    </w:p>
    <w:p w14:paraId="2220F4F1" w14:textId="77777777" w:rsidR="00854AE3" w:rsidRDefault="006C76DB">
      <w:pPr>
        <w:pStyle w:val="berschrift2"/>
        <w:numPr>
          <w:ilvl w:val="1"/>
          <w:numId w:val="4"/>
        </w:numPr>
        <w:tabs>
          <w:tab w:val="left" w:pos="1244"/>
        </w:tabs>
        <w:spacing w:before="1"/>
      </w:pPr>
      <w:bookmarkStart w:id="8" w:name="User_Story"/>
      <w:bookmarkStart w:id="9" w:name="_bookmark4"/>
      <w:bookmarkEnd w:id="8"/>
      <w:bookmarkEnd w:id="9"/>
      <w:r>
        <w:rPr>
          <w:w w:val="110"/>
        </w:rPr>
        <w:t>User</w:t>
      </w:r>
      <w:r>
        <w:rPr>
          <w:spacing w:val="16"/>
          <w:w w:val="110"/>
        </w:rPr>
        <w:t xml:space="preserve"> </w:t>
      </w:r>
      <w:r>
        <w:rPr>
          <w:spacing w:val="-2"/>
          <w:w w:val="110"/>
        </w:rPr>
        <w:t>Story</w:t>
      </w:r>
    </w:p>
    <w:p w14:paraId="65619398" w14:textId="77777777" w:rsidR="00854AE3" w:rsidRDefault="006C76DB">
      <w:pPr>
        <w:pStyle w:val="Textkrper"/>
        <w:spacing w:before="135" w:line="252" w:lineRule="auto"/>
        <w:ind w:left="525" w:right="1784"/>
        <w:jc w:val="both"/>
      </w:pPr>
      <w:r>
        <w:rPr>
          <w:w w:val="105"/>
        </w:rPr>
        <w:t xml:space="preserve">Bob sitzt an </w:t>
      </w:r>
      <w:proofErr w:type="spellStart"/>
      <w:r>
        <w:rPr>
          <w:w w:val="105"/>
        </w:rPr>
        <w:t>seimem</w:t>
      </w:r>
      <w:proofErr w:type="spellEnd"/>
      <w:r>
        <w:rPr>
          <w:w w:val="105"/>
        </w:rPr>
        <w:t xml:space="preserve"> Computer und </w:t>
      </w:r>
      <w:proofErr w:type="spellStart"/>
      <w:r>
        <w:rPr>
          <w:w w:val="105"/>
        </w:rPr>
        <w:t>shiet</w:t>
      </w:r>
      <w:proofErr w:type="spellEnd"/>
      <w:r>
        <w:rPr>
          <w:w w:val="105"/>
        </w:rPr>
        <w:t xml:space="preserve"> eine </w:t>
      </w:r>
      <w:proofErr w:type="spellStart"/>
      <w:r>
        <w:rPr>
          <w:w w:val="105"/>
        </w:rPr>
        <w:t>Warung</w:t>
      </w:r>
      <w:proofErr w:type="spellEnd"/>
      <w:r>
        <w:rPr>
          <w:w w:val="105"/>
        </w:rPr>
        <w:t xml:space="preserve"> aufleuchten. Er ruft </w:t>
      </w:r>
      <w:proofErr w:type="spellStart"/>
      <w:r>
        <w:rPr>
          <w:w w:val="105"/>
        </w:rPr>
        <w:t>sofor</w:t>
      </w:r>
      <w:proofErr w:type="spellEnd"/>
      <w:r>
        <w:rPr>
          <w:w w:val="105"/>
        </w:rPr>
        <w:t xml:space="preserve"> bei der </w:t>
      </w:r>
      <w:proofErr w:type="spellStart"/>
      <w:r>
        <w:rPr>
          <w:w w:val="105"/>
        </w:rPr>
        <w:t>Ratischen</w:t>
      </w:r>
      <w:proofErr w:type="spellEnd"/>
      <w:r>
        <w:rPr>
          <w:w w:val="105"/>
        </w:rPr>
        <w:t xml:space="preserve"> Bahn an und kann den Zug so stoppen </w:t>
      </w:r>
      <w:proofErr w:type="spellStart"/>
      <w:r>
        <w:rPr>
          <w:w w:val="105"/>
        </w:rPr>
        <w:t>vewor</w:t>
      </w:r>
      <w:proofErr w:type="spellEnd"/>
      <w:r>
        <w:rPr>
          <w:w w:val="105"/>
        </w:rPr>
        <w:t xml:space="preserve"> er von der Lawine erfasst wird.</w:t>
      </w:r>
    </w:p>
    <w:p w14:paraId="6B682A73" w14:textId="77777777" w:rsidR="00854AE3" w:rsidRDefault="00854AE3">
      <w:pPr>
        <w:pStyle w:val="Textkrper"/>
        <w:spacing w:before="56"/>
      </w:pPr>
    </w:p>
    <w:p w14:paraId="16315DC3" w14:textId="77777777" w:rsidR="00854AE3" w:rsidRDefault="006C76DB">
      <w:pPr>
        <w:pStyle w:val="berschrift2"/>
        <w:numPr>
          <w:ilvl w:val="1"/>
          <w:numId w:val="4"/>
        </w:numPr>
        <w:tabs>
          <w:tab w:val="left" w:pos="1244"/>
        </w:tabs>
      </w:pPr>
      <w:bookmarkStart w:id="10" w:name="Anforderungen"/>
      <w:bookmarkStart w:id="11" w:name="_bookmark5"/>
      <w:bookmarkEnd w:id="10"/>
      <w:bookmarkEnd w:id="11"/>
      <w:r>
        <w:rPr>
          <w:spacing w:val="-2"/>
          <w:w w:val="105"/>
        </w:rPr>
        <w:t>Anforderungen</w:t>
      </w:r>
    </w:p>
    <w:p w14:paraId="7EE6CF89" w14:textId="77777777" w:rsidR="00854AE3" w:rsidRDefault="006C76DB">
      <w:pPr>
        <w:pStyle w:val="Textkrper"/>
        <w:spacing w:before="135" w:line="252" w:lineRule="auto"/>
        <w:ind w:left="525" w:right="1654"/>
      </w:pPr>
      <w:r>
        <w:rPr>
          <w:w w:val="105"/>
        </w:rPr>
        <w:t xml:space="preserve">Die Methode soll </w:t>
      </w:r>
      <w:proofErr w:type="spellStart"/>
      <w:r>
        <w:rPr>
          <w:w w:val="105"/>
        </w:rPr>
        <w:t>einn</w:t>
      </w:r>
      <w:proofErr w:type="spellEnd"/>
      <w:r>
        <w:rPr>
          <w:w w:val="105"/>
        </w:rPr>
        <w:t xml:space="preserve"> anzeige haben, die Feststellen kann wann eine Gleitlawine </w:t>
      </w:r>
      <w:r>
        <w:rPr>
          <w:spacing w:val="-2"/>
          <w:w w:val="105"/>
        </w:rPr>
        <w:t>bevorsteht.</w:t>
      </w:r>
    </w:p>
    <w:p w14:paraId="77B4C8D5" w14:textId="77777777" w:rsidR="00854AE3" w:rsidRDefault="006C76DB">
      <w:pPr>
        <w:pStyle w:val="Textkrper"/>
        <w:spacing w:line="252" w:lineRule="auto"/>
        <w:ind w:left="877" w:right="2387"/>
      </w:pPr>
      <w:r>
        <w:rPr>
          <w:w w:val="105"/>
        </w:rPr>
        <w:t>Die</w:t>
      </w:r>
      <w:r>
        <w:rPr>
          <w:spacing w:val="-1"/>
          <w:w w:val="105"/>
        </w:rPr>
        <w:t xml:space="preserve"> </w:t>
      </w:r>
      <w:r>
        <w:rPr>
          <w:w w:val="105"/>
        </w:rPr>
        <w:t>Methode</w:t>
      </w:r>
      <w:r>
        <w:rPr>
          <w:spacing w:val="-1"/>
          <w:w w:val="105"/>
        </w:rPr>
        <w:t xml:space="preserve"> </w:t>
      </w:r>
      <w:r>
        <w:rPr>
          <w:w w:val="105"/>
        </w:rPr>
        <w:t>soll</w:t>
      </w:r>
      <w:r>
        <w:rPr>
          <w:spacing w:val="-1"/>
          <w:w w:val="105"/>
        </w:rPr>
        <w:t xml:space="preserve"> </w:t>
      </w:r>
      <w:r>
        <w:rPr>
          <w:w w:val="105"/>
        </w:rPr>
        <w:t>unabhängig von der</w:t>
      </w:r>
      <w:r>
        <w:rPr>
          <w:spacing w:val="-1"/>
          <w:w w:val="105"/>
        </w:rPr>
        <w:t xml:space="preserve"> </w:t>
      </w:r>
      <w:r>
        <w:rPr>
          <w:w w:val="105"/>
        </w:rPr>
        <w:t>Dichte</w:t>
      </w:r>
      <w:r>
        <w:rPr>
          <w:spacing w:val="-1"/>
          <w:w w:val="105"/>
        </w:rPr>
        <w:t xml:space="preserve"> </w:t>
      </w:r>
      <w:r>
        <w:rPr>
          <w:w w:val="105"/>
        </w:rPr>
        <w:t>des</w:t>
      </w:r>
      <w:r>
        <w:rPr>
          <w:spacing w:val="-1"/>
          <w:w w:val="105"/>
        </w:rPr>
        <w:t xml:space="preserve"> </w:t>
      </w:r>
      <w:proofErr w:type="spellStart"/>
      <w:r>
        <w:rPr>
          <w:w w:val="105"/>
        </w:rPr>
        <w:t>Schness</w:t>
      </w:r>
      <w:proofErr w:type="spellEnd"/>
      <w:r>
        <w:rPr>
          <w:w w:val="105"/>
        </w:rPr>
        <w:t xml:space="preserve"> funktionie</w:t>
      </w:r>
      <w:r>
        <w:rPr>
          <w:w w:val="105"/>
        </w:rPr>
        <w:t xml:space="preserve">ren. die </w:t>
      </w:r>
      <w:proofErr w:type="spellStart"/>
      <w:r>
        <w:rPr>
          <w:w w:val="105"/>
        </w:rPr>
        <w:t>methode</w:t>
      </w:r>
      <w:proofErr w:type="spellEnd"/>
      <w:r>
        <w:rPr>
          <w:w w:val="105"/>
        </w:rPr>
        <w:t xml:space="preserve"> soll den </w:t>
      </w:r>
      <w:proofErr w:type="spellStart"/>
      <w:r>
        <w:rPr>
          <w:w w:val="105"/>
        </w:rPr>
        <w:t>messbereich</w:t>
      </w:r>
      <w:proofErr w:type="spellEnd"/>
      <w:r>
        <w:rPr>
          <w:w w:val="105"/>
        </w:rPr>
        <w:t xml:space="preserve"> des LWC von 1 % bis 7 % abdecken. die </w:t>
      </w:r>
      <w:proofErr w:type="spellStart"/>
      <w:r>
        <w:rPr>
          <w:w w:val="105"/>
        </w:rPr>
        <w:t>methode</w:t>
      </w:r>
      <w:proofErr w:type="spellEnd"/>
      <w:r>
        <w:rPr>
          <w:w w:val="105"/>
        </w:rPr>
        <w:t xml:space="preserve"> soll für einen Hang in der Schweiz einsetzbar sein.</w:t>
      </w:r>
    </w:p>
    <w:p w14:paraId="6D897C33" w14:textId="77777777" w:rsidR="00854AE3" w:rsidRDefault="00854AE3">
      <w:pPr>
        <w:pStyle w:val="Textkrper"/>
        <w:spacing w:before="54"/>
      </w:pPr>
    </w:p>
    <w:p w14:paraId="4E6EB53A" w14:textId="77777777" w:rsidR="00854AE3" w:rsidRDefault="006C76DB">
      <w:pPr>
        <w:pStyle w:val="berschrift2"/>
        <w:numPr>
          <w:ilvl w:val="1"/>
          <w:numId w:val="4"/>
        </w:numPr>
        <w:tabs>
          <w:tab w:val="left" w:pos="1244"/>
        </w:tabs>
      </w:pPr>
      <w:bookmarkStart w:id="12" w:name="Planung_der_Arbeit"/>
      <w:bookmarkStart w:id="13" w:name="_bookmark6"/>
      <w:bookmarkEnd w:id="12"/>
      <w:bookmarkEnd w:id="13"/>
      <w:r>
        <w:rPr>
          <w:w w:val="105"/>
        </w:rPr>
        <w:t>Planung</w:t>
      </w:r>
      <w:r>
        <w:rPr>
          <w:spacing w:val="35"/>
          <w:w w:val="105"/>
        </w:rPr>
        <w:t xml:space="preserve"> </w:t>
      </w:r>
      <w:r>
        <w:rPr>
          <w:w w:val="105"/>
        </w:rPr>
        <w:t>der</w:t>
      </w:r>
      <w:r>
        <w:rPr>
          <w:spacing w:val="35"/>
          <w:w w:val="105"/>
        </w:rPr>
        <w:t xml:space="preserve"> </w:t>
      </w:r>
      <w:r>
        <w:rPr>
          <w:spacing w:val="-2"/>
          <w:w w:val="105"/>
        </w:rPr>
        <w:t>Arbeit</w:t>
      </w:r>
    </w:p>
    <w:p w14:paraId="082B3FED" w14:textId="77777777" w:rsidR="00854AE3" w:rsidRDefault="006C76DB">
      <w:pPr>
        <w:pStyle w:val="Textkrper"/>
        <w:spacing w:before="136"/>
        <w:ind w:left="525"/>
      </w:pPr>
      <w:r>
        <w:rPr>
          <w:w w:val="105"/>
        </w:rPr>
        <w:t>Die</w:t>
      </w:r>
      <w:r>
        <w:rPr>
          <w:spacing w:val="4"/>
          <w:w w:val="105"/>
        </w:rPr>
        <w:t xml:space="preserve"> </w:t>
      </w:r>
      <w:r>
        <w:rPr>
          <w:w w:val="105"/>
        </w:rPr>
        <w:t>Arbeit</w:t>
      </w:r>
      <w:r>
        <w:rPr>
          <w:spacing w:val="4"/>
          <w:w w:val="105"/>
        </w:rPr>
        <w:t xml:space="preserve"> </w:t>
      </w:r>
      <w:r>
        <w:rPr>
          <w:w w:val="105"/>
        </w:rPr>
        <w:t>wird</w:t>
      </w:r>
      <w:r>
        <w:rPr>
          <w:spacing w:val="4"/>
          <w:w w:val="105"/>
        </w:rPr>
        <w:t xml:space="preserve"> </w:t>
      </w:r>
      <w:r>
        <w:rPr>
          <w:w w:val="105"/>
        </w:rPr>
        <w:t>in</w:t>
      </w:r>
      <w:r>
        <w:rPr>
          <w:spacing w:val="5"/>
          <w:w w:val="105"/>
        </w:rPr>
        <w:t xml:space="preserve"> </w:t>
      </w:r>
      <w:r>
        <w:rPr>
          <w:w w:val="105"/>
        </w:rPr>
        <w:t>drei</w:t>
      </w:r>
      <w:r>
        <w:rPr>
          <w:spacing w:val="5"/>
          <w:w w:val="105"/>
        </w:rPr>
        <w:t xml:space="preserve"> </w:t>
      </w:r>
      <w:r>
        <w:rPr>
          <w:w w:val="105"/>
        </w:rPr>
        <w:t>Teile</w:t>
      </w:r>
      <w:r>
        <w:rPr>
          <w:spacing w:val="5"/>
          <w:w w:val="105"/>
        </w:rPr>
        <w:t xml:space="preserve"> </w:t>
      </w:r>
      <w:r>
        <w:rPr>
          <w:spacing w:val="-2"/>
          <w:w w:val="105"/>
        </w:rPr>
        <w:t>aufgegliedert.</w:t>
      </w:r>
    </w:p>
    <w:p w14:paraId="7E401001" w14:textId="77777777" w:rsidR="00854AE3" w:rsidRDefault="00854AE3">
      <w:pPr>
        <w:sectPr w:rsidR="00854AE3">
          <w:type w:val="continuous"/>
          <w:pgSz w:w="11910" w:h="16840"/>
          <w:pgMar w:top="1340" w:right="0" w:bottom="280" w:left="1260" w:header="0" w:footer="2458" w:gutter="0"/>
          <w:cols w:space="720"/>
        </w:sectPr>
      </w:pPr>
    </w:p>
    <w:p w14:paraId="7AB2FD4E" w14:textId="77777777" w:rsidR="00854AE3" w:rsidRDefault="006C76DB">
      <w:pPr>
        <w:pStyle w:val="Textkrper"/>
        <w:spacing w:before="115" w:line="252" w:lineRule="auto"/>
        <w:ind w:left="525" w:right="1654" w:firstLine="351"/>
      </w:pPr>
      <w:r>
        <w:rPr>
          <w:w w:val="105"/>
        </w:rPr>
        <w:t>in</w:t>
      </w:r>
      <w:r>
        <w:rPr>
          <w:spacing w:val="-16"/>
          <w:w w:val="105"/>
        </w:rPr>
        <w:t xml:space="preserve"> </w:t>
      </w:r>
      <w:r>
        <w:rPr>
          <w:w w:val="105"/>
        </w:rPr>
        <w:t>einer</w:t>
      </w:r>
      <w:r>
        <w:rPr>
          <w:spacing w:val="-16"/>
          <w:w w:val="105"/>
        </w:rPr>
        <w:t xml:space="preserve"> </w:t>
      </w:r>
      <w:r>
        <w:rPr>
          <w:w w:val="105"/>
        </w:rPr>
        <w:t>Vorstudie</w:t>
      </w:r>
      <w:r>
        <w:rPr>
          <w:spacing w:val="-16"/>
          <w:w w:val="105"/>
        </w:rPr>
        <w:t xml:space="preserve"> </w:t>
      </w:r>
      <w:r>
        <w:rPr>
          <w:w w:val="105"/>
        </w:rPr>
        <w:t>werden</w:t>
      </w:r>
      <w:r>
        <w:rPr>
          <w:spacing w:val="-15"/>
          <w:w w:val="105"/>
        </w:rPr>
        <w:t xml:space="preserve"> </w:t>
      </w:r>
      <w:proofErr w:type="spellStart"/>
      <w:r>
        <w:rPr>
          <w:w w:val="105"/>
        </w:rPr>
        <w:t>unterschidilche</w:t>
      </w:r>
      <w:proofErr w:type="spellEnd"/>
      <w:r>
        <w:rPr>
          <w:spacing w:val="-16"/>
          <w:w w:val="105"/>
        </w:rPr>
        <w:t xml:space="preserve"> </w:t>
      </w:r>
      <w:r>
        <w:rPr>
          <w:w w:val="105"/>
        </w:rPr>
        <w:t>physikalische</w:t>
      </w:r>
      <w:r>
        <w:rPr>
          <w:spacing w:val="-16"/>
          <w:w w:val="105"/>
        </w:rPr>
        <w:t xml:space="preserve"> </w:t>
      </w:r>
      <w:r>
        <w:rPr>
          <w:w w:val="105"/>
        </w:rPr>
        <w:t>Prinzipien</w:t>
      </w:r>
      <w:r>
        <w:rPr>
          <w:spacing w:val="-16"/>
          <w:w w:val="105"/>
        </w:rPr>
        <w:t xml:space="preserve"> </w:t>
      </w:r>
      <w:r>
        <w:rPr>
          <w:w w:val="105"/>
        </w:rPr>
        <w:t>zur</w:t>
      </w:r>
      <w:r>
        <w:rPr>
          <w:spacing w:val="-15"/>
          <w:w w:val="105"/>
        </w:rPr>
        <w:t xml:space="preserve"> </w:t>
      </w:r>
      <w:proofErr w:type="spellStart"/>
      <w:r>
        <w:rPr>
          <w:w w:val="105"/>
        </w:rPr>
        <w:t>messung</w:t>
      </w:r>
      <w:proofErr w:type="spellEnd"/>
      <w:r>
        <w:rPr>
          <w:w w:val="105"/>
        </w:rPr>
        <w:t xml:space="preserve"> des LWC </w:t>
      </w:r>
      <w:proofErr w:type="spellStart"/>
      <w:r>
        <w:rPr>
          <w:w w:val="105"/>
        </w:rPr>
        <w:t>theoritisch</w:t>
      </w:r>
      <w:proofErr w:type="spellEnd"/>
      <w:r>
        <w:rPr>
          <w:w w:val="105"/>
        </w:rPr>
        <w:t xml:space="preserve"> und praktisch mit </w:t>
      </w:r>
      <w:proofErr w:type="spellStart"/>
      <w:r>
        <w:rPr>
          <w:w w:val="105"/>
        </w:rPr>
        <w:t>eineander</w:t>
      </w:r>
      <w:proofErr w:type="spellEnd"/>
      <w:r>
        <w:rPr>
          <w:w w:val="105"/>
        </w:rPr>
        <w:t xml:space="preserve"> verglichen.</w:t>
      </w:r>
    </w:p>
    <w:p w14:paraId="3FAC9EC9" w14:textId="77777777" w:rsidR="00854AE3" w:rsidRDefault="006C76DB">
      <w:pPr>
        <w:pStyle w:val="Textkrper"/>
        <w:spacing w:line="252" w:lineRule="auto"/>
        <w:ind w:left="525" w:right="1654" w:firstLine="351"/>
      </w:pPr>
      <w:r>
        <w:rPr>
          <w:spacing w:val="-2"/>
          <w:w w:val="105"/>
        </w:rPr>
        <w:t>bau</w:t>
      </w:r>
      <w:r>
        <w:rPr>
          <w:spacing w:val="-6"/>
          <w:w w:val="105"/>
        </w:rPr>
        <w:t xml:space="preserve"> </w:t>
      </w:r>
      <w:r>
        <w:rPr>
          <w:spacing w:val="-2"/>
          <w:w w:val="105"/>
        </w:rPr>
        <w:t>den</w:t>
      </w:r>
      <w:r>
        <w:rPr>
          <w:spacing w:val="-6"/>
          <w:w w:val="105"/>
        </w:rPr>
        <w:t xml:space="preserve"> </w:t>
      </w:r>
      <w:r>
        <w:rPr>
          <w:spacing w:val="-2"/>
          <w:w w:val="105"/>
        </w:rPr>
        <w:t>Funktionsmusters.</w:t>
      </w:r>
      <w:r>
        <w:rPr>
          <w:spacing w:val="-6"/>
          <w:w w:val="105"/>
        </w:rPr>
        <w:t xml:space="preserve"> </w:t>
      </w:r>
      <w:r>
        <w:rPr>
          <w:spacing w:val="-2"/>
          <w:w w:val="105"/>
        </w:rPr>
        <w:t>hier</w:t>
      </w:r>
      <w:r>
        <w:rPr>
          <w:spacing w:val="-6"/>
          <w:w w:val="105"/>
        </w:rPr>
        <w:t xml:space="preserve"> </w:t>
      </w:r>
      <w:r>
        <w:rPr>
          <w:spacing w:val="-2"/>
          <w:w w:val="105"/>
        </w:rPr>
        <w:t>wird</w:t>
      </w:r>
      <w:r>
        <w:rPr>
          <w:spacing w:val="-6"/>
          <w:w w:val="105"/>
        </w:rPr>
        <w:t xml:space="preserve"> </w:t>
      </w:r>
      <w:r>
        <w:rPr>
          <w:spacing w:val="-2"/>
          <w:w w:val="105"/>
        </w:rPr>
        <w:t>ein</w:t>
      </w:r>
      <w:r>
        <w:rPr>
          <w:spacing w:val="-6"/>
          <w:w w:val="105"/>
        </w:rPr>
        <w:t xml:space="preserve"> </w:t>
      </w:r>
      <w:r>
        <w:rPr>
          <w:spacing w:val="-2"/>
          <w:w w:val="105"/>
        </w:rPr>
        <w:t>vielversprechendes</w:t>
      </w:r>
      <w:r>
        <w:rPr>
          <w:spacing w:val="-6"/>
          <w:w w:val="105"/>
        </w:rPr>
        <w:t xml:space="preserve"> </w:t>
      </w:r>
      <w:r>
        <w:rPr>
          <w:spacing w:val="-2"/>
          <w:w w:val="105"/>
        </w:rPr>
        <w:t>physikalisches</w:t>
      </w:r>
      <w:r>
        <w:rPr>
          <w:spacing w:val="-6"/>
          <w:w w:val="105"/>
        </w:rPr>
        <w:t xml:space="preserve"> </w:t>
      </w:r>
      <w:proofErr w:type="spellStart"/>
      <w:r>
        <w:rPr>
          <w:spacing w:val="-2"/>
          <w:w w:val="105"/>
        </w:rPr>
        <w:t>prin</w:t>
      </w:r>
      <w:proofErr w:type="spellEnd"/>
      <w:r>
        <w:rPr>
          <w:spacing w:val="-2"/>
          <w:w w:val="105"/>
        </w:rPr>
        <w:t xml:space="preserve">- </w:t>
      </w:r>
      <w:proofErr w:type="spellStart"/>
      <w:r>
        <w:rPr>
          <w:w w:val="105"/>
        </w:rPr>
        <w:t>zip</w:t>
      </w:r>
      <w:proofErr w:type="spellEnd"/>
      <w:r>
        <w:rPr>
          <w:w w:val="105"/>
        </w:rPr>
        <w:t xml:space="preserve"> ausgewählt und ein Funktionsmuster gebaut.</w:t>
      </w:r>
    </w:p>
    <w:p w14:paraId="5C544BD3" w14:textId="77777777" w:rsidR="00854AE3" w:rsidRDefault="006C76DB">
      <w:pPr>
        <w:pStyle w:val="Textkrper"/>
        <w:spacing w:line="274" w:lineRule="exact"/>
        <w:ind w:left="877"/>
      </w:pPr>
      <w:r>
        <w:rPr>
          <w:w w:val="105"/>
        </w:rPr>
        <w:t xml:space="preserve">Validierung und </w:t>
      </w:r>
      <w:r>
        <w:rPr>
          <w:w w:val="105"/>
        </w:rPr>
        <w:t xml:space="preserve">Dokumentation der Ergebnisse. Doku </w:t>
      </w:r>
      <w:r>
        <w:rPr>
          <w:spacing w:val="-2"/>
          <w:w w:val="105"/>
        </w:rPr>
        <w:t>schreiben.</w:t>
      </w:r>
    </w:p>
    <w:p w14:paraId="28EDD072" w14:textId="77777777" w:rsidR="00854AE3" w:rsidRDefault="00854AE3">
      <w:pPr>
        <w:pStyle w:val="Textkrper"/>
        <w:spacing w:before="130"/>
      </w:pPr>
    </w:p>
    <w:p w14:paraId="46626361" w14:textId="77777777" w:rsidR="00854AE3" w:rsidRDefault="006C76DB">
      <w:pPr>
        <w:pStyle w:val="berschrift1"/>
        <w:numPr>
          <w:ilvl w:val="0"/>
          <w:numId w:val="4"/>
        </w:numPr>
        <w:tabs>
          <w:tab w:val="left" w:pos="1083"/>
        </w:tabs>
      </w:pPr>
      <w:bookmarkStart w:id="14" w:name="Liquid_Water_Content"/>
      <w:bookmarkStart w:id="15" w:name="_bookmark7"/>
      <w:bookmarkEnd w:id="14"/>
      <w:bookmarkEnd w:id="15"/>
      <w:r>
        <w:rPr>
          <w:w w:val="105"/>
        </w:rPr>
        <w:t>Liquid</w:t>
      </w:r>
      <w:r>
        <w:rPr>
          <w:spacing w:val="17"/>
          <w:w w:val="105"/>
        </w:rPr>
        <w:t xml:space="preserve"> </w:t>
      </w:r>
      <w:proofErr w:type="spellStart"/>
      <w:r>
        <w:rPr>
          <w:w w:val="105"/>
        </w:rPr>
        <w:t>Water</w:t>
      </w:r>
      <w:proofErr w:type="spellEnd"/>
      <w:r>
        <w:rPr>
          <w:spacing w:val="18"/>
          <w:w w:val="105"/>
        </w:rPr>
        <w:t xml:space="preserve"> </w:t>
      </w:r>
      <w:r>
        <w:rPr>
          <w:spacing w:val="-2"/>
          <w:w w:val="105"/>
        </w:rPr>
        <w:t>Content</w:t>
      </w:r>
    </w:p>
    <w:p w14:paraId="478B6265" w14:textId="77777777" w:rsidR="00854AE3" w:rsidRDefault="006C76DB">
      <w:pPr>
        <w:pStyle w:val="berschrift2"/>
        <w:numPr>
          <w:ilvl w:val="1"/>
          <w:numId w:val="4"/>
        </w:numPr>
        <w:tabs>
          <w:tab w:val="left" w:pos="1244"/>
        </w:tabs>
        <w:spacing w:before="226"/>
      </w:pPr>
      <w:bookmarkStart w:id="16" w:name="Physicalische_Prinzipien"/>
      <w:bookmarkStart w:id="17" w:name="_bookmark8"/>
      <w:bookmarkEnd w:id="16"/>
      <w:bookmarkEnd w:id="17"/>
      <w:proofErr w:type="spellStart"/>
      <w:r>
        <w:rPr>
          <w:w w:val="105"/>
        </w:rPr>
        <w:t>Physicalische</w:t>
      </w:r>
      <w:proofErr w:type="spellEnd"/>
      <w:r>
        <w:rPr>
          <w:spacing w:val="16"/>
          <w:w w:val="105"/>
        </w:rPr>
        <w:t xml:space="preserve"> </w:t>
      </w:r>
      <w:r>
        <w:rPr>
          <w:spacing w:val="-2"/>
          <w:w w:val="105"/>
        </w:rPr>
        <w:t>Prinzipien</w:t>
      </w:r>
    </w:p>
    <w:p w14:paraId="494A9495" w14:textId="77777777" w:rsidR="00854AE3" w:rsidRDefault="006C76DB">
      <w:pPr>
        <w:pStyle w:val="berschrift2"/>
        <w:numPr>
          <w:ilvl w:val="1"/>
          <w:numId w:val="4"/>
        </w:numPr>
        <w:tabs>
          <w:tab w:val="left" w:pos="1244"/>
        </w:tabs>
        <w:spacing w:before="135"/>
      </w:pPr>
      <w:bookmarkStart w:id="18" w:name="Kommerzielle_Produkte"/>
      <w:bookmarkStart w:id="19" w:name="_bookmark9"/>
      <w:bookmarkEnd w:id="18"/>
      <w:bookmarkEnd w:id="19"/>
      <w:r>
        <w:rPr>
          <w:spacing w:val="-2"/>
          <w:w w:val="105"/>
        </w:rPr>
        <w:t>Kommerzielle</w:t>
      </w:r>
      <w:r>
        <w:rPr>
          <w:spacing w:val="17"/>
          <w:w w:val="105"/>
        </w:rPr>
        <w:t xml:space="preserve"> </w:t>
      </w:r>
      <w:r>
        <w:rPr>
          <w:spacing w:val="-2"/>
          <w:w w:val="105"/>
        </w:rPr>
        <w:t>Produkte</w:t>
      </w:r>
    </w:p>
    <w:p w14:paraId="4D32F471" w14:textId="77777777" w:rsidR="00854AE3" w:rsidRDefault="006C76DB">
      <w:pPr>
        <w:pStyle w:val="berschrift2"/>
        <w:numPr>
          <w:ilvl w:val="1"/>
          <w:numId w:val="4"/>
        </w:numPr>
        <w:tabs>
          <w:tab w:val="left" w:pos="1244"/>
        </w:tabs>
        <w:spacing w:before="135"/>
      </w:pPr>
      <w:bookmarkStart w:id="20" w:name="Publizierte_Methoden"/>
      <w:bookmarkStart w:id="21" w:name="_bookmark10"/>
      <w:bookmarkEnd w:id="20"/>
      <w:bookmarkEnd w:id="21"/>
      <w:r>
        <w:rPr>
          <w:w w:val="105"/>
        </w:rPr>
        <w:t>Publizierte</w:t>
      </w:r>
      <w:r>
        <w:rPr>
          <w:spacing w:val="45"/>
          <w:w w:val="105"/>
        </w:rPr>
        <w:t xml:space="preserve"> </w:t>
      </w:r>
      <w:r>
        <w:rPr>
          <w:spacing w:val="-2"/>
          <w:w w:val="105"/>
        </w:rPr>
        <w:t>Methoden</w:t>
      </w:r>
    </w:p>
    <w:p w14:paraId="36D86480" w14:textId="77777777" w:rsidR="00854AE3" w:rsidRDefault="006C76DB">
      <w:pPr>
        <w:pStyle w:val="berschrift1"/>
        <w:numPr>
          <w:ilvl w:val="0"/>
          <w:numId w:val="4"/>
        </w:numPr>
        <w:tabs>
          <w:tab w:val="left" w:pos="1083"/>
        </w:tabs>
        <w:spacing w:before="186"/>
      </w:pPr>
      <w:bookmarkStart w:id="22" w:name="Vorstudie"/>
      <w:bookmarkStart w:id="23" w:name="_bookmark11"/>
      <w:bookmarkEnd w:id="22"/>
      <w:bookmarkEnd w:id="23"/>
      <w:r>
        <w:rPr>
          <w:spacing w:val="-2"/>
        </w:rPr>
        <w:t>Vorstudie</w:t>
      </w:r>
    </w:p>
    <w:p w14:paraId="269446FD" w14:textId="77777777" w:rsidR="00854AE3" w:rsidRDefault="006C76DB">
      <w:pPr>
        <w:pStyle w:val="berschrift2"/>
        <w:numPr>
          <w:ilvl w:val="1"/>
          <w:numId w:val="4"/>
        </w:numPr>
        <w:tabs>
          <w:tab w:val="left" w:pos="1244"/>
        </w:tabs>
        <w:spacing w:before="226"/>
      </w:pPr>
      <w:bookmarkStart w:id="24" w:name="3M_5559_Water_Indikator_Tape"/>
      <w:bookmarkStart w:id="25" w:name="_bookmark12"/>
      <w:bookmarkEnd w:id="24"/>
      <w:bookmarkEnd w:id="25"/>
      <w:r>
        <w:rPr>
          <w:w w:val="110"/>
        </w:rPr>
        <w:t>3M</w:t>
      </w:r>
      <w:r>
        <w:rPr>
          <w:spacing w:val="11"/>
          <w:w w:val="110"/>
        </w:rPr>
        <w:t xml:space="preserve"> </w:t>
      </w:r>
      <w:r>
        <w:rPr>
          <w:w w:val="110"/>
        </w:rPr>
        <w:t>5559</w:t>
      </w:r>
      <w:r>
        <w:rPr>
          <w:spacing w:val="12"/>
          <w:w w:val="110"/>
        </w:rPr>
        <w:t xml:space="preserve"> </w:t>
      </w:r>
      <w:proofErr w:type="spellStart"/>
      <w:r>
        <w:rPr>
          <w:w w:val="110"/>
        </w:rPr>
        <w:t>Water</w:t>
      </w:r>
      <w:proofErr w:type="spellEnd"/>
      <w:r>
        <w:rPr>
          <w:spacing w:val="12"/>
          <w:w w:val="110"/>
        </w:rPr>
        <w:t xml:space="preserve"> </w:t>
      </w:r>
      <w:r>
        <w:rPr>
          <w:w w:val="110"/>
        </w:rPr>
        <w:t>Indikator</w:t>
      </w:r>
      <w:r>
        <w:rPr>
          <w:spacing w:val="12"/>
          <w:w w:val="110"/>
        </w:rPr>
        <w:t xml:space="preserve"> </w:t>
      </w:r>
      <w:r>
        <w:rPr>
          <w:spacing w:val="-4"/>
          <w:w w:val="110"/>
        </w:rPr>
        <w:t>Tape</w:t>
      </w:r>
    </w:p>
    <w:p w14:paraId="21740C23" w14:textId="77777777" w:rsidR="00854AE3" w:rsidRDefault="006C76DB">
      <w:pPr>
        <w:pStyle w:val="Textkrper"/>
        <w:spacing w:before="135" w:line="252" w:lineRule="auto"/>
        <w:ind w:left="525" w:right="1784"/>
        <w:jc w:val="both"/>
      </w:pPr>
      <w:proofErr w:type="spellStart"/>
      <w:r>
        <w:rPr>
          <w:w w:val="105"/>
        </w:rPr>
        <w:t>herkunft</w:t>
      </w:r>
      <w:proofErr w:type="spellEnd"/>
      <w:r>
        <w:rPr>
          <w:w w:val="105"/>
        </w:rPr>
        <w:t xml:space="preserve">: Aus dem Elektronik </w:t>
      </w:r>
      <w:proofErr w:type="spellStart"/>
      <w:r>
        <w:rPr>
          <w:w w:val="105"/>
        </w:rPr>
        <w:t>bereich</w:t>
      </w:r>
      <w:proofErr w:type="spellEnd"/>
      <w:r>
        <w:rPr>
          <w:w w:val="105"/>
        </w:rPr>
        <w:t xml:space="preserve">. zum </w:t>
      </w:r>
      <w:proofErr w:type="spellStart"/>
      <w:r>
        <w:rPr>
          <w:w w:val="105"/>
        </w:rPr>
        <w:t>beispiel</w:t>
      </w:r>
      <w:proofErr w:type="spellEnd"/>
      <w:r>
        <w:rPr>
          <w:w w:val="105"/>
        </w:rPr>
        <w:t xml:space="preserve"> in </w:t>
      </w:r>
      <w:proofErr w:type="spellStart"/>
      <w:r>
        <w:rPr>
          <w:w w:val="105"/>
        </w:rPr>
        <w:t>handys</w:t>
      </w:r>
      <w:proofErr w:type="spellEnd"/>
      <w:r>
        <w:rPr>
          <w:w w:val="105"/>
        </w:rPr>
        <w:t xml:space="preserve">. wenn das tape </w:t>
      </w:r>
      <w:r>
        <w:rPr>
          <w:w w:val="105"/>
        </w:rPr>
        <w:t>rot geworden</w:t>
      </w:r>
      <w:r>
        <w:rPr>
          <w:spacing w:val="-1"/>
          <w:w w:val="105"/>
        </w:rPr>
        <w:t xml:space="preserve"> </w:t>
      </w:r>
      <w:r>
        <w:rPr>
          <w:w w:val="105"/>
        </w:rPr>
        <w:t>ist,</w:t>
      </w:r>
      <w:r>
        <w:rPr>
          <w:spacing w:val="-1"/>
          <w:w w:val="105"/>
        </w:rPr>
        <w:t xml:space="preserve"> </w:t>
      </w:r>
      <w:r>
        <w:rPr>
          <w:w w:val="105"/>
        </w:rPr>
        <w:t>ist</w:t>
      </w:r>
      <w:r>
        <w:rPr>
          <w:spacing w:val="-1"/>
          <w:w w:val="105"/>
        </w:rPr>
        <w:t xml:space="preserve"> </w:t>
      </w:r>
      <w:proofErr w:type="spellStart"/>
      <w:r>
        <w:rPr>
          <w:w w:val="105"/>
        </w:rPr>
        <w:t>wasser</w:t>
      </w:r>
      <w:proofErr w:type="spellEnd"/>
      <w:r>
        <w:rPr>
          <w:spacing w:val="-1"/>
          <w:w w:val="105"/>
        </w:rPr>
        <w:t xml:space="preserve"> </w:t>
      </w:r>
      <w:r>
        <w:rPr>
          <w:w w:val="105"/>
        </w:rPr>
        <w:t>eingedrungen</w:t>
      </w:r>
      <w:r>
        <w:rPr>
          <w:spacing w:val="-1"/>
          <w:w w:val="105"/>
        </w:rPr>
        <w:t xml:space="preserve"> </w:t>
      </w:r>
      <w:r>
        <w:rPr>
          <w:w w:val="105"/>
        </w:rPr>
        <w:t>und</w:t>
      </w:r>
      <w:r>
        <w:rPr>
          <w:spacing w:val="-1"/>
          <w:w w:val="105"/>
        </w:rPr>
        <w:t xml:space="preserve"> </w:t>
      </w:r>
      <w:r>
        <w:rPr>
          <w:w w:val="105"/>
        </w:rPr>
        <w:t>der</w:t>
      </w:r>
      <w:r>
        <w:rPr>
          <w:spacing w:val="-1"/>
          <w:w w:val="105"/>
        </w:rPr>
        <w:t xml:space="preserve"> </w:t>
      </w:r>
      <w:r>
        <w:rPr>
          <w:w w:val="105"/>
        </w:rPr>
        <w:t>Hersteller</w:t>
      </w:r>
      <w:r>
        <w:rPr>
          <w:spacing w:val="-1"/>
          <w:w w:val="105"/>
        </w:rPr>
        <w:t xml:space="preserve"> </w:t>
      </w:r>
      <w:r>
        <w:rPr>
          <w:w w:val="105"/>
        </w:rPr>
        <w:t>kann</w:t>
      </w:r>
      <w:r>
        <w:rPr>
          <w:spacing w:val="-1"/>
          <w:w w:val="105"/>
        </w:rPr>
        <w:t xml:space="preserve"> </w:t>
      </w:r>
      <w:r>
        <w:rPr>
          <w:w w:val="105"/>
        </w:rPr>
        <w:t xml:space="preserve">eine </w:t>
      </w:r>
      <w:proofErr w:type="spellStart"/>
      <w:r>
        <w:rPr>
          <w:w w:val="105"/>
        </w:rPr>
        <w:t>garatieleistung</w:t>
      </w:r>
      <w:proofErr w:type="spellEnd"/>
      <w:r>
        <w:rPr>
          <w:w w:val="105"/>
        </w:rPr>
        <w:t xml:space="preserve"> </w:t>
      </w:r>
      <w:r>
        <w:rPr>
          <w:spacing w:val="-2"/>
          <w:w w:val="105"/>
        </w:rPr>
        <w:t>ablehnen.</w:t>
      </w:r>
    </w:p>
    <w:p w14:paraId="7C026557" w14:textId="77777777" w:rsidR="00854AE3" w:rsidRDefault="006C76DB">
      <w:pPr>
        <w:pStyle w:val="Textkrper"/>
        <w:spacing w:line="252" w:lineRule="auto"/>
        <w:ind w:left="525" w:right="1783" w:firstLine="351"/>
        <w:jc w:val="both"/>
      </w:pPr>
      <w:r>
        <w:rPr>
          <w:w w:val="105"/>
        </w:rPr>
        <w:t>Funktionsweise:</w:t>
      </w:r>
      <w:r>
        <w:rPr>
          <w:spacing w:val="-5"/>
          <w:w w:val="105"/>
        </w:rPr>
        <w:t xml:space="preserve"> </w:t>
      </w:r>
      <w:r>
        <w:rPr>
          <w:w w:val="105"/>
        </w:rPr>
        <w:t>das</w:t>
      </w:r>
      <w:r>
        <w:rPr>
          <w:spacing w:val="-5"/>
          <w:w w:val="105"/>
        </w:rPr>
        <w:t xml:space="preserve"> </w:t>
      </w:r>
      <w:proofErr w:type="spellStart"/>
      <w:r>
        <w:rPr>
          <w:w w:val="105"/>
        </w:rPr>
        <w:t>papier</w:t>
      </w:r>
      <w:proofErr w:type="spellEnd"/>
      <w:r>
        <w:rPr>
          <w:spacing w:val="-5"/>
          <w:w w:val="105"/>
        </w:rPr>
        <w:t xml:space="preserve"> </w:t>
      </w:r>
      <w:r>
        <w:rPr>
          <w:w w:val="105"/>
        </w:rPr>
        <w:t>basierte</w:t>
      </w:r>
      <w:r>
        <w:rPr>
          <w:spacing w:val="-5"/>
          <w:w w:val="105"/>
        </w:rPr>
        <w:t xml:space="preserve"> </w:t>
      </w:r>
      <w:proofErr w:type="spellStart"/>
      <w:r>
        <w:rPr>
          <w:w w:val="105"/>
        </w:rPr>
        <w:t>klebeband</w:t>
      </w:r>
      <w:proofErr w:type="spellEnd"/>
      <w:r>
        <w:rPr>
          <w:spacing w:val="-5"/>
          <w:w w:val="105"/>
        </w:rPr>
        <w:t xml:space="preserve"> </w:t>
      </w:r>
      <w:r>
        <w:rPr>
          <w:w w:val="105"/>
        </w:rPr>
        <w:t>wird</w:t>
      </w:r>
      <w:r>
        <w:rPr>
          <w:spacing w:val="-5"/>
          <w:w w:val="105"/>
        </w:rPr>
        <w:t xml:space="preserve"> </w:t>
      </w:r>
      <w:r>
        <w:rPr>
          <w:w w:val="105"/>
        </w:rPr>
        <w:t>nass.</w:t>
      </w:r>
      <w:r>
        <w:rPr>
          <w:spacing w:val="-5"/>
          <w:w w:val="105"/>
        </w:rPr>
        <w:t xml:space="preserve"> </w:t>
      </w:r>
      <w:r>
        <w:rPr>
          <w:w w:val="105"/>
        </w:rPr>
        <w:t>die</w:t>
      </w:r>
      <w:r>
        <w:rPr>
          <w:spacing w:val="-5"/>
          <w:w w:val="105"/>
        </w:rPr>
        <w:t xml:space="preserve"> </w:t>
      </w:r>
      <w:r>
        <w:rPr>
          <w:w w:val="105"/>
        </w:rPr>
        <w:t>rote</w:t>
      </w:r>
      <w:r>
        <w:rPr>
          <w:spacing w:val="-5"/>
          <w:w w:val="105"/>
        </w:rPr>
        <w:t xml:space="preserve"> </w:t>
      </w:r>
      <w:r>
        <w:rPr>
          <w:w w:val="105"/>
        </w:rPr>
        <w:t>Farbe</w:t>
      </w:r>
      <w:r>
        <w:rPr>
          <w:spacing w:val="-5"/>
          <w:w w:val="105"/>
        </w:rPr>
        <w:t xml:space="preserve"> </w:t>
      </w:r>
      <w:r>
        <w:rPr>
          <w:w w:val="105"/>
        </w:rPr>
        <w:t>auf</w:t>
      </w:r>
      <w:r>
        <w:rPr>
          <w:spacing w:val="-5"/>
          <w:w w:val="105"/>
        </w:rPr>
        <w:t xml:space="preserve"> </w:t>
      </w:r>
      <w:r>
        <w:rPr>
          <w:w w:val="105"/>
        </w:rPr>
        <w:t xml:space="preserve">der Unterseite des Klebebands blutet durch das </w:t>
      </w:r>
      <w:proofErr w:type="spellStart"/>
      <w:r>
        <w:rPr>
          <w:w w:val="105"/>
        </w:rPr>
        <w:t>weisse</w:t>
      </w:r>
      <w:proofErr w:type="spellEnd"/>
      <w:r>
        <w:rPr>
          <w:w w:val="105"/>
        </w:rPr>
        <w:t xml:space="preserve"> obere Papier. die Roten Teile</w:t>
      </w:r>
      <w:r>
        <w:rPr>
          <w:w w:val="105"/>
        </w:rPr>
        <w:t xml:space="preserve"> zeiget dann </w:t>
      </w:r>
      <w:proofErr w:type="spellStart"/>
      <w:r>
        <w:rPr>
          <w:w w:val="105"/>
        </w:rPr>
        <w:t>permanet</w:t>
      </w:r>
      <w:proofErr w:type="spellEnd"/>
      <w:r>
        <w:rPr>
          <w:w w:val="105"/>
        </w:rPr>
        <w:t xml:space="preserve"> </w:t>
      </w:r>
      <w:proofErr w:type="spellStart"/>
      <w:r>
        <w:rPr>
          <w:w w:val="105"/>
        </w:rPr>
        <w:t>wasser</w:t>
      </w:r>
      <w:proofErr w:type="spellEnd"/>
      <w:r>
        <w:rPr>
          <w:w w:val="105"/>
        </w:rPr>
        <w:t xml:space="preserve"> an.</w:t>
      </w:r>
    </w:p>
    <w:p w14:paraId="02F6B784" w14:textId="77777777" w:rsidR="00854AE3" w:rsidRDefault="006C76DB">
      <w:pPr>
        <w:pStyle w:val="Textkrper"/>
        <w:spacing w:line="252" w:lineRule="auto"/>
        <w:ind w:left="525" w:right="1783" w:firstLine="351"/>
        <w:jc w:val="both"/>
      </w:pPr>
      <w:r>
        <w:t>Auswahl</w:t>
      </w:r>
      <w:r>
        <w:rPr>
          <w:spacing w:val="40"/>
        </w:rPr>
        <w:t xml:space="preserve"> </w:t>
      </w:r>
      <w:r>
        <w:t>von</w:t>
      </w:r>
      <w:r>
        <w:rPr>
          <w:spacing w:val="40"/>
        </w:rPr>
        <w:t xml:space="preserve"> </w:t>
      </w:r>
      <w:r>
        <w:t>5559:</w:t>
      </w:r>
      <w:r>
        <w:rPr>
          <w:spacing w:val="40"/>
        </w:rPr>
        <w:t xml:space="preserve"> </w:t>
      </w:r>
      <w:r>
        <w:t>der</w:t>
      </w:r>
      <w:r>
        <w:rPr>
          <w:spacing w:val="40"/>
        </w:rPr>
        <w:t xml:space="preserve"> </w:t>
      </w:r>
      <w:r>
        <w:t>Hersteller</w:t>
      </w:r>
      <w:r>
        <w:rPr>
          <w:spacing w:val="40"/>
        </w:rPr>
        <w:t xml:space="preserve"> </w:t>
      </w:r>
      <w:r>
        <w:t>3M</w:t>
      </w:r>
      <w:r>
        <w:rPr>
          <w:spacing w:val="40"/>
        </w:rPr>
        <w:t xml:space="preserve"> </w:t>
      </w:r>
      <w:r>
        <w:t>hat</w:t>
      </w:r>
      <w:r>
        <w:rPr>
          <w:spacing w:val="40"/>
        </w:rPr>
        <w:t xml:space="preserve"> </w:t>
      </w:r>
      <w:r>
        <w:t>mehrere</w:t>
      </w:r>
      <w:r>
        <w:rPr>
          <w:spacing w:val="40"/>
        </w:rPr>
        <w:t xml:space="preserve"> </w:t>
      </w:r>
      <w:r>
        <w:t>Produkte</w:t>
      </w:r>
      <w:r>
        <w:rPr>
          <w:spacing w:val="40"/>
        </w:rPr>
        <w:t xml:space="preserve"> </w:t>
      </w:r>
      <w:r>
        <w:t>zu</w:t>
      </w:r>
      <w:r>
        <w:rPr>
          <w:spacing w:val="40"/>
        </w:rPr>
        <w:t xml:space="preserve"> </w:t>
      </w:r>
      <w:proofErr w:type="spellStart"/>
      <w:r>
        <w:t>Water</w:t>
      </w:r>
      <w:proofErr w:type="spellEnd"/>
      <w:r>
        <w:rPr>
          <w:spacing w:val="40"/>
        </w:rPr>
        <w:t xml:space="preserve"> </w:t>
      </w:r>
      <w:r>
        <w:t xml:space="preserve">Indi- </w:t>
      </w:r>
      <w:proofErr w:type="spellStart"/>
      <w:r>
        <w:t>kator</w:t>
      </w:r>
      <w:proofErr w:type="spellEnd"/>
      <w:r>
        <w:t>. 5559 zeichnet sich durch die dünnere Dicke und somit durch die schneller Anzeigegeschwindigkeit aus.</w:t>
      </w:r>
    </w:p>
    <w:p w14:paraId="4DEAEEA3" w14:textId="77777777" w:rsidR="00854AE3" w:rsidRDefault="006C76DB">
      <w:pPr>
        <w:pStyle w:val="Textkrper"/>
        <w:spacing w:line="252" w:lineRule="auto"/>
        <w:ind w:left="525" w:right="1781" w:firstLine="351"/>
        <w:jc w:val="both"/>
      </w:pPr>
      <w:r>
        <w:rPr>
          <w:w w:val="105"/>
        </w:rPr>
        <w:t xml:space="preserve">5559i ist auf einem transparenten </w:t>
      </w:r>
      <w:proofErr w:type="spellStart"/>
      <w:r>
        <w:rPr>
          <w:w w:val="105"/>
        </w:rPr>
        <w:t>substrat</w:t>
      </w:r>
      <w:proofErr w:type="spellEnd"/>
      <w:r>
        <w:rPr>
          <w:w w:val="105"/>
        </w:rPr>
        <w:t xml:space="preserve">, was </w:t>
      </w:r>
      <w:proofErr w:type="spellStart"/>
      <w:r>
        <w:rPr>
          <w:w w:val="105"/>
        </w:rPr>
        <w:t>fraktisch</w:t>
      </w:r>
      <w:proofErr w:type="spellEnd"/>
      <w:r>
        <w:rPr>
          <w:w w:val="105"/>
        </w:rPr>
        <w:t xml:space="preserve"> für die </w:t>
      </w:r>
      <w:proofErr w:type="gramStart"/>
      <w:r>
        <w:rPr>
          <w:w w:val="105"/>
        </w:rPr>
        <w:t>optische</w:t>
      </w:r>
      <w:proofErr w:type="gramEnd"/>
      <w:r>
        <w:rPr>
          <w:w w:val="105"/>
        </w:rPr>
        <w:t xml:space="preserve"> aus- </w:t>
      </w:r>
      <w:proofErr w:type="spellStart"/>
      <w:r>
        <w:rPr>
          <w:w w:val="105"/>
        </w:rPr>
        <w:t>wertung</w:t>
      </w:r>
      <w:proofErr w:type="spellEnd"/>
      <w:r>
        <w:rPr>
          <w:w w:val="105"/>
        </w:rPr>
        <w:t xml:space="preserve"> wäre. Die Produkte sind in </w:t>
      </w:r>
      <w:proofErr w:type="spellStart"/>
      <w:r>
        <w:rPr>
          <w:w w:val="105"/>
        </w:rPr>
        <w:t>europa</w:t>
      </w:r>
      <w:proofErr w:type="spellEnd"/>
      <w:r>
        <w:rPr>
          <w:w w:val="105"/>
        </w:rPr>
        <w:t xml:space="preserve"> nur teilweise erhältlich. 3M verkauft nur Rollen mit 160 m. </w:t>
      </w:r>
      <w:proofErr w:type="gramStart"/>
      <w:r>
        <w:rPr>
          <w:w w:val="105"/>
        </w:rPr>
        <w:t xml:space="preserve">Zum </w:t>
      </w:r>
      <w:proofErr w:type="spellStart"/>
      <w:r>
        <w:rPr>
          <w:w w:val="105"/>
        </w:rPr>
        <w:t>testen</w:t>
      </w:r>
      <w:proofErr w:type="spellEnd"/>
      <w:proofErr w:type="gramEnd"/>
      <w:r>
        <w:rPr>
          <w:w w:val="105"/>
        </w:rPr>
        <w:t xml:space="preserve"> wurde eine kleine </w:t>
      </w:r>
      <w:proofErr w:type="spellStart"/>
      <w:r>
        <w:rPr>
          <w:w w:val="105"/>
        </w:rPr>
        <w:t>rolle</w:t>
      </w:r>
      <w:proofErr w:type="spellEnd"/>
      <w:r>
        <w:rPr>
          <w:w w:val="105"/>
        </w:rPr>
        <w:t xml:space="preserve"> von einem Elektronik- </w:t>
      </w:r>
      <w:proofErr w:type="spellStart"/>
      <w:r>
        <w:rPr>
          <w:w w:val="105"/>
        </w:rPr>
        <w:t>komponenten</w:t>
      </w:r>
      <w:proofErr w:type="spellEnd"/>
      <w:r>
        <w:rPr>
          <w:w w:val="105"/>
        </w:rPr>
        <w:t xml:space="preserve"> Vertr</w:t>
      </w:r>
      <w:r>
        <w:rPr>
          <w:w w:val="105"/>
        </w:rPr>
        <w:t>eiber gekauft.</w:t>
      </w:r>
    </w:p>
    <w:p w14:paraId="48D1B916" w14:textId="77777777" w:rsidR="00854AE3" w:rsidRDefault="006C76DB">
      <w:pPr>
        <w:pStyle w:val="Textkrper"/>
        <w:spacing w:line="252" w:lineRule="auto"/>
        <w:ind w:left="525" w:right="1784" w:firstLine="351"/>
        <w:jc w:val="both"/>
      </w:pPr>
      <w:r>
        <w:rPr>
          <w:w w:val="105"/>
        </w:rPr>
        <w:t>Bei</w:t>
      </w:r>
      <w:r>
        <w:rPr>
          <w:spacing w:val="-10"/>
          <w:w w:val="105"/>
        </w:rPr>
        <w:t xml:space="preserve"> </w:t>
      </w:r>
      <w:r>
        <w:rPr>
          <w:w w:val="105"/>
        </w:rPr>
        <w:t>der</w:t>
      </w:r>
      <w:r>
        <w:rPr>
          <w:spacing w:val="-10"/>
          <w:w w:val="105"/>
        </w:rPr>
        <w:t xml:space="preserve"> </w:t>
      </w:r>
      <w:r>
        <w:rPr>
          <w:w w:val="105"/>
        </w:rPr>
        <w:t>Recherche</w:t>
      </w:r>
      <w:r>
        <w:rPr>
          <w:spacing w:val="-10"/>
          <w:w w:val="105"/>
        </w:rPr>
        <w:t xml:space="preserve"> </w:t>
      </w:r>
      <w:r>
        <w:rPr>
          <w:w w:val="105"/>
        </w:rPr>
        <w:t>zu</w:t>
      </w:r>
      <w:r>
        <w:rPr>
          <w:spacing w:val="-10"/>
          <w:w w:val="105"/>
        </w:rPr>
        <w:t xml:space="preserve"> </w:t>
      </w:r>
      <w:r>
        <w:rPr>
          <w:w w:val="105"/>
        </w:rPr>
        <w:t>LWC</w:t>
      </w:r>
      <w:r>
        <w:rPr>
          <w:spacing w:val="-10"/>
          <w:w w:val="105"/>
        </w:rPr>
        <w:t xml:space="preserve"> </w:t>
      </w:r>
      <w:r>
        <w:rPr>
          <w:w w:val="105"/>
        </w:rPr>
        <w:t>wurde</w:t>
      </w:r>
      <w:r>
        <w:rPr>
          <w:spacing w:val="-10"/>
          <w:w w:val="105"/>
        </w:rPr>
        <w:t xml:space="preserve"> </w:t>
      </w:r>
      <w:r>
        <w:rPr>
          <w:w w:val="105"/>
        </w:rPr>
        <w:t>keine</w:t>
      </w:r>
      <w:r>
        <w:rPr>
          <w:spacing w:val="-10"/>
          <w:w w:val="105"/>
        </w:rPr>
        <w:t xml:space="preserve"> </w:t>
      </w:r>
      <w:proofErr w:type="spellStart"/>
      <w:r>
        <w:rPr>
          <w:w w:val="105"/>
        </w:rPr>
        <w:t>verwendung</w:t>
      </w:r>
      <w:proofErr w:type="spellEnd"/>
      <w:r>
        <w:rPr>
          <w:spacing w:val="-9"/>
          <w:w w:val="105"/>
        </w:rPr>
        <w:t xml:space="preserve"> </w:t>
      </w:r>
      <w:r>
        <w:rPr>
          <w:w w:val="105"/>
        </w:rPr>
        <w:t>von</w:t>
      </w:r>
      <w:r>
        <w:rPr>
          <w:spacing w:val="-10"/>
          <w:w w:val="105"/>
        </w:rPr>
        <w:t xml:space="preserve"> </w:t>
      </w:r>
      <w:proofErr w:type="spellStart"/>
      <w:r>
        <w:rPr>
          <w:w w:val="105"/>
        </w:rPr>
        <w:t>Water</w:t>
      </w:r>
      <w:proofErr w:type="spellEnd"/>
      <w:r>
        <w:rPr>
          <w:spacing w:val="-10"/>
          <w:w w:val="105"/>
        </w:rPr>
        <w:t xml:space="preserve"> </w:t>
      </w:r>
      <w:proofErr w:type="spellStart"/>
      <w:r>
        <w:rPr>
          <w:w w:val="105"/>
        </w:rPr>
        <w:t>indicator</w:t>
      </w:r>
      <w:proofErr w:type="spellEnd"/>
      <w:r>
        <w:rPr>
          <w:spacing w:val="-10"/>
          <w:w w:val="105"/>
        </w:rPr>
        <w:t xml:space="preserve"> </w:t>
      </w:r>
      <w:proofErr w:type="spellStart"/>
      <w:r>
        <w:rPr>
          <w:w w:val="105"/>
        </w:rPr>
        <w:t>tapes</w:t>
      </w:r>
      <w:proofErr w:type="spellEnd"/>
      <w:r>
        <w:rPr>
          <w:w w:val="105"/>
        </w:rPr>
        <w:t xml:space="preserve"> bemerkt. somit neuartig.</w:t>
      </w:r>
    </w:p>
    <w:p w14:paraId="30B6519E" w14:textId="77777777" w:rsidR="00854AE3" w:rsidRDefault="006C76DB">
      <w:pPr>
        <w:pStyle w:val="Textkrper"/>
        <w:spacing w:line="274" w:lineRule="exact"/>
        <w:ind w:left="877"/>
      </w:pPr>
      <w:r>
        <w:rPr>
          <w:spacing w:val="-2"/>
          <w:w w:val="105"/>
        </w:rPr>
        <w:t>kostengünstig</w:t>
      </w:r>
    </w:p>
    <w:p w14:paraId="5D65DEF5" w14:textId="77777777" w:rsidR="00854AE3" w:rsidRDefault="006C76DB">
      <w:pPr>
        <w:pStyle w:val="Textkrper"/>
        <w:spacing w:before="2"/>
        <w:ind w:left="877"/>
      </w:pPr>
      <w:proofErr w:type="spellStart"/>
      <w:r>
        <w:rPr>
          <w:w w:val="105"/>
        </w:rPr>
        <w:t>zeitspanne</w:t>
      </w:r>
      <w:proofErr w:type="spellEnd"/>
      <w:r>
        <w:rPr>
          <w:spacing w:val="-4"/>
          <w:w w:val="105"/>
        </w:rPr>
        <w:t xml:space="preserve"> </w:t>
      </w:r>
      <w:r>
        <w:rPr>
          <w:w w:val="105"/>
        </w:rPr>
        <w:t>pro</w:t>
      </w:r>
      <w:r>
        <w:rPr>
          <w:spacing w:val="-2"/>
          <w:w w:val="105"/>
        </w:rPr>
        <w:t xml:space="preserve"> </w:t>
      </w:r>
      <w:proofErr w:type="spellStart"/>
      <w:r>
        <w:rPr>
          <w:w w:val="105"/>
        </w:rPr>
        <w:t>messung</w:t>
      </w:r>
      <w:proofErr w:type="spellEnd"/>
      <w:r>
        <w:rPr>
          <w:spacing w:val="-2"/>
          <w:w w:val="105"/>
        </w:rPr>
        <w:t xml:space="preserve"> </w:t>
      </w:r>
      <w:r>
        <w:rPr>
          <w:w w:val="105"/>
        </w:rPr>
        <w:t>weniger</w:t>
      </w:r>
      <w:r>
        <w:rPr>
          <w:spacing w:val="-3"/>
          <w:w w:val="105"/>
        </w:rPr>
        <w:t xml:space="preserve"> </w:t>
      </w:r>
      <w:r>
        <w:rPr>
          <w:w w:val="105"/>
        </w:rPr>
        <w:t>als</w:t>
      </w:r>
      <w:r>
        <w:rPr>
          <w:spacing w:val="-2"/>
          <w:w w:val="105"/>
        </w:rPr>
        <w:t xml:space="preserve"> </w:t>
      </w:r>
      <w:r>
        <w:rPr>
          <w:w w:val="105"/>
        </w:rPr>
        <w:t>60</w:t>
      </w:r>
      <w:r>
        <w:rPr>
          <w:spacing w:val="-3"/>
          <w:w w:val="105"/>
        </w:rPr>
        <w:t xml:space="preserve"> </w:t>
      </w:r>
      <w:proofErr w:type="spellStart"/>
      <w:r>
        <w:rPr>
          <w:spacing w:val="-4"/>
          <w:w w:val="105"/>
        </w:rPr>
        <w:t>sek.</w:t>
      </w:r>
      <w:proofErr w:type="spellEnd"/>
    </w:p>
    <w:p w14:paraId="28273E90" w14:textId="77777777" w:rsidR="00854AE3" w:rsidRDefault="006C76DB">
      <w:pPr>
        <w:pStyle w:val="Textkrper"/>
        <w:spacing w:before="13" w:line="252" w:lineRule="auto"/>
        <w:ind w:left="525" w:right="1784" w:firstLine="351"/>
        <w:jc w:val="both"/>
      </w:pPr>
      <w:r>
        <w:rPr>
          <w:w w:val="105"/>
        </w:rPr>
        <w:t>Dichte</w:t>
      </w:r>
      <w:r>
        <w:rPr>
          <w:spacing w:val="-5"/>
          <w:w w:val="105"/>
        </w:rPr>
        <w:t xml:space="preserve"> </w:t>
      </w:r>
      <w:r>
        <w:rPr>
          <w:w w:val="105"/>
        </w:rPr>
        <w:t>des</w:t>
      </w:r>
      <w:r>
        <w:rPr>
          <w:spacing w:val="-5"/>
          <w:w w:val="105"/>
        </w:rPr>
        <w:t xml:space="preserve"> </w:t>
      </w:r>
      <w:r>
        <w:rPr>
          <w:w w:val="105"/>
        </w:rPr>
        <w:t>Schnees</w:t>
      </w:r>
      <w:r>
        <w:rPr>
          <w:spacing w:val="-4"/>
          <w:w w:val="105"/>
        </w:rPr>
        <w:t xml:space="preserve"> </w:t>
      </w:r>
      <w:r>
        <w:rPr>
          <w:w w:val="105"/>
        </w:rPr>
        <w:t>muss</w:t>
      </w:r>
      <w:r>
        <w:rPr>
          <w:spacing w:val="-5"/>
          <w:w w:val="105"/>
        </w:rPr>
        <w:t xml:space="preserve"> </w:t>
      </w:r>
      <w:proofErr w:type="spellStart"/>
      <w:r>
        <w:rPr>
          <w:w w:val="105"/>
        </w:rPr>
        <w:t>seperat</w:t>
      </w:r>
      <w:proofErr w:type="spellEnd"/>
      <w:r>
        <w:rPr>
          <w:spacing w:val="-4"/>
          <w:w w:val="105"/>
        </w:rPr>
        <w:t xml:space="preserve"> </w:t>
      </w:r>
      <w:r>
        <w:rPr>
          <w:w w:val="105"/>
        </w:rPr>
        <w:t>gemessen</w:t>
      </w:r>
      <w:r>
        <w:rPr>
          <w:spacing w:val="-5"/>
          <w:w w:val="105"/>
        </w:rPr>
        <w:t xml:space="preserve"> </w:t>
      </w:r>
      <w:r>
        <w:rPr>
          <w:w w:val="105"/>
        </w:rPr>
        <w:t>werden.</w:t>
      </w:r>
      <w:r>
        <w:rPr>
          <w:spacing w:val="-5"/>
          <w:w w:val="105"/>
        </w:rPr>
        <w:t xml:space="preserve"> </w:t>
      </w:r>
      <w:r>
        <w:rPr>
          <w:w w:val="105"/>
        </w:rPr>
        <w:t>5559</w:t>
      </w:r>
      <w:r>
        <w:rPr>
          <w:spacing w:val="-5"/>
          <w:w w:val="105"/>
        </w:rPr>
        <w:t xml:space="preserve"> </w:t>
      </w:r>
      <w:r>
        <w:rPr>
          <w:w w:val="105"/>
        </w:rPr>
        <w:t>zeigt</w:t>
      </w:r>
      <w:r>
        <w:rPr>
          <w:spacing w:val="-4"/>
          <w:w w:val="105"/>
        </w:rPr>
        <w:t xml:space="preserve"> </w:t>
      </w:r>
      <w:r>
        <w:rPr>
          <w:w w:val="105"/>
        </w:rPr>
        <w:t>nur</w:t>
      </w:r>
      <w:r>
        <w:rPr>
          <w:spacing w:val="-5"/>
          <w:w w:val="105"/>
        </w:rPr>
        <w:t xml:space="preserve"> </w:t>
      </w:r>
      <w:r>
        <w:rPr>
          <w:w w:val="105"/>
        </w:rPr>
        <w:t>das</w:t>
      </w:r>
      <w:r>
        <w:rPr>
          <w:spacing w:val="-5"/>
          <w:w w:val="105"/>
        </w:rPr>
        <w:t xml:space="preserve"> </w:t>
      </w:r>
      <w:r>
        <w:rPr>
          <w:w w:val="105"/>
        </w:rPr>
        <w:t xml:space="preserve">flüssige </w:t>
      </w:r>
      <w:proofErr w:type="spellStart"/>
      <w:r>
        <w:rPr>
          <w:w w:val="105"/>
        </w:rPr>
        <w:t>wasser</w:t>
      </w:r>
      <w:proofErr w:type="spellEnd"/>
      <w:r>
        <w:rPr>
          <w:w w:val="105"/>
        </w:rPr>
        <w:t xml:space="preserve"> in einer </w:t>
      </w:r>
      <w:proofErr w:type="spellStart"/>
      <w:r>
        <w:rPr>
          <w:w w:val="105"/>
        </w:rPr>
        <w:t>schicht</w:t>
      </w:r>
      <w:proofErr w:type="spellEnd"/>
      <w:r>
        <w:rPr>
          <w:w w:val="105"/>
        </w:rPr>
        <w:t xml:space="preserve"> an.</w:t>
      </w:r>
    </w:p>
    <w:p w14:paraId="0497E0D3" w14:textId="77777777" w:rsidR="00854AE3" w:rsidRDefault="006C76DB">
      <w:pPr>
        <w:pStyle w:val="Textkrper"/>
        <w:spacing w:line="252" w:lineRule="auto"/>
        <w:ind w:left="525" w:right="1784" w:firstLine="351"/>
        <w:jc w:val="both"/>
      </w:pPr>
      <w:r>
        <w:rPr>
          <w:w w:val="105"/>
        </w:rPr>
        <w:t xml:space="preserve">Testaufbau: 5559 auf etwas rund 200 g schweres kleben. neue Oberfläche von </w:t>
      </w:r>
      <w:proofErr w:type="spellStart"/>
      <w:r>
        <w:rPr>
          <w:w w:val="105"/>
        </w:rPr>
        <w:t>schnee</w:t>
      </w:r>
      <w:proofErr w:type="spellEnd"/>
      <w:r>
        <w:rPr>
          <w:spacing w:val="-15"/>
          <w:w w:val="105"/>
        </w:rPr>
        <w:t xml:space="preserve"> </w:t>
      </w:r>
      <w:r>
        <w:rPr>
          <w:w w:val="105"/>
        </w:rPr>
        <w:t>mit</w:t>
      </w:r>
      <w:r>
        <w:rPr>
          <w:spacing w:val="-15"/>
          <w:w w:val="105"/>
        </w:rPr>
        <w:t xml:space="preserve"> </w:t>
      </w:r>
      <w:r>
        <w:rPr>
          <w:w w:val="105"/>
        </w:rPr>
        <w:t>Messer</w:t>
      </w:r>
      <w:r>
        <w:rPr>
          <w:spacing w:val="-15"/>
          <w:w w:val="105"/>
        </w:rPr>
        <w:t xml:space="preserve"> </w:t>
      </w:r>
      <w:r>
        <w:rPr>
          <w:w w:val="105"/>
        </w:rPr>
        <w:t>abschneiden/freilegen.</w:t>
      </w:r>
      <w:r>
        <w:rPr>
          <w:spacing w:val="-15"/>
          <w:w w:val="105"/>
        </w:rPr>
        <w:t xml:space="preserve"> </w:t>
      </w:r>
      <w:r>
        <w:rPr>
          <w:w w:val="105"/>
        </w:rPr>
        <w:t>5559</w:t>
      </w:r>
      <w:r>
        <w:rPr>
          <w:spacing w:val="-15"/>
          <w:w w:val="105"/>
        </w:rPr>
        <w:t xml:space="preserve"> </w:t>
      </w:r>
      <w:r>
        <w:rPr>
          <w:w w:val="105"/>
        </w:rPr>
        <w:t>auf</w:t>
      </w:r>
      <w:r>
        <w:rPr>
          <w:spacing w:val="-15"/>
          <w:w w:val="105"/>
        </w:rPr>
        <w:t xml:space="preserve"> </w:t>
      </w:r>
      <w:proofErr w:type="spellStart"/>
      <w:r>
        <w:rPr>
          <w:w w:val="105"/>
        </w:rPr>
        <w:t>schnee</w:t>
      </w:r>
      <w:proofErr w:type="spellEnd"/>
      <w:r>
        <w:rPr>
          <w:spacing w:val="-15"/>
          <w:w w:val="105"/>
        </w:rPr>
        <w:t xml:space="preserve"> </w:t>
      </w:r>
      <w:r>
        <w:rPr>
          <w:w w:val="105"/>
        </w:rPr>
        <w:t>legen</w:t>
      </w:r>
      <w:r>
        <w:rPr>
          <w:spacing w:val="-15"/>
          <w:w w:val="105"/>
        </w:rPr>
        <w:t xml:space="preserve"> </w:t>
      </w:r>
      <w:r>
        <w:rPr>
          <w:w w:val="105"/>
        </w:rPr>
        <w:t>und</w:t>
      </w:r>
      <w:r>
        <w:rPr>
          <w:spacing w:val="-15"/>
          <w:w w:val="105"/>
        </w:rPr>
        <w:t xml:space="preserve"> </w:t>
      </w:r>
      <w:r>
        <w:rPr>
          <w:w w:val="105"/>
        </w:rPr>
        <w:t>10,</w:t>
      </w:r>
      <w:r>
        <w:rPr>
          <w:spacing w:val="-15"/>
          <w:w w:val="105"/>
        </w:rPr>
        <w:t xml:space="preserve"> </w:t>
      </w:r>
      <w:r>
        <w:rPr>
          <w:w w:val="105"/>
        </w:rPr>
        <w:t>30</w:t>
      </w:r>
      <w:r>
        <w:rPr>
          <w:spacing w:val="-15"/>
          <w:w w:val="105"/>
        </w:rPr>
        <w:t xml:space="preserve"> </w:t>
      </w:r>
      <w:r>
        <w:rPr>
          <w:w w:val="105"/>
        </w:rPr>
        <w:t>60,</w:t>
      </w:r>
      <w:r>
        <w:rPr>
          <w:spacing w:val="-15"/>
          <w:w w:val="105"/>
        </w:rPr>
        <w:t xml:space="preserve"> </w:t>
      </w:r>
      <w:r>
        <w:rPr>
          <w:w w:val="105"/>
        </w:rPr>
        <w:t xml:space="preserve">120 </w:t>
      </w:r>
      <w:proofErr w:type="spellStart"/>
      <w:r>
        <w:rPr>
          <w:w w:val="105"/>
        </w:rPr>
        <w:t>sek</w:t>
      </w:r>
      <w:proofErr w:type="spellEnd"/>
      <w:r>
        <w:rPr>
          <w:spacing w:val="-16"/>
          <w:w w:val="105"/>
        </w:rPr>
        <w:t xml:space="preserve"> </w:t>
      </w:r>
      <w:r>
        <w:rPr>
          <w:w w:val="105"/>
        </w:rPr>
        <w:t>warten.</w:t>
      </w:r>
      <w:r>
        <w:rPr>
          <w:spacing w:val="-16"/>
          <w:w w:val="105"/>
        </w:rPr>
        <w:t xml:space="preserve"> </w:t>
      </w:r>
      <w:proofErr w:type="spellStart"/>
      <w:r>
        <w:rPr>
          <w:w w:val="105"/>
        </w:rPr>
        <w:t>foto</w:t>
      </w:r>
      <w:proofErr w:type="spellEnd"/>
      <w:r>
        <w:rPr>
          <w:spacing w:val="-16"/>
          <w:w w:val="105"/>
        </w:rPr>
        <w:t xml:space="preserve"> </w:t>
      </w:r>
      <w:r>
        <w:rPr>
          <w:w w:val="105"/>
        </w:rPr>
        <w:t>von</w:t>
      </w:r>
      <w:r>
        <w:rPr>
          <w:spacing w:val="-15"/>
          <w:w w:val="105"/>
        </w:rPr>
        <w:t xml:space="preserve"> </w:t>
      </w:r>
      <w:proofErr w:type="spellStart"/>
      <w:r>
        <w:rPr>
          <w:w w:val="105"/>
        </w:rPr>
        <w:t>klebeband</w:t>
      </w:r>
      <w:proofErr w:type="spellEnd"/>
      <w:r>
        <w:rPr>
          <w:spacing w:val="-16"/>
          <w:w w:val="105"/>
        </w:rPr>
        <w:t xml:space="preserve"> </w:t>
      </w:r>
      <w:r>
        <w:rPr>
          <w:w w:val="105"/>
        </w:rPr>
        <w:t>machen.</w:t>
      </w:r>
      <w:r>
        <w:rPr>
          <w:spacing w:val="-16"/>
          <w:w w:val="105"/>
        </w:rPr>
        <w:t xml:space="preserve"> </w:t>
      </w:r>
      <w:r>
        <w:rPr>
          <w:w w:val="105"/>
        </w:rPr>
        <w:t>mit</w:t>
      </w:r>
      <w:r>
        <w:rPr>
          <w:spacing w:val="-16"/>
          <w:w w:val="105"/>
        </w:rPr>
        <w:t xml:space="preserve"> </w:t>
      </w:r>
      <w:proofErr w:type="spellStart"/>
      <w:r>
        <w:rPr>
          <w:w w:val="105"/>
        </w:rPr>
        <w:t>python</w:t>
      </w:r>
      <w:proofErr w:type="spellEnd"/>
      <w:r>
        <w:rPr>
          <w:spacing w:val="-15"/>
          <w:w w:val="105"/>
        </w:rPr>
        <w:t xml:space="preserve"> </w:t>
      </w:r>
      <w:r>
        <w:rPr>
          <w:w w:val="105"/>
        </w:rPr>
        <w:t>rote</w:t>
      </w:r>
      <w:r>
        <w:rPr>
          <w:spacing w:val="-16"/>
          <w:w w:val="105"/>
        </w:rPr>
        <w:t xml:space="preserve"> </w:t>
      </w:r>
      <w:r>
        <w:rPr>
          <w:w w:val="105"/>
        </w:rPr>
        <w:t>vs.</w:t>
      </w:r>
      <w:r>
        <w:rPr>
          <w:spacing w:val="-16"/>
          <w:w w:val="105"/>
        </w:rPr>
        <w:t xml:space="preserve"> </w:t>
      </w:r>
      <w:r>
        <w:rPr>
          <w:w w:val="105"/>
        </w:rPr>
        <w:t>wei</w:t>
      </w:r>
      <w:r>
        <w:rPr>
          <w:w w:val="105"/>
        </w:rPr>
        <w:t>se</w:t>
      </w:r>
      <w:r>
        <w:rPr>
          <w:spacing w:val="-16"/>
          <w:w w:val="105"/>
        </w:rPr>
        <w:t xml:space="preserve"> </w:t>
      </w:r>
      <w:proofErr w:type="spellStart"/>
      <w:r>
        <w:rPr>
          <w:w w:val="105"/>
        </w:rPr>
        <w:t>fläche</w:t>
      </w:r>
      <w:proofErr w:type="spellEnd"/>
      <w:r>
        <w:rPr>
          <w:spacing w:val="-15"/>
          <w:w w:val="105"/>
        </w:rPr>
        <w:t xml:space="preserve"> </w:t>
      </w:r>
      <w:r>
        <w:rPr>
          <w:w w:val="105"/>
        </w:rPr>
        <w:t>berechnen. oder nur optisch beurteilen.</w:t>
      </w:r>
    </w:p>
    <w:p w14:paraId="5198AF35" w14:textId="77777777" w:rsidR="00854AE3" w:rsidRDefault="00854AE3">
      <w:pPr>
        <w:spacing w:line="252" w:lineRule="auto"/>
        <w:jc w:val="both"/>
        <w:sectPr w:rsidR="00854AE3">
          <w:headerReference w:type="default" r:id="rId13"/>
          <w:footerReference w:type="default" r:id="rId14"/>
          <w:pgSz w:w="11910" w:h="16840"/>
          <w:pgMar w:top="1920" w:right="0" w:bottom="2640" w:left="1260" w:header="1033" w:footer="2458" w:gutter="0"/>
          <w:cols w:space="720"/>
        </w:sectPr>
      </w:pPr>
    </w:p>
    <w:p w14:paraId="698652B4" w14:textId="77777777" w:rsidR="00854AE3" w:rsidRDefault="006C76DB">
      <w:pPr>
        <w:pStyle w:val="berschrift2"/>
        <w:numPr>
          <w:ilvl w:val="1"/>
          <w:numId w:val="4"/>
        </w:numPr>
        <w:tabs>
          <w:tab w:val="left" w:pos="1244"/>
        </w:tabs>
        <w:spacing w:before="45"/>
      </w:pPr>
      <w:bookmarkStart w:id="26" w:name="Voltcraft"/>
      <w:bookmarkStart w:id="27" w:name="_bookmark13"/>
      <w:bookmarkEnd w:id="26"/>
      <w:bookmarkEnd w:id="27"/>
      <w:proofErr w:type="spellStart"/>
      <w:r>
        <w:rPr>
          <w:spacing w:val="-2"/>
          <w:w w:val="110"/>
        </w:rPr>
        <w:t>Voltcraft</w:t>
      </w:r>
      <w:proofErr w:type="spellEnd"/>
    </w:p>
    <w:p w14:paraId="611FA40C" w14:textId="77777777" w:rsidR="00854AE3" w:rsidRDefault="006C76DB">
      <w:pPr>
        <w:pStyle w:val="Textkrper"/>
        <w:spacing w:before="135" w:line="252" w:lineRule="auto"/>
        <w:ind w:left="525" w:right="1784"/>
        <w:jc w:val="both"/>
      </w:pPr>
      <w:r>
        <w:rPr>
          <w:w w:val="105"/>
        </w:rPr>
        <w:t>die</w:t>
      </w:r>
      <w:r>
        <w:rPr>
          <w:spacing w:val="-3"/>
          <w:w w:val="105"/>
        </w:rPr>
        <w:t xml:space="preserve"> </w:t>
      </w:r>
      <w:proofErr w:type="spellStart"/>
      <w:r>
        <w:rPr>
          <w:w w:val="105"/>
        </w:rPr>
        <w:t>gaphit</w:t>
      </w:r>
      <w:proofErr w:type="spellEnd"/>
      <w:r>
        <w:rPr>
          <w:spacing w:val="-3"/>
          <w:w w:val="105"/>
        </w:rPr>
        <w:t xml:space="preserve"> </w:t>
      </w:r>
      <w:proofErr w:type="spellStart"/>
      <w:r>
        <w:rPr>
          <w:w w:val="105"/>
        </w:rPr>
        <w:t>sonden</w:t>
      </w:r>
      <w:proofErr w:type="spellEnd"/>
      <w:r>
        <w:rPr>
          <w:w w:val="105"/>
        </w:rPr>
        <w:t>,</w:t>
      </w:r>
      <w:r>
        <w:rPr>
          <w:spacing w:val="-3"/>
          <w:w w:val="105"/>
        </w:rPr>
        <w:t xml:space="preserve"> </w:t>
      </w:r>
      <w:r>
        <w:rPr>
          <w:w w:val="105"/>
        </w:rPr>
        <w:t>zwischen</w:t>
      </w:r>
      <w:r>
        <w:rPr>
          <w:spacing w:val="-3"/>
          <w:w w:val="105"/>
        </w:rPr>
        <w:t xml:space="preserve"> </w:t>
      </w:r>
      <w:r>
        <w:rPr>
          <w:w w:val="105"/>
        </w:rPr>
        <w:t>denen</w:t>
      </w:r>
      <w:r>
        <w:rPr>
          <w:spacing w:val="-3"/>
          <w:w w:val="105"/>
        </w:rPr>
        <w:t xml:space="preserve"> </w:t>
      </w:r>
      <w:r>
        <w:rPr>
          <w:w w:val="105"/>
        </w:rPr>
        <w:t>die</w:t>
      </w:r>
      <w:r>
        <w:rPr>
          <w:spacing w:val="-3"/>
          <w:w w:val="105"/>
        </w:rPr>
        <w:t xml:space="preserve"> </w:t>
      </w:r>
      <w:proofErr w:type="spellStart"/>
      <w:r>
        <w:rPr>
          <w:w w:val="105"/>
        </w:rPr>
        <w:t>spanung</w:t>
      </w:r>
      <w:proofErr w:type="spellEnd"/>
      <w:r>
        <w:rPr>
          <w:spacing w:val="-3"/>
          <w:w w:val="105"/>
        </w:rPr>
        <w:t xml:space="preserve"> </w:t>
      </w:r>
      <w:r>
        <w:rPr>
          <w:w w:val="105"/>
        </w:rPr>
        <w:t>aufgebaut</w:t>
      </w:r>
      <w:r>
        <w:rPr>
          <w:spacing w:val="-3"/>
          <w:w w:val="105"/>
        </w:rPr>
        <w:t xml:space="preserve"> </w:t>
      </w:r>
      <w:r>
        <w:rPr>
          <w:w w:val="105"/>
        </w:rPr>
        <w:t>und</w:t>
      </w:r>
      <w:r>
        <w:rPr>
          <w:spacing w:val="-3"/>
          <w:w w:val="105"/>
        </w:rPr>
        <w:t xml:space="preserve"> </w:t>
      </w:r>
      <w:r>
        <w:rPr>
          <w:w w:val="105"/>
        </w:rPr>
        <w:t>der</w:t>
      </w:r>
      <w:r>
        <w:rPr>
          <w:spacing w:val="-3"/>
          <w:w w:val="105"/>
        </w:rPr>
        <w:t xml:space="preserve"> </w:t>
      </w:r>
      <w:proofErr w:type="gramStart"/>
      <w:r>
        <w:rPr>
          <w:w w:val="105"/>
        </w:rPr>
        <w:t>wiederstand</w:t>
      </w:r>
      <w:proofErr w:type="gramEnd"/>
      <w:r>
        <w:rPr>
          <w:spacing w:val="-3"/>
          <w:w w:val="105"/>
        </w:rPr>
        <w:t xml:space="preserve"> </w:t>
      </w:r>
      <w:proofErr w:type="spellStart"/>
      <w:r>
        <w:rPr>
          <w:w w:val="105"/>
        </w:rPr>
        <w:t>ge</w:t>
      </w:r>
      <w:proofErr w:type="spellEnd"/>
      <w:r>
        <w:rPr>
          <w:w w:val="105"/>
        </w:rPr>
        <w:t xml:space="preserve">- </w:t>
      </w:r>
      <w:r>
        <w:rPr>
          <w:spacing w:val="-2"/>
          <w:w w:val="105"/>
        </w:rPr>
        <w:t>messen</w:t>
      </w:r>
      <w:r>
        <w:rPr>
          <w:spacing w:val="-10"/>
          <w:w w:val="105"/>
        </w:rPr>
        <w:t xml:space="preserve"> </w:t>
      </w:r>
      <w:proofErr w:type="spellStart"/>
      <w:r>
        <w:rPr>
          <w:spacing w:val="-2"/>
          <w:w w:val="105"/>
        </w:rPr>
        <w:t>wird</w:t>
      </w:r>
      <w:proofErr w:type="spellEnd"/>
      <w:r>
        <w:rPr>
          <w:spacing w:val="-10"/>
          <w:w w:val="105"/>
        </w:rPr>
        <w:t xml:space="preserve"> </w:t>
      </w:r>
      <w:r>
        <w:rPr>
          <w:spacing w:val="-2"/>
          <w:w w:val="105"/>
        </w:rPr>
        <w:t>sind</w:t>
      </w:r>
      <w:r>
        <w:rPr>
          <w:spacing w:val="-10"/>
          <w:w w:val="105"/>
        </w:rPr>
        <w:t xml:space="preserve"> </w:t>
      </w:r>
      <w:r>
        <w:rPr>
          <w:spacing w:val="-2"/>
          <w:w w:val="105"/>
        </w:rPr>
        <w:t>im</w:t>
      </w:r>
      <w:r>
        <w:rPr>
          <w:spacing w:val="-10"/>
          <w:w w:val="105"/>
        </w:rPr>
        <w:t xml:space="preserve"> </w:t>
      </w:r>
      <w:proofErr w:type="spellStart"/>
      <w:r>
        <w:rPr>
          <w:spacing w:val="-2"/>
          <w:w w:val="105"/>
        </w:rPr>
        <w:t>messkopf</w:t>
      </w:r>
      <w:proofErr w:type="spellEnd"/>
      <w:r>
        <w:rPr>
          <w:spacing w:val="-10"/>
          <w:w w:val="105"/>
        </w:rPr>
        <w:t xml:space="preserve"> </w:t>
      </w:r>
      <w:r>
        <w:rPr>
          <w:spacing w:val="-2"/>
          <w:w w:val="105"/>
        </w:rPr>
        <w:t>zu</w:t>
      </w:r>
      <w:r>
        <w:rPr>
          <w:spacing w:val="-10"/>
          <w:w w:val="105"/>
        </w:rPr>
        <w:t xml:space="preserve"> </w:t>
      </w:r>
      <w:r>
        <w:rPr>
          <w:spacing w:val="-2"/>
          <w:w w:val="105"/>
        </w:rPr>
        <w:t>gut</w:t>
      </w:r>
      <w:r>
        <w:rPr>
          <w:spacing w:val="-10"/>
          <w:w w:val="105"/>
        </w:rPr>
        <w:t xml:space="preserve"> </w:t>
      </w:r>
      <w:r>
        <w:rPr>
          <w:spacing w:val="-2"/>
          <w:w w:val="105"/>
        </w:rPr>
        <w:t>geschützt.</w:t>
      </w:r>
      <w:r>
        <w:rPr>
          <w:spacing w:val="-10"/>
          <w:w w:val="105"/>
        </w:rPr>
        <w:t xml:space="preserve"> </w:t>
      </w:r>
      <w:r>
        <w:rPr>
          <w:spacing w:val="-2"/>
          <w:w w:val="105"/>
        </w:rPr>
        <w:t>daher</w:t>
      </w:r>
      <w:r>
        <w:rPr>
          <w:spacing w:val="-10"/>
          <w:w w:val="105"/>
        </w:rPr>
        <w:t xml:space="preserve"> </w:t>
      </w:r>
      <w:r>
        <w:rPr>
          <w:spacing w:val="-2"/>
          <w:w w:val="105"/>
        </w:rPr>
        <w:t>kann</w:t>
      </w:r>
      <w:r>
        <w:rPr>
          <w:spacing w:val="-10"/>
          <w:w w:val="105"/>
        </w:rPr>
        <w:t xml:space="preserve"> </w:t>
      </w:r>
      <w:r>
        <w:rPr>
          <w:spacing w:val="-2"/>
          <w:w w:val="105"/>
        </w:rPr>
        <w:t>keine</w:t>
      </w:r>
      <w:r>
        <w:rPr>
          <w:spacing w:val="-10"/>
          <w:w w:val="105"/>
        </w:rPr>
        <w:t xml:space="preserve"> </w:t>
      </w:r>
      <w:r>
        <w:rPr>
          <w:spacing w:val="-2"/>
          <w:w w:val="105"/>
        </w:rPr>
        <w:t>Messung</w:t>
      </w:r>
      <w:r>
        <w:rPr>
          <w:spacing w:val="-9"/>
          <w:w w:val="105"/>
        </w:rPr>
        <w:t xml:space="preserve"> </w:t>
      </w:r>
      <w:r>
        <w:rPr>
          <w:spacing w:val="-2"/>
          <w:w w:val="105"/>
        </w:rPr>
        <w:t xml:space="preserve">gemacht </w:t>
      </w:r>
      <w:proofErr w:type="gramStart"/>
      <w:r>
        <w:rPr>
          <w:w w:val="105"/>
        </w:rPr>
        <w:t>werden</w:t>
      </w:r>
      <w:proofErr w:type="gramEnd"/>
      <w:r>
        <w:rPr>
          <w:w w:val="105"/>
        </w:rPr>
        <w:t xml:space="preserve"> wenn die Probe in </w:t>
      </w:r>
      <w:proofErr w:type="spellStart"/>
      <w:r>
        <w:rPr>
          <w:w w:val="105"/>
        </w:rPr>
        <w:t>schnee</w:t>
      </w:r>
      <w:proofErr w:type="spellEnd"/>
      <w:r>
        <w:rPr>
          <w:w w:val="105"/>
        </w:rPr>
        <w:t xml:space="preserve"> gedrückt wird.</w:t>
      </w:r>
    </w:p>
    <w:p w14:paraId="15E54657" w14:textId="77777777" w:rsidR="00854AE3" w:rsidRDefault="006C76DB">
      <w:pPr>
        <w:pStyle w:val="Textkrper"/>
        <w:spacing w:line="252" w:lineRule="auto"/>
        <w:ind w:left="877" w:right="4555"/>
        <w:jc w:val="both"/>
      </w:pPr>
      <w:r>
        <w:rPr>
          <w:w w:val="105"/>
        </w:rPr>
        <w:t>Mögliche</w:t>
      </w:r>
      <w:r>
        <w:rPr>
          <w:spacing w:val="-5"/>
          <w:w w:val="105"/>
        </w:rPr>
        <w:t xml:space="preserve"> </w:t>
      </w:r>
      <w:proofErr w:type="spellStart"/>
      <w:r>
        <w:rPr>
          <w:w w:val="105"/>
        </w:rPr>
        <w:t>lösung</w:t>
      </w:r>
      <w:proofErr w:type="spellEnd"/>
      <w:r>
        <w:rPr>
          <w:w w:val="105"/>
        </w:rPr>
        <w:t>:</w:t>
      </w:r>
      <w:r>
        <w:rPr>
          <w:spacing w:val="-5"/>
          <w:w w:val="105"/>
        </w:rPr>
        <w:t xml:space="preserve"> </w:t>
      </w:r>
      <w:r>
        <w:rPr>
          <w:w w:val="105"/>
        </w:rPr>
        <w:t>Verlängerung</w:t>
      </w:r>
      <w:r>
        <w:rPr>
          <w:spacing w:val="-5"/>
          <w:w w:val="105"/>
        </w:rPr>
        <w:t xml:space="preserve"> </w:t>
      </w:r>
      <w:r>
        <w:rPr>
          <w:w w:val="105"/>
        </w:rPr>
        <w:t>der</w:t>
      </w:r>
      <w:r>
        <w:rPr>
          <w:spacing w:val="-5"/>
          <w:w w:val="105"/>
        </w:rPr>
        <w:t xml:space="preserve"> </w:t>
      </w:r>
      <w:proofErr w:type="gramStart"/>
      <w:r>
        <w:rPr>
          <w:w w:val="105"/>
        </w:rPr>
        <w:t>Graphit</w:t>
      </w:r>
      <w:proofErr w:type="gramEnd"/>
      <w:r>
        <w:rPr>
          <w:spacing w:val="-5"/>
          <w:w w:val="105"/>
        </w:rPr>
        <w:t xml:space="preserve"> </w:t>
      </w:r>
      <w:r>
        <w:rPr>
          <w:w w:val="105"/>
        </w:rPr>
        <w:t>proben mit stahlplatten</w:t>
      </w:r>
    </w:p>
    <w:p w14:paraId="17C83340" w14:textId="77777777" w:rsidR="00854AE3" w:rsidRDefault="006C76DB">
      <w:pPr>
        <w:pStyle w:val="Textkrper"/>
        <w:spacing w:line="252" w:lineRule="auto"/>
        <w:ind w:left="525" w:right="1654" w:firstLine="351"/>
      </w:pPr>
      <w:r>
        <w:rPr>
          <w:w w:val="105"/>
        </w:rPr>
        <w:t>Verbindung</w:t>
      </w:r>
      <w:r>
        <w:rPr>
          <w:spacing w:val="38"/>
          <w:w w:val="105"/>
        </w:rPr>
        <w:t xml:space="preserve"> </w:t>
      </w:r>
      <w:r>
        <w:rPr>
          <w:w w:val="105"/>
        </w:rPr>
        <w:t>des</w:t>
      </w:r>
      <w:r>
        <w:rPr>
          <w:spacing w:val="37"/>
          <w:w w:val="105"/>
        </w:rPr>
        <w:t xml:space="preserve"> </w:t>
      </w:r>
      <w:proofErr w:type="gramStart"/>
      <w:r>
        <w:rPr>
          <w:w w:val="105"/>
        </w:rPr>
        <w:t>Graphits</w:t>
      </w:r>
      <w:proofErr w:type="gramEnd"/>
      <w:r>
        <w:rPr>
          <w:spacing w:val="37"/>
          <w:w w:val="105"/>
        </w:rPr>
        <w:t xml:space="preserve"> </w:t>
      </w:r>
      <w:r>
        <w:rPr>
          <w:w w:val="105"/>
        </w:rPr>
        <w:t>mit</w:t>
      </w:r>
      <w:r>
        <w:rPr>
          <w:spacing w:val="37"/>
          <w:w w:val="105"/>
        </w:rPr>
        <w:t xml:space="preserve"> </w:t>
      </w:r>
      <w:r>
        <w:rPr>
          <w:w w:val="105"/>
        </w:rPr>
        <w:t>der</w:t>
      </w:r>
      <w:r>
        <w:rPr>
          <w:spacing w:val="37"/>
          <w:w w:val="105"/>
        </w:rPr>
        <w:t xml:space="preserve"> </w:t>
      </w:r>
      <w:r>
        <w:rPr>
          <w:w w:val="105"/>
        </w:rPr>
        <w:t>Platte:</w:t>
      </w:r>
      <w:r>
        <w:rPr>
          <w:spacing w:val="37"/>
          <w:w w:val="105"/>
        </w:rPr>
        <w:t xml:space="preserve"> </w:t>
      </w:r>
      <w:r>
        <w:rPr>
          <w:w w:val="105"/>
        </w:rPr>
        <w:t>kleben</w:t>
      </w:r>
      <w:r>
        <w:rPr>
          <w:spacing w:val="37"/>
          <w:w w:val="105"/>
        </w:rPr>
        <w:t xml:space="preserve"> </w:t>
      </w:r>
      <w:r>
        <w:rPr>
          <w:w w:val="105"/>
        </w:rPr>
        <w:t>oder</w:t>
      </w:r>
      <w:r>
        <w:rPr>
          <w:spacing w:val="37"/>
          <w:w w:val="105"/>
        </w:rPr>
        <w:t xml:space="preserve"> </w:t>
      </w:r>
      <w:r>
        <w:rPr>
          <w:w w:val="105"/>
        </w:rPr>
        <w:t>konstant</w:t>
      </w:r>
      <w:r>
        <w:rPr>
          <w:spacing w:val="37"/>
          <w:w w:val="105"/>
        </w:rPr>
        <w:t xml:space="preserve"> </w:t>
      </w:r>
      <w:proofErr w:type="spellStart"/>
      <w:r>
        <w:rPr>
          <w:w w:val="105"/>
        </w:rPr>
        <w:t>drückne</w:t>
      </w:r>
      <w:proofErr w:type="spellEnd"/>
      <w:r>
        <w:rPr>
          <w:spacing w:val="37"/>
          <w:w w:val="105"/>
        </w:rPr>
        <w:t xml:space="preserve"> </w:t>
      </w:r>
      <w:r>
        <w:rPr>
          <w:w w:val="105"/>
        </w:rPr>
        <w:t xml:space="preserve">oder </w:t>
      </w:r>
      <w:r>
        <w:rPr>
          <w:spacing w:val="-2"/>
          <w:w w:val="105"/>
        </w:rPr>
        <w:t>verschrauben.</w:t>
      </w:r>
    </w:p>
    <w:p w14:paraId="7662E834" w14:textId="77777777" w:rsidR="00854AE3" w:rsidRDefault="006C76DB">
      <w:pPr>
        <w:pStyle w:val="Textkrper"/>
        <w:spacing w:line="252" w:lineRule="auto"/>
        <w:ind w:left="525" w:right="1654" w:firstLine="351"/>
      </w:pPr>
      <w:r>
        <w:rPr>
          <w:w w:val="105"/>
        </w:rPr>
        <w:t xml:space="preserve">in </w:t>
      </w:r>
      <w:proofErr w:type="spellStart"/>
      <w:r>
        <w:rPr>
          <w:w w:val="105"/>
        </w:rPr>
        <w:t>gaphit</w:t>
      </w:r>
      <w:proofErr w:type="spellEnd"/>
      <w:r>
        <w:rPr>
          <w:w w:val="105"/>
        </w:rPr>
        <w:t xml:space="preserve"> </w:t>
      </w:r>
      <w:proofErr w:type="spellStart"/>
      <w:r>
        <w:rPr>
          <w:w w:val="105"/>
        </w:rPr>
        <w:t>spahnend</w:t>
      </w:r>
      <w:proofErr w:type="spellEnd"/>
      <w:r>
        <w:rPr>
          <w:w w:val="105"/>
        </w:rPr>
        <w:t xml:space="preserve"> zu arbeiten ist anspruchsvoll und dreckig. konstant drück- </w:t>
      </w:r>
      <w:proofErr w:type="spellStart"/>
      <w:r>
        <w:rPr>
          <w:w w:val="105"/>
        </w:rPr>
        <w:t>nen</w:t>
      </w:r>
      <w:proofErr w:type="spellEnd"/>
      <w:r>
        <w:rPr>
          <w:w w:val="105"/>
        </w:rPr>
        <w:t xml:space="preserve"> ist fehleranfällig Kleben: herstellen von leitfähigem Klebstoff:</w:t>
      </w:r>
    </w:p>
    <w:p w14:paraId="4B72F772" w14:textId="77777777" w:rsidR="00854AE3" w:rsidRDefault="006C76DB">
      <w:pPr>
        <w:pStyle w:val="Textkrper"/>
        <w:spacing w:line="252" w:lineRule="auto"/>
        <w:ind w:left="525" w:right="1654" w:firstLine="351"/>
      </w:pPr>
      <w:proofErr w:type="spellStart"/>
      <w:r>
        <w:rPr>
          <w:w w:val="105"/>
        </w:rPr>
        <w:t>test</w:t>
      </w:r>
      <w:proofErr w:type="spellEnd"/>
      <w:r>
        <w:rPr>
          <w:spacing w:val="-16"/>
          <w:w w:val="105"/>
        </w:rPr>
        <w:t xml:space="preserve"> </w:t>
      </w:r>
      <w:proofErr w:type="spellStart"/>
      <w:r>
        <w:rPr>
          <w:w w:val="105"/>
        </w:rPr>
        <w:t>graphitpluver</w:t>
      </w:r>
      <w:proofErr w:type="spellEnd"/>
      <w:r>
        <w:rPr>
          <w:w w:val="105"/>
        </w:rPr>
        <w:t>:</w:t>
      </w:r>
      <w:r>
        <w:rPr>
          <w:spacing w:val="-16"/>
          <w:w w:val="105"/>
        </w:rPr>
        <w:t xml:space="preserve"> </w:t>
      </w:r>
      <w:r>
        <w:rPr>
          <w:w w:val="105"/>
        </w:rPr>
        <w:t>66</w:t>
      </w:r>
      <w:r>
        <w:rPr>
          <w:spacing w:val="-16"/>
          <w:w w:val="105"/>
        </w:rPr>
        <w:t xml:space="preserve"> </w:t>
      </w:r>
      <w:r>
        <w:rPr>
          <w:w w:val="105"/>
        </w:rPr>
        <w:t>%</w:t>
      </w:r>
      <w:r>
        <w:rPr>
          <w:spacing w:val="-15"/>
          <w:w w:val="105"/>
        </w:rPr>
        <w:t xml:space="preserve"> </w:t>
      </w:r>
      <w:proofErr w:type="spellStart"/>
      <w:r>
        <w:rPr>
          <w:w w:val="105"/>
        </w:rPr>
        <w:t>gewichtsprozent</w:t>
      </w:r>
      <w:proofErr w:type="spellEnd"/>
      <w:r>
        <w:rPr>
          <w:spacing w:val="-16"/>
          <w:w w:val="105"/>
        </w:rPr>
        <w:t xml:space="preserve"> </w:t>
      </w:r>
      <w:r>
        <w:rPr>
          <w:w w:val="105"/>
        </w:rPr>
        <w:t>Graphitpulver,</w:t>
      </w:r>
      <w:r>
        <w:rPr>
          <w:spacing w:val="-16"/>
          <w:w w:val="105"/>
        </w:rPr>
        <w:t xml:space="preserve"> </w:t>
      </w:r>
      <w:r>
        <w:rPr>
          <w:w w:val="105"/>
        </w:rPr>
        <w:t>33</w:t>
      </w:r>
      <w:r>
        <w:rPr>
          <w:spacing w:val="-16"/>
          <w:w w:val="105"/>
        </w:rPr>
        <w:t xml:space="preserve"> </w:t>
      </w:r>
      <w:r>
        <w:rPr>
          <w:w w:val="105"/>
        </w:rPr>
        <w:t>%</w:t>
      </w:r>
      <w:r>
        <w:rPr>
          <w:spacing w:val="-15"/>
          <w:w w:val="105"/>
        </w:rPr>
        <w:t xml:space="preserve"> </w:t>
      </w:r>
      <w:r>
        <w:rPr>
          <w:w w:val="105"/>
        </w:rPr>
        <w:t>Ergo</w:t>
      </w:r>
      <w:r>
        <w:rPr>
          <w:spacing w:val="-16"/>
          <w:w w:val="105"/>
        </w:rPr>
        <w:t xml:space="preserve"> </w:t>
      </w:r>
      <w:r>
        <w:rPr>
          <w:w w:val="105"/>
        </w:rPr>
        <w:t>7410</w:t>
      </w:r>
      <w:r>
        <w:rPr>
          <w:spacing w:val="-16"/>
          <w:w w:val="105"/>
        </w:rPr>
        <w:t xml:space="preserve"> </w:t>
      </w:r>
      <w:proofErr w:type="spellStart"/>
      <w:r>
        <w:rPr>
          <w:w w:val="105"/>
        </w:rPr>
        <w:t>Epoxy</w:t>
      </w:r>
      <w:proofErr w:type="spellEnd"/>
      <w:r>
        <w:rPr>
          <w:w w:val="105"/>
        </w:rPr>
        <w:t xml:space="preserve"> </w:t>
      </w:r>
      <w:r>
        <w:rPr>
          <w:spacing w:val="-2"/>
          <w:w w:val="105"/>
        </w:rPr>
        <w:t>Klebstoff</w:t>
      </w:r>
    </w:p>
    <w:p w14:paraId="148BA144" w14:textId="77777777" w:rsidR="00854AE3" w:rsidRDefault="006C76DB">
      <w:pPr>
        <w:pStyle w:val="Textkrper"/>
        <w:spacing w:line="252" w:lineRule="auto"/>
        <w:ind w:left="525" w:right="1654" w:firstLine="351"/>
      </w:pPr>
      <w:proofErr w:type="spellStart"/>
      <w:proofErr w:type="gramStart"/>
      <w:r>
        <w:rPr>
          <w:w w:val="105"/>
        </w:rPr>
        <w:t>test</w:t>
      </w:r>
      <w:proofErr w:type="spellEnd"/>
      <w:r>
        <w:rPr>
          <w:spacing w:val="35"/>
          <w:w w:val="105"/>
        </w:rPr>
        <w:t xml:space="preserve"> </w:t>
      </w:r>
      <w:r>
        <w:rPr>
          <w:w w:val="105"/>
        </w:rPr>
        <w:t>Aluminiumpulver</w:t>
      </w:r>
      <w:proofErr w:type="gramEnd"/>
      <w:r>
        <w:rPr>
          <w:w w:val="105"/>
        </w:rPr>
        <w:t>:</w:t>
      </w:r>
      <w:r>
        <w:rPr>
          <w:spacing w:val="36"/>
          <w:w w:val="105"/>
        </w:rPr>
        <w:t xml:space="preserve"> </w:t>
      </w:r>
      <w:r>
        <w:rPr>
          <w:w w:val="105"/>
        </w:rPr>
        <w:t>66</w:t>
      </w:r>
      <w:r>
        <w:rPr>
          <w:spacing w:val="36"/>
          <w:w w:val="105"/>
        </w:rPr>
        <w:t xml:space="preserve"> </w:t>
      </w:r>
      <w:r>
        <w:rPr>
          <w:w w:val="105"/>
        </w:rPr>
        <w:t>%</w:t>
      </w:r>
      <w:r>
        <w:rPr>
          <w:spacing w:val="35"/>
          <w:w w:val="105"/>
        </w:rPr>
        <w:t xml:space="preserve"> </w:t>
      </w:r>
      <w:proofErr w:type="spellStart"/>
      <w:r>
        <w:rPr>
          <w:w w:val="105"/>
        </w:rPr>
        <w:t>gewichtsprozent</w:t>
      </w:r>
      <w:proofErr w:type="spellEnd"/>
      <w:r>
        <w:rPr>
          <w:spacing w:val="35"/>
          <w:w w:val="105"/>
        </w:rPr>
        <w:t xml:space="preserve"> </w:t>
      </w:r>
      <w:r>
        <w:rPr>
          <w:w w:val="105"/>
        </w:rPr>
        <w:t>Aluminiumpulver,</w:t>
      </w:r>
      <w:r>
        <w:rPr>
          <w:spacing w:val="35"/>
          <w:w w:val="105"/>
        </w:rPr>
        <w:t xml:space="preserve"> </w:t>
      </w:r>
      <w:r>
        <w:rPr>
          <w:w w:val="105"/>
        </w:rPr>
        <w:t>33</w:t>
      </w:r>
      <w:r>
        <w:rPr>
          <w:spacing w:val="36"/>
          <w:w w:val="105"/>
        </w:rPr>
        <w:t xml:space="preserve"> </w:t>
      </w:r>
      <w:r>
        <w:rPr>
          <w:w w:val="105"/>
        </w:rPr>
        <w:t>%</w:t>
      </w:r>
      <w:r>
        <w:rPr>
          <w:spacing w:val="35"/>
          <w:w w:val="105"/>
        </w:rPr>
        <w:t xml:space="preserve"> </w:t>
      </w:r>
      <w:r>
        <w:rPr>
          <w:w w:val="105"/>
        </w:rPr>
        <w:t xml:space="preserve">Ergo 7410 </w:t>
      </w:r>
      <w:proofErr w:type="spellStart"/>
      <w:r>
        <w:rPr>
          <w:w w:val="105"/>
        </w:rPr>
        <w:t>Epoxy</w:t>
      </w:r>
      <w:proofErr w:type="spellEnd"/>
      <w:r>
        <w:rPr>
          <w:w w:val="105"/>
        </w:rPr>
        <w:t xml:space="preserve"> Klebstoff</w:t>
      </w:r>
    </w:p>
    <w:p w14:paraId="4BB660CE" w14:textId="77777777" w:rsidR="00854AE3" w:rsidRDefault="006C76DB">
      <w:pPr>
        <w:pStyle w:val="Textkrper"/>
        <w:spacing w:line="252" w:lineRule="auto"/>
        <w:ind w:left="525" w:right="1654" w:firstLine="351"/>
      </w:pPr>
      <w:proofErr w:type="spellStart"/>
      <w:r>
        <w:rPr>
          <w:w w:val="105"/>
        </w:rPr>
        <w:t>Ergebniss</w:t>
      </w:r>
      <w:proofErr w:type="spellEnd"/>
      <w:r>
        <w:rPr>
          <w:w w:val="105"/>
        </w:rPr>
        <w:t>:</w:t>
      </w:r>
      <w:r>
        <w:rPr>
          <w:spacing w:val="-6"/>
          <w:w w:val="105"/>
        </w:rPr>
        <w:t xml:space="preserve"> </w:t>
      </w:r>
      <w:r>
        <w:rPr>
          <w:w w:val="105"/>
        </w:rPr>
        <w:t>nach</w:t>
      </w:r>
      <w:r>
        <w:rPr>
          <w:spacing w:val="-6"/>
          <w:w w:val="105"/>
        </w:rPr>
        <w:t xml:space="preserve"> </w:t>
      </w:r>
      <w:r>
        <w:rPr>
          <w:w w:val="105"/>
        </w:rPr>
        <w:t>24</w:t>
      </w:r>
      <w:r>
        <w:rPr>
          <w:spacing w:val="-6"/>
          <w:w w:val="105"/>
        </w:rPr>
        <w:t xml:space="preserve"> </w:t>
      </w:r>
      <w:r>
        <w:rPr>
          <w:w w:val="105"/>
        </w:rPr>
        <w:t>h,</w:t>
      </w:r>
      <w:r>
        <w:rPr>
          <w:spacing w:val="-6"/>
          <w:w w:val="105"/>
        </w:rPr>
        <w:t xml:space="preserve"> </w:t>
      </w:r>
      <w:r>
        <w:rPr>
          <w:w w:val="105"/>
        </w:rPr>
        <w:t>sodass</w:t>
      </w:r>
      <w:r>
        <w:rPr>
          <w:spacing w:val="-6"/>
          <w:w w:val="105"/>
        </w:rPr>
        <w:t xml:space="preserve"> </w:t>
      </w:r>
      <w:r>
        <w:rPr>
          <w:w w:val="105"/>
        </w:rPr>
        <w:t>der</w:t>
      </w:r>
      <w:r>
        <w:rPr>
          <w:spacing w:val="-6"/>
          <w:w w:val="105"/>
        </w:rPr>
        <w:t xml:space="preserve"> </w:t>
      </w:r>
      <w:r>
        <w:rPr>
          <w:w w:val="105"/>
        </w:rPr>
        <w:t>ergo</w:t>
      </w:r>
      <w:r>
        <w:rPr>
          <w:spacing w:val="-6"/>
          <w:w w:val="105"/>
        </w:rPr>
        <w:t xml:space="preserve"> </w:t>
      </w:r>
      <w:r>
        <w:rPr>
          <w:w w:val="105"/>
        </w:rPr>
        <w:t>7410</w:t>
      </w:r>
      <w:r>
        <w:rPr>
          <w:spacing w:val="-6"/>
          <w:w w:val="105"/>
        </w:rPr>
        <w:t xml:space="preserve"> </w:t>
      </w:r>
      <w:r>
        <w:rPr>
          <w:w w:val="105"/>
        </w:rPr>
        <w:t>aushärten</w:t>
      </w:r>
      <w:r>
        <w:rPr>
          <w:spacing w:val="-6"/>
          <w:w w:val="105"/>
        </w:rPr>
        <w:t xml:space="preserve"> </w:t>
      </w:r>
      <w:r>
        <w:rPr>
          <w:w w:val="105"/>
        </w:rPr>
        <w:t>konnte.</w:t>
      </w:r>
      <w:r>
        <w:rPr>
          <w:spacing w:val="-6"/>
          <w:w w:val="105"/>
        </w:rPr>
        <w:t xml:space="preserve"> </w:t>
      </w:r>
      <w:r>
        <w:rPr>
          <w:w w:val="105"/>
        </w:rPr>
        <w:t>Alle</w:t>
      </w:r>
      <w:r>
        <w:rPr>
          <w:spacing w:val="-6"/>
          <w:w w:val="105"/>
        </w:rPr>
        <w:t xml:space="preserve"> </w:t>
      </w:r>
      <w:r>
        <w:rPr>
          <w:w w:val="105"/>
        </w:rPr>
        <w:t xml:space="preserve">Klebestellen sind angeschliffen worden als </w:t>
      </w:r>
      <w:proofErr w:type="spellStart"/>
      <w:r>
        <w:rPr>
          <w:w w:val="105"/>
        </w:rPr>
        <w:t>oberflächenvorbereitung</w:t>
      </w:r>
      <w:proofErr w:type="spellEnd"/>
    </w:p>
    <w:p w14:paraId="2EAC9408" w14:textId="77777777" w:rsidR="00854AE3" w:rsidRDefault="006C76DB">
      <w:pPr>
        <w:pStyle w:val="Textkrper"/>
        <w:spacing w:line="252" w:lineRule="auto"/>
        <w:ind w:left="877" w:right="4796"/>
      </w:pPr>
      <w:proofErr w:type="gramStart"/>
      <w:r>
        <w:rPr>
          <w:w w:val="105"/>
        </w:rPr>
        <w:t>Wiederstand</w:t>
      </w:r>
      <w:proofErr w:type="gramEnd"/>
      <w:r>
        <w:rPr>
          <w:w w:val="105"/>
        </w:rPr>
        <w:t xml:space="preserve"> zwischen Punkt A B 2.6 wiederstand </w:t>
      </w:r>
      <w:proofErr w:type="spellStart"/>
      <w:r>
        <w:rPr>
          <w:w w:val="105"/>
        </w:rPr>
        <w:t>ziwschen</w:t>
      </w:r>
      <w:proofErr w:type="spellEnd"/>
      <w:r>
        <w:rPr>
          <w:w w:val="105"/>
        </w:rPr>
        <w:t xml:space="preserve"> Punkt A C 0.2</w:t>
      </w:r>
    </w:p>
    <w:p w14:paraId="2DB7BE8A" w14:textId="77777777" w:rsidR="00854AE3" w:rsidRDefault="006C76DB">
      <w:pPr>
        <w:pStyle w:val="Textkrper"/>
        <w:spacing w:line="252" w:lineRule="auto"/>
        <w:ind w:left="877" w:right="3355"/>
      </w:pPr>
      <w:proofErr w:type="gramStart"/>
      <w:r>
        <w:rPr>
          <w:w w:val="105"/>
        </w:rPr>
        <w:t>Wiederstand</w:t>
      </w:r>
      <w:proofErr w:type="gramEnd"/>
      <w:r>
        <w:rPr>
          <w:w w:val="105"/>
        </w:rPr>
        <w:t xml:space="preserve"> zwischen Punkt A D keine </w:t>
      </w:r>
      <w:proofErr w:type="spellStart"/>
      <w:r>
        <w:rPr>
          <w:w w:val="105"/>
        </w:rPr>
        <w:t>verbindung</w:t>
      </w:r>
      <w:proofErr w:type="spellEnd"/>
      <w:r>
        <w:rPr>
          <w:w w:val="105"/>
        </w:rPr>
        <w:t xml:space="preserve"> Mechanische </w:t>
      </w:r>
      <w:proofErr w:type="spellStart"/>
      <w:r>
        <w:rPr>
          <w:w w:val="105"/>
        </w:rPr>
        <w:t>stabilität</w:t>
      </w:r>
      <w:proofErr w:type="spellEnd"/>
      <w:r>
        <w:rPr>
          <w:w w:val="105"/>
        </w:rPr>
        <w:t xml:space="preserve"> von Test </w:t>
      </w:r>
      <w:proofErr w:type="spellStart"/>
      <w:r>
        <w:rPr>
          <w:w w:val="105"/>
        </w:rPr>
        <w:t>Aluminiumpluver</w:t>
      </w:r>
      <w:proofErr w:type="spellEnd"/>
      <w:r>
        <w:rPr>
          <w:w w:val="105"/>
        </w:rPr>
        <w:t xml:space="preserve"> nicht so gut</w:t>
      </w:r>
    </w:p>
    <w:p w14:paraId="7D15807B" w14:textId="77777777" w:rsidR="00854AE3" w:rsidRDefault="006C76DB">
      <w:pPr>
        <w:pStyle w:val="Textkrper"/>
        <w:spacing w:line="252" w:lineRule="auto"/>
        <w:ind w:left="525" w:right="1782" w:firstLine="351"/>
        <w:jc w:val="both"/>
      </w:pPr>
      <w:r>
        <w:rPr>
          <w:w w:val="105"/>
        </w:rPr>
        <w:t xml:space="preserve">Ist es möglich auf die stahlplatte zu verzichten und die Verlängerung mit der </w:t>
      </w:r>
      <w:proofErr w:type="gramStart"/>
      <w:r>
        <w:rPr>
          <w:w w:val="105"/>
        </w:rPr>
        <w:t>Graphit</w:t>
      </w:r>
      <w:proofErr w:type="gramEnd"/>
      <w:r>
        <w:rPr>
          <w:w w:val="105"/>
        </w:rPr>
        <w:t xml:space="preserve"> </w:t>
      </w:r>
      <w:proofErr w:type="spellStart"/>
      <w:r>
        <w:rPr>
          <w:w w:val="105"/>
        </w:rPr>
        <w:t>Epoxy</w:t>
      </w:r>
      <w:proofErr w:type="spellEnd"/>
      <w:r>
        <w:rPr>
          <w:w w:val="105"/>
        </w:rPr>
        <w:t xml:space="preserve"> </w:t>
      </w:r>
      <w:proofErr w:type="spellStart"/>
      <w:r>
        <w:rPr>
          <w:w w:val="105"/>
        </w:rPr>
        <w:t>mischung</w:t>
      </w:r>
      <w:proofErr w:type="spellEnd"/>
      <w:r>
        <w:rPr>
          <w:w w:val="105"/>
        </w:rPr>
        <w:t xml:space="preserve"> zu machen?</w:t>
      </w:r>
    </w:p>
    <w:p w14:paraId="3CEEF268" w14:textId="77777777" w:rsidR="00854AE3" w:rsidRDefault="006C76DB">
      <w:pPr>
        <w:pStyle w:val="Textkrper"/>
        <w:spacing w:line="252" w:lineRule="auto"/>
        <w:ind w:left="525" w:right="1784" w:firstLine="351"/>
        <w:jc w:val="both"/>
      </w:pPr>
      <w:proofErr w:type="spellStart"/>
      <w:r>
        <w:rPr>
          <w:w w:val="105"/>
        </w:rPr>
        <w:t>zwisched</w:t>
      </w:r>
      <w:proofErr w:type="spellEnd"/>
      <w:r>
        <w:rPr>
          <w:w w:val="105"/>
        </w:rPr>
        <w:t xml:space="preserve"> die beiden </w:t>
      </w:r>
      <w:proofErr w:type="spellStart"/>
      <w:r>
        <w:rPr>
          <w:w w:val="105"/>
        </w:rPr>
        <w:t>grafit</w:t>
      </w:r>
      <w:proofErr w:type="spellEnd"/>
      <w:r>
        <w:rPr>
          <w:w w:val="105"/>
        </w:rPr>
        <w:t xml:space="preserve"> </w:t>
      </w:r>
      <w:proofErr w:type="spellStart"/>
      <w:r>
        <w:rPr>
          <w:w w:val="105"/>
        </w:rPr>
        <w:t>stäbe</w:t>
      </w:r>
      <w:proofErr w:type="spellEnd"/>
      <w:r>
        <w:rPr>
          <w:w w:val="105"/>
        </w:rPr>
        <w:t xml:space="preserve"> ist eine </w:t>
      </w:r>
      <w:proofErr w:type="gramStart"/>
      <w:r>
        <w:rPr>
          <w:w w:val="105"/>
        </w:rPr>
        <w:t>PAAM Platte</w:t>
      </w:r>
      <w:proofErr w:type="gramEnd"/>
      <w:r>
        <w:rPr>
          <w:w w:val="105"/>
        </w:rPr>
        <w:t xml:space="preserve"> geklebt. alle offenen </w:t>
      </w:r>
      <w:proofErr w:type="spellStart"/>
      <w:r>
        <w:rPr>
          <w:w w:val="105"/>
        </w:rPr>
        <w:t>stellen</w:t>
      </w:r>
      <w:proofErr w:type="spellEnd"/>
      <w:r>
        <w:rPr>
          <w:w w:val="105"/>
        </w:rPr>
        <w:t xml:space="preserve"> des </w:t>
      </w:r>
      <w:proofErr w:type="spellStart"/>
      <w:r>
        <w:rPr>
          <w:w w:val="105"/>
        </w:rPr>
        <w:t>Epoxy</w:t>
      </w:r>
      <w:proofErr w:type="spellEnd"/>
      <w:r>
        <w:rPr>
          <w:w w:val="105"/>
        </w:rPr>
        <w:t>/</w:t>
      </w:r>
      <w:proofErr w:type="spellStart"/>
      <w:r>
        <w:rPr>
          <w:w w:val="105"/>
        </w:rPr>
        <w:t>grafits</w:t>
      </w:r>
      <w:proofErr w:type="spellEnd"/>
      <w:r>
        <w:rPr>
          <w:w w:val="105"/>
        </w:rPr>
        <w:t xml:space="preserve"> ist mit reinem </w:t>
      </w:r>
      <w:proofErr w:type="spellStart"/>
      <w:r>
        <w:rPr>
          <w:w w:val="105"/>
        </w:rPr>
        <w:t>epoxy</w:t>
      </w:r>
      <w:proofErr w:type="spellEnd"/>
      <w:r>
        <w:rPr>
          <w:w w:val="105"/>
        </w:rPr>
        <w:t xml:space="preserve"> </w:t>
      </w:r>
      <w:proofErr w:type="gramStart"/>
      <w:r>
        <w:rPr>
          <w:w w:val="105"/>
        </w:rPr>
        <w:t>überzog</w:t>
      </w:r>
      <w:r>
        <w:rPr>
          <w:w w:val="105"/>
        </w:rPr>
        <w:t>en</w:t>
      </w:r>
      <w:proofErr w:type="gramEnd"/>
      <w:r>
        <w:rPr>
          <w:w w:val="105"/>
        </w:rPr>
        <w:t xml:space="preserve"> um </w:t>
      </w:r>
      <w:proofErr w:type="spellStart"/>
      <w:r>
        <w:rPr>
          <w:w w:val="105"/>
        </w:rPr>
        <w:t>kriechspannungen</w:t>
      </w:r>
      <w:proofErr w:type="spellEnd"/>
      <w:r>
        <w:rPr>
          <w:w w:val="105"/>
        </w:rPr>
        <w:t xml:space="preserve"> durch </w:t>
      </w:r>
      <w:proofErr w:type="spellStart"/>
      <w:r>
        <w:rPr>
          <w:w w:val="105"/>
        </w:rPr>
        <w:t>wasser</w:t>
      </w:r>
      <w:proofErr w:type="spellEnd"/>
      <w:r>
        <w:rPr>
          <w:w w:val="105"/>
        </w:rPr>
        <w:t xml:space="preserve"> zu verhindern.</w:t>
      </w:r>
    </w:p>
    <w:p w14:paraId="35D66636" w14:textId="77777777" w:rsidR="00854AE3" w:rsidRDefault="006C76DB">
      <w:pPr>
        <w:pStyle w:val="Textkrper"/>
        <w:spacing w:line="273" w:lineRule="exact"/>
        <w:ind w:left="877"/>
        <w:jc w:val="both"/>
      </w:pPr>
      <w:proofErr w:type="spellStart"/>
      <w:r>
        <w:rPr>
          <w:w w:val="105"/>
        </w:rPr>
        <w:t>Arbeitsschutzt</w:t>
      </w:r>
      <w:proofErr w:type="spellEnd"/>
      <w:r>
        <w:rPr>
          <w:w w:val="105"/>
        </w:rPr>
        <w:t>,</w:t>
      </w:r>
      <w:r>
        <w:rPr>
          <w:spacing w:val="29"/>
          <w:w w:val="105"/>
        </w:rPr>
        <w:t xml:space="preserve"> </w:t>
      </w:r>
      <w:r>
        <w:rPr>
          <w:spacing w:val="-2"/>
          <w:w w:val="105"/>
        </w:rPr>
        <w:t>erklären</w:t>
      </w:r>
    </w:p>
    <w:p w14:paraId="7D1BE4B4" w14:textId="77777777" w:rsidR="00854AE3" w:rsidRDefault="006C76DB">
      <w:pPr>
        <w:pStyle w:val="Textkrper"/>
        <w:spacing w:line="252" w:lineRule="auto"/>
        <w:ind w:left="525" w:right="1782" w:firstLine="351"/>
        <w:jc w:val="right"/>
      </w:pPr>
      <w:r>
        <w:t>Schnee</w:t>
      </w:r>
      <w:r>
        <w:rPr>
          <w:spacing w:val="40"/>
        </w:rPr>
        <w:t xml:space="preserve"> </w:t>
      </w:r>
      <w:r>
        <w:t>ist</w:t>
      </w:r>
      <w:r>
        <w:rPr>
          <w:spacing w:val="40"/>
        </w:rPr>
        <w:t xml:space="preserve"> </w:t>
      </w:r>
      <w:proofErr w:type="spellStart"/>
      <w:proofErr w:type="gramStart"/>
      <w:r>
        <w:t>wasser</w:t>
      </w:r>
      <w:proofErr w:type="spellEnd"/>
      <w:proofErr w:type="gramEnd"/>
      <w:r>
        <w:rPr>
          <w:spacing w:val="40"/>
        </w:rPr>
        <w:t xml:space="preserve"> </w:t>
      </w:r>
      <w:r>
        <w:t>das</w:t>
      </w:r>
      <w:r>
        <w:rPr>
          <w:spacing w:val="40"/>
        </w:rPr>
        <w:t xml:space="preserve"> </w:t>
      </w:r>
      <w:r>
        <w:t>vom</w:t>
      </w:r>
      <w:r>
        <w:rPr>
          <w:spacing w:val="40"/>
        </w:rPr>
        <w:t xml:space="preserve"> </w:t>
      </w:r>
      <w:r>
        <w:t>Boden</w:t>
      </w:r>
      <w:r>
        <w:rPr>
          <w:spacing w:val="40"/>
        </w:rPr>
        <w:t xml:space="preserve"> </w:t>
      </w:r>
      <w:r>
        <w:t>verdampft,</w:t>
      </w:r>
      <w:r>
        <w:rPr>
          <w:spacing w:val="40"/>
        </w:rPr>
        <w:t xml:space="preserve"> </w:t>
      </w:r>
      <w:r>
        <w:t>sich</w:t>
      </w:r>
      <w:r>
        <w:rPr>
          <w:spacing w:val="40"/>
        </w:rPr>
        <w:t xml:space="preserve"> </w:t>
      </w:r>
      <w:r>
        <w:t>dann</w:t>
      </w:r>
      <w:r>
        <w:rPr>
          <w:spacing w:val="40"/>
        </w:rPr>
        <w:t xml:space="preserve"> </w:t>
      </w:r>
      <w:r>
        <w:t>in</w:t>
      </w:r>
      <w:r>
        <w:rPr>
          <w:spacing w:val="40"/>
        </w:rPr>
        <w:t xml:space="preserve"> </w:t>
      </w:r>
      <w:r>
        <w:t>der</w:t>
      </w:r>
      <w:r>
        <w:rPr>
          <w:spacing w:val="40"/>
        </w:rPr>
        <w:t xml:space="preserve"> </w:t>
      </w:r>
      <w:proofErr w:type="spellStart"/>
      <w:r>
        <w:t>Atmosspäre</w:t>
      </w:r>
      <w:proofErr w:type="spellEnd"/>
      <w:r>
        <w:rPr>
          <w:spacing w:val="40"/>
        </w:rPr>
        <w:t xml:space="preserve"> </w:t>
      </w:r>
      <w:r>
        <w:t>an einem</w:t>
      </w:r>
      <w:r>
        <w:rPr>
          <w:spacing w:val="32"/>
        </w:rPr>
        <w:t xml:space="preserve"> </w:t>
      </w:r>
      <w:r>
        <w:t>Nukleus</w:t>
      </w:r>
      <w:r>
        <w:rPr>
          <w:spacing w:val="32"/>
        </w:rPr>
        <w:t xml:space="preserve"> </w:t>
      </w:r>
      <w:proofErr w:type="spellStart"/>
      <w:r>
        <w:t>kondesiert</w:t>
      </w:r>
      <w:proofErr w:type="spellEnd"/>
      <w:r>
        <w:rPr>
          <w:spacing w:val="32"/>
        </w:rPr>
        <w:t xml:space="preserve"> </w:t>
      </w:r>
      <w:r>
        <w:t>oder</w:t>
      </w:r>
      <w:r>
        <w:rPr>
          <w:spacing w:val="32"/>
        </w:rPr>
        <w:t xml:space="preserve"> </w:t>
      </w:r>
      <w:proofErr w:type="spellStart"/>
      <w:r>
        <w:t>resubliemiert</w:t>
      </w:r>
      <w:proofErr w:type="spellEnd"/>
      <w:r>
        <w:rPr>
          <w:spacing w:val="32"/>
        </w:rPr>
        <w:t xml:space="preserve"> </w:t>
      </w:r>
      <w:r>
        <w:t>und</w:t>
      </w:r>
      <w:r>
        <w:rPr>
          <w:spacing w:val="32"/>
        </w:rPr>
        <w:t xml:space="preserve"> </w:t>
      </w:r>
      <w:r>
        <w:t>dann</w:t>
      </w:r>
      <w:r>
        <w:rPr>
          <w:spacing w:val="32"/>
        </w:rPr>
        <w:t xml:space="preserve"> </w:t>
      </w:r>
      <w:r>
        <w:t>auf</w:t>
      </w:r>
      <w:r>
        <w:rPr>
          <w:spacing w:val="32"/>
        </w:rPr>
        <w:t xml:space="preserve"> </w:t>
      </w:r>
      <w:r>
        <w:t>den</w:t>
      </w:r>
      <w:r>
        <w:rPr>
          <w:spacing w:val="32"/>
        </w:rPr>
        <w:t xml:space="preserve"> </w:t>
      </w:r>
      <w:r>
        <w:t>Boden</w:t>
      </w:r>
      <w:r>
        <w:rPr>
          <w:spacing w:val="32"/>
        </w:rPr>
        <w:t xml:space="preserve"> </w:t>
      </w:r>
      <w:r>
        <w:t>zurück</w:t>
      </w:r>
      <w:r>
        <w:rPr>
          <w:spacing w:val="32"/>
        </w:rPr>
        <w:t xml:space="preserve"> </w:t>
      </w:r>
      <w:r>
        <w:t>fällt. Im</w:t>
      </w:r>
      <w:r>
        <w:rPr>
          <w:spacing w:val="73"/>
        </w:rPr>
        <w:t xml:space="preserve"> </w:t>
      </w:r>
      <w:r>
        <w:t>Alltag</w:t>
      </w:r>
      <w:r>
        <w:rPr>
          <w:spacing w:val="73"/>
        </w:rPr>
        <w:t xml:space="preserve"> </w:t>
      </w:r>
      <w:proofErr w:type="spellStart"/>
      <w:r>
        <w:t>weiss</w:t>
      </w:r>
      <w:proofErr w:type="spellEnd"/>
      <w:r>
        <w:rPr>
          <w:spacing w:val="73"/>
        </w:rPr>
        <w:t xml:space="preserve"> </w:t>
      </w:r>
      <w:r>
        <w:t>man,</w:t>
      </w:r>
      <w:r>
        <w:rPr>
          <w:spacing w:val="73"/>
        </w:rPr>
        <w:t xml:space="preserve"> </w:t>
      </w:r>
      <w:r>
        <w:t>dass</w:t>
      </w:r>
      <w:r>
        <w:rPr>
          <w:spacing w:val="73"/>
        </w:rPr>
        <w:t xml:space="preserve"> </w:t>
      </w:r>
      <w:r>
        <w:t>man</w:t>
      </w:r>
      <w:r>
        <w:rPr>
          <w:spacing w:val="73"/>
        </w:rPr>
        <w:t xml:space="preserve"> </w:t>
      </w:r>
      <w:r>
        <w:t>mit</w:t>
      </w:r>
      <w:r>
        <w:rPr>
          <w:spacing w:val="73"/>
        </w:rPr>
        <w:t xml:space="preserve"> </w:t>
      </w:r>
      <w:r>
        <w:t>den</w:t>
      </w:r>
      <w:r>
        <w:rPr>
          <w:spacing w:val="73"/>
        </w:rPr>
        <w:t xml:space="preserve"> </w:t>
      </w:r>
      <w:proofErr w:type="spellStart"/>
      <w:r>
        <w:t>Harrfön</w:t>
      </w:r>
      <w:proofErr w:type="spellEnd"/>
      <w:r>
        <w:rPr>
          <w:spacing w:val="73"/>
        </w:rPr>
        <w:t xml:space="preserve"> </w:t>
      </w:r>
      <w:r>
        <w:t>nicht</w:t>
      </w:r>
      <w:r>
        <w:rPr>
          <w:spacing w:val="73"/>
        </w:rPr>
        <w:t xml:space="preserve"> </w:t>
      </w:r>
      <w:r>
        <w:t>in</w:t>
      </w:r>
      <w:r>
        <w:rPr>
          <w:spacing w:val="73"/>
        </w:rPr>
        <w:t xml:space="preserve"> </w:t>
      </w:r>
      <w:r>
        <w:t>die</w:t>
      </w:r>
      <w:r>
        <w:rPr>
          <w:spacing w:val="73"/>
        </w:rPr>
        <w:t xml:space="preserve"> </w:t>
      </w:r>
      <w:r>
        <w:t>Dusche</w:t>
      </w:r>
      <w:r>
        <w:rPr>
          <w:spacing w:val="73"/>
        </w:rPr>
        <w:t xml:space="preserve"> </w:t>
      </w:r>
      <w:r>
        <w:t>gehen darf,</w:t>
      </w:r>
      <w:r>
        <w:rPr>
          <w:spacing w:val="30"/>
        </w:rPr>
        <w:t xml:space="preserve"> </w:t>
      </w:r>
      <w:r>
        <w:t>da</w:t>
      </w:r>
      <w:r>
        <w:rPr>
          <w:spacing w:val="30"/>
        </w:rPr>
        <w:t xml:space="preserve"> </w:t>
      </w:r>
      <w:r>
        <w:t>Wasser</w:t>
      </w:r>
      <w:r>
        <w:rPr>
          <w:spacing w:val="30"/>
        </w:rPr>
        <w:t xml:space="preserve"> </w:t>
      </w:r>
      <w:r>
        <w:t>elektrisch</w:t>
      </w:r>
      <w:r>
        <w:rPr>
          <w:spacing w:val="30"/>
        </w:rPr>
        <w:t xml:space="preserve"> </w:t>
      </w:r>
      <w:r>
        <w:t>leitend</w:t>
      </w:r>
      <w:r>
        <w:rPr>
          <w:spacing w:val="30"/>
        </w:rPr>
        <w:t xml:space="preserve"> </w:t>
      </w:r>
      <w:r>
        <w:t>ist.</w:t>
      </w:r>
      <w:r>
        <w:rPr>
          <w:spacing w:val="30"/>
        </w:rPr>
        <w:t xml:space="preserve"> </w:t>
      </w:r>
      <w:r>
        <w:t>Diese</w:t>
      </w:r>
      <w:r>
        <w:rPr>
          <w:spacing w:val="30"/>
        </w:rPr>
        <w:t xml:space="preserve"> </w:t>
      </w:r>
      <w:r>
        <w:t>Schlussfolgerung</w:t>
      </w:r>
      <w:r>
        <w:rPr>
          <w:spacing w:val="30"/>
        </w:rPr>
        <w:t xml:space="preserve"> </w:t>
      </w:r>
      <w:r>
        <w:t>ist</w:t>
      </w:r>
      <w:r>
        <w:rPr>
          <w:spacing w:val="30"/>
        </w:rPr>
        <w:t xml:space="preserve"> </w:t>
      </w:r>
      <w:r>
        <w:t>nicht</w:t>
      </w:r>
      <w:r>
        <w:rPr>
          <w:spacing w:val="30"/>
        </w:rPr>
        <w:t xml:space="preserve"> </w:t>
      </w:r>
      <w:r>
        <w:t>sehr</w:t>
      </w:r>
      <w:r>
        <w:rPr>
          <w:spacing w:val="30"/>
        </w:rPr>
        <w:t xml:space="preserve"> </w:t>
      </w:r>
      <w:proofErr w:type="spellStart"/>
      <w:r>
        <w:t>prezise</w:t>
      </w:r>
      <w:proofErr w:type="spellEnd"/>
      <w:r>
        <w:t>. denn</w:t>
      </w:r>
      <w:r>
        <w:rPr>
          <w:spacing w:val="60"/>
        </w:rPr>
        <w:t xml:space="preserve"> </w:t>
      </w:r>
      <w:r>
        <w:t>reines</w:t>
      </w:r>
      <w:r>
        <w:rPr>
          <w:spacing w:val="60"/>
        </w:rPr>
        <w:t xml:space="preserve"> </w:t>
      </w:r>
      <w:r>
        <w:t>Wasser</w:t>
      </w:r>
      <w:r>
        <w:rPr>
          <w:spacing w:val="61"/>
        </w:rPr>
        <w:t xml:space="preserve"> </w:t>
      </w:r>
      <w:r>
        <w:t>ist</w:t>
      </w:r>
      <w:r>
        <w:rPr>
          <w:spacing w:val="60"/>
        </w:rPr>
        <w:t xml:space="preserve"> </w:t>
      </w:r>
      <w:proofErr w:type="gramStart"/>
      <w:r>
        <w:t>nicht</w:t>
      </w:r>
      <w:r>
        <w:rPr>
          <w:spacing w:val="61"/>
        </w:rPr>
        <w:t xml:space="preserve"> </w:t>
      </w:r>
      <w:r>
        <w:t>leitend</w:t>
      </w:r>
      <w:proofErr w:type="gramEnd"/>
      <w:r>
        <w:t>,</w:t>
      </w:r>
      <w:r>
        <w:rPr>
          <w:spacing w:val="60"/>
        </w:rPr>
        <w:t xml:space="preserve"> </w:t>
      </w:r>
      <w:proofErr w:type="spellStart"/>
      <w:r>
        <w:t>sonder</w:t>
      </w:r>
      <w:proofErr w:type="spellEnd"/>
      <w:r>
        <w:rPr>
          <w:spacing w:val="61"/>
        </w:rPr>
        <w:t xml:space="preserve"> </w:t>
      </w:r>
      <w:r>
        <w:t>die</w:t>
      </w:r>
      <w:r>
        <w:rPr>
          <w:spacing w:val="60"/>
        </w:rPr>
        <w:t xml:space="preserve"> </w:t>
      </w:r>
      <w:proofErr w:type="spellStart"/>
      <w:r>
        <w:t>Ione</w:t>
      </w:r>
      <w:proofErr w:type="spellEnd"/>
      <w:r>
        <w:rPr>
          <w:spacing w:val="60"/>
        </w:rPr>
        <w:t xml:space="preserve"> </w:t>
      </w:r>
      <w:r>
        <w:t>(Salze)</w:t>
      </w:r>
      <w:r>
        <w:rPr>
          <w:spacing w:val="61"/>
        </w:rPr>
        <w:t xml:space="preserve"> </w:t>
      </w:r>
      <w:r>
        <w:t>die</w:t>
      </w:r>
      <w:r>
        <w:rPr>
          <w:spacing w:val="60"/>
        </w:rPr>
        <w:t xml:space="preserve"> </w:t>
      </w:r>
      <w:r>
        <w:t>im</w:t>
      </w:r>
      <w:r>
        <w:rPr>
          <w:spacing w:val="61"/>
        </w:rPr>
        <w:t xml:space="preserve"> </w:t>
      </w:r>
      <w:r>
        <w:rPr>
          <w:spacing w:val="-2"/>
        </w:rPr>
        <w:t>’normalen’</w:t>
      </w:r>
    </w:p>
    <w:p w14:paraId="3221CB59" w14:textId="77777777" w:rsidR="00854AE3" w:rsidRDefault="006C76DB">
      <w:pPr>
        <w:ind w:left="525" w:right="1654"/>
        <w:rPr>
          <w:rFonts w:ascii="Georgia" w:hAnsi="Georgia"/>
          <w:i/>
          <w:sz w:val="24"/>
        </w:rPr>
      </w:pPr>
      <w:r>
        <w:rPr>
          <w:sz w:val="24"/>
        </w:rPr>
        <w:t>Wasser</w:t>
      </w:r>
      <w:r>
        <w:rPr>
          <w:spacing w:val="40"/>
          <w:sz w:val="24"/>
        </w:rPr>
        <w:t xml:space="preserve"> </w:t>
      </w:r>
      <w:r>
        <w:rPr>
          <w:sz w:val="24"/>
        </w:rPr>
        <w:t>gelöst</w:t>
      </w:r>
      <w:r>
        <w:rPr>
          <w:spacing w:val="40"/>
          <w:sz w:val="24"/>
        </w:rPr>
        <w:t xml:space="preserve"> </w:t>
      </w:r>
      <w:r>
        <w:rPr>
          <w:sz w:val="24"/>
        </w:rPr>
        <w:t>sind.</w:t>
      </w:r>
      <w:r>
        <w:rPr>
          <w:spacing w:val="40"/>
          <w:sz w:val="24"/>
        </w:rPr>
        <w:t xml:space="preserve"> </w:t>
      </w:r>
      <w:r>
        <w:rPr>
          <w:sz w:val="24"/>
        </w:rPr>
        <w:t>Auf</w:t>
      </w:r>
      <w:r>
        <w:rPr>
          <w:spacing w:val="40"/>
          <w:sz w:val="24"/>
        </w:rPr>
        <w:t xml:space="preserve"> </w:t>
      </w:r>
      <w:r>
        <w:rPr>
          <w:sz w:val="24"/>
        </w:rPr>
        <w:t>sehr</w:t>
      </w:r>
      <w:r>
        <w:rPr>
          <w:spacing w:val="40"/>
          <w:sz w:val="24"/>
        </w:rPr>
        <w:t xml:space="preserve"> </w:t>
      </w:r>
      <w:r>
        <w:rPr>
          <w:sz w:val="24"/>
        </w:rPr>
        <w:t>geringem</w:t>
      </w:r>
      <w:r>
        <w:rPr>
          <w:spacing w:val="40"/>
          <w:sz w:val="24"/>
        </w:rPr>
        <w:t xml:space="preserve"> </w:t>
      </w:r>
      <w:proofErr w:type="spellStart"/>
      <w:r>
        <w:rPr>
          <w:sz w:val="24"/>
        </w:rPr>
        <w:t>Niveu</w:t>
      </w:r>
      <w:proofErr w:type="spellEnd"/>
      <w:r>
        <w:rPr>
          <w:spacing w:val="40"/>
          <w:sz w:val="24"/>
        </w:rPr>
        <w:t xml:space="preserve"> </w:t>
      </w:r>
      <w:r>
        <w:rPr>
          <w:sz w:val="24"/>
        </w:rPr>
        <w:t>ist</w:t>
      </w:r>
      <w:r>
        <w:rPr>
          <w:spacing w:val="40"/>
          <w:sz w:val="24"/>
        </w:rPr>
        <w:t xml:space="preserve"> </w:t>
      </w:r>
      <w:r>
        <w:rPr>
          <w:sz w:val="24"/>
        </w:rPr>
        <w:t>auch</w:t>
      </w:r>
      <w:r>
        <w:rPr>
          <w:spacing w:val="40"/>
          <w:sz w:val="24"/>
        </w:rPr>
        <w:t xml:space="preserve"> </w:t>
      </w:r>
      <w:r>
        <w:rPr>
          <w:sz w:val="24"/>
        </w:rPr>
        <w:t>reines</w:t>
      </w:r>
      <w:r>
        <w:rPr>
          <w:spacing w:val="40"/>
          <w:sz w:val="24"/>
        </w:rPr>
        <w:t xml:space="preserve"> </w:t>
      </w:r>
      <w:r>
        <w:rPr>
          <w:sz w:val="24"/>
        </w:rPr>
        <w:t>Wasser</w:t>
      </w:r>
      <w:r>
        <w:rPr>
          <w:spacing w:val="40"/>
          <w:sz w:val="24"/>
        </w:rPr>
        <w:t xml:space="preserve"> </w:t>
      </w:r>
      <w:r>
        <w:rPr>
          <w:sz w:val="24"/>
        </w:rPr>
        <w:t>leitend,</w:t>
      </w:r>
      <w:r>
        <w:rPr>
          <w:spacing w:val="40"/>
          <w:sz w:val="24"/>
        </w:rPr>
        <w:t xml:space="preserve"> </w:t>
      </w:r>
      <w:r>
        <w:rPr>
          <w:sz w:val="24"/>
        </w:rPr>
        <w:t xml:space="preserve">da sich spontan 1*10 </w:t>
      </w:r>
      <w:r>
        <w:rPr>
          <w:rFonts w:ascii="Georgia" w:hAnsi="Georgia"/>
          <w:position w:val="9"/>
          <w:sz w:val="16"/>
        </w:rPr>
        <w:t>7</w:t>
      </w:r>
      <w:proofErr w:type="spellStart"/>
      <w:r>
        <w:rPr>
          <w:rFonts w:ascii="Georgia" w:hAnsi="Georgia"/>
          <w:i/>
          <w:sz w:val="24"/>
        </w:rPr>
        <w:t>MHydroniumionen</w:t>
      </w:r>
      <w:proofErr w:type="spellEnd"/>
      <w:r>
        <w:rPr>
          <w:rFonts w:ascii="Georgia" w:hAnsi="Georgia"/>
          <w:sz w:val="24"/>
        </w:rPr>
        <w:t>(</w:t>
      </w:r>
      <w:r>
        <w:rPr>
          <w:rFonts w:ascii="Georgia" w:hAnsi="Georgia"/>
          <w:i/>
          <w:sz w:val="24"/>
        </w:rPr>
        <w:t>H</w:t>
      </w:r>
      <w:r>
        <w:rPr>
          <w:rFonts w:ascii="Georgia" w:hAnsi="Georgia"/>
          <w:sz w:val="24"/>
          <w:vertAlign w:val="subscript"/>
        </w:rPr>
        <w:t>3</w:t>
      </w:r>
      <w:r>
        <w:rPr>
          <w:rFonts w:ascii="Georgia" w:hAnsi="Georgia"/>
          <w:i/>
          <w:sz w:val="24"/>
        </w:rPr>
        <w:t>O</w:t>
      </w:r>
      <w:proofErr w:type="gramStart"/>
      <w:r>
        <w:rPr>
          <w:rFonts w:ascii="Georgia" w:hAnsi="Georgia"/>
          <w:sz w:val="24"/>
          <w:vertAlign w:val="superscript"/>
        </w:rPr>
        <w:t>+</w:t>
      </w:r>
      <w:r>
        <w:rPr>
          <w:rFonts w:ascii="Georgia" w:hAnsi="Georgia"/>
          <w:sz w:val="24"/>
        </w:rPr>
        <w:t>)</w:t>
      </w:r>
      <w:r>
        <w:rPr>
          <w:rFonts w:ascii="Georgia" w:hAnsi="Georgia"/>
          <w:i/>
          <w:sz w:val="24"/>
        </w:rPr>
        <w:t>bildenunddenpHWert</w:t>
      </w:r>
      <w:proofErr w:type="gramEnd"/>
      <w:r>
        <w:rPr>
          <w:rFonts w:ascii="Georgia" w:hAnsi="Georgia"/>
          <w:sz w:val="24"/>
        </w:rPr>
        <w:t>7</w:t>
      </w:r>
      <w:r>
        <w:rPr>
          <w:rFonts w:ascii="Georgia" w:hAnsi="Georgia"/>
          <w:i/>
          <w:sz w:val="24"/>
        </w:rPr>
        <w:t>bilden.</w:t>
      </w:r>
    </w:p>
    <w:p w14:paraId="5582D5D8" w14:textId="77777777" w:rsidR="00854AE3" w:rsidRDefault="006C76DB">
      <w:pPr>
        <w:pStyle w:val="Textkrper"/>
        <w:spacing w:before="3" w:line="252" w:lineRule="auto"/>
        <w:ind w:left="525" w:right="1654" w:firstLine="351"/>
        <w:rPr>
          <w:rFonts w:ascii="Georgia" w:hAnsi="Georgia"/>
          <w:i/>
        </w:rPr>
      </w:pPr>
      <w:r>
        <w:t>Die</w:t>
      </w:r>
      <w:r>
        <w:rPr>
          <w:spacing w:val="40"/>
        </w:rPr>
        <w:t xml:space="preserve"> </w:t>
      </w:r>
      <w:proofErr w:type="spellStart"/>
      <w:r>
        <w:t>Hypotese</w:t>
      </w:r>
      <w:proofErr w:type="spellEnd"/>
      <w:r>
        <w:rPr>
          <w:spacing w:val="40"/>
        </w:rPr>
        <w:t xml:space="preserve"> </w:t>
      </w:r>
      <w:r>
        <w:t>ist,</w:t>
      </w:r>
      <w:r>
        <w:rPr>
          <w:spacing w:val="40"/>
        </w:rPr>
        <w:t xml:space="preserve"> </w:t>
      </w:r>
      <w:r>
        <w:t>dass</w:t>
      </w:r>
      <w:r>
        <w:rPr>
          <w:spacing w:val="40"/>
        </w:rPr>
        <w:t xml:space="preserve"> </w:t>
      </w:r>
      <w:r>
        <w:t>sowohl</w:t>
      </w:r>
      <w:r>
        <w:rPr>
          <w:spacing w:val="40"/>
        </w:rPr>
        <w:t xml:space="preserve"> </w:t>
      </w:r>
      <w:r>
        <w:t>die</w:t>
      </w:r>
      <w:r>
        <w:rPr>
          <w:spacing w:val="40"/>
        </w:rPr>
        <w:t xml:space="preserve"> </w:t>
      </w:r>
      <w:r>
        <w:t>Verunreinigungen</w:t>
      </w:r>
      <w:r>
        <w:rPr>
          <w:spacing w:val="40"/>
        </w:rPr>
        <w:t xml:space="preserve"> </w:t>
      </w:r>
      <w:r>
        <w:t>durch</w:t>
      </w:r>
      <w:r>
        <w:rPr>
          <w:spacing w:val="40"/>
        </w:rPr>
        <w:t xml:space="preserve"> </w:t>
      </w:r>
      <w:r>
        <w:t>die</w:t>
      </w:r>
      <w:r>
        <w:rPr>
          <w:spacing w:val="40"/>
        </w:rPr>
        <w:t xml:space="preserve"> </w:t>
      </w:r>
      <w:r>
        <w:t>Nuklei</w:t>
      </w:r>
      <w:r>
        <w:rPr>
          <w:spacing w:val="40"/>
        </w:rPr>
        <w:t xml:space="preserve"> </w:t>
      </w:r>
      <w:r>
        <w:t>und</w:t>
      </w:r>
      <w:r>
        <w:rPr>
          <w:spacing w:val="40"/>
        </w:rPr>
        <w:t xml:space="preserve"> </w:t>
      </w:r>
      <w:r>
        <w:t xml:space="preserve">die </w:t>
      </w:r>
      <w:proofErr w:type="spellStart"/>
      <w:r>
        <w:t>Hydroniuminonen</w:t>
      </w:r>
      <w:proofErr w:type="spellEnd"/>
      <w:r>
        <w:t xml:space="preserve"> genügend </w:t>
      </w:r>
      <w:proofErr w:type="spellStart"/>
      <w:r>
        <w:t>leitfägkeit</w:t>
      </w:r>
      <w:proofErr w:type="spellEnd"/>
      <w:r>
        <w:t xml:space="preserve"> bilden um einen Messwert im </w:t>
      </w:r>
      <w:proofErr w:type="gramStart"/>
      <w:r>
        <w:rPr>
          <w:rFonts w:ascii="Georgia" w:hAnsi="Georgia"/>
          <w:i/>
        </w:rPr>
        <w:t>µS</w:t>
      </w:r>
      <w:r>
        <w:rPr>
          <w:rFonts w:ascii="Georgia" w:hAnsi="Georgia"/>
        </w:rPr>
        <w:t>(</w:t>
      </w:r>
      <w:proofErr w:type="gramEnd"/>
      <w:r>
        <w:rPr>
          <w:rFonts w:ascii="Georgia" w:hAnsi="Georgia"/>
          <w:i/>
        </w:rPr>
        <w:t xml:space="preserve">Siemens </w:t>
      </w:r>
      <w:r>
        <w:rPr>
          <w:rFonts w:ascii="Georgia" w:hAnsi="Georgia"/>
        </w:rPr>
        <w:t xml:space="preserve">= </w:t>
      </w:r>
      <w:r>
        <w:rPr>
          <w:rFonts w:ascii="Georgia" w:hAnsi="Georgia"/>
          <w:spacing w:val="-2"/>
        </w:rPr>
        <w:t>1</w:t>
      </w:r>
      <w:r>
        <w:rPr>
          <w:rFonts w:ascii="Georgia" w:hAnsi="Georgia"/>
          <w:i/>
          <w:spacing w:val="-2"/>
        </w:rPr>
        <w:t>/</w:t>
      </w:r>
      <w:r>
        <w:rPr>
          <w:rFonts w:ascii="Georgia" w:hAnsi="Georgia"/>
          <w:spacing w:val="-2"/>
        </w:rPr>
        <w:t>)</w:t>
      </w:r>
      <w:proofErr w:type="spellStart"/>
      <w:r>
        <w:rPr>
          <w:rFonts w:ascii="Georgia" w:hAnsi="Georgia"/>
          <w:i/>
          <w:spacing w:val="-2"/>
        </w:rPr>
        <w:t>Bereichzumessen</w:t>
      </w:r>
      <w:proofErr w:type="spellEnd"/>
      <w:r>
        <w:rPr>
          <w:rFonts w:ascii="Georgia" w:hAnsi="Georgia"/>
          <w:i/>
          <w:spacing w:val="-2"/>
        </w:rPr>
        <w:t>.</w:t>
      </w:r>
    </w:p>
    <w:p w14:paraId="1752A85F" w14:textId="77777777" w:rsidR="00854AE3" w:rsidRDefault="006C76DB">
      <w:pPr>
        <w:pStyle w:val="Textkrper"/>
        <w:spacing w:before="1"/>
        <w:ind w:left="877"/>
      </w:pPr>
      <w:r>
        <w:rPr>
          <w:spacing w:val="-2"/>
          <w:w w:val="105"/>
        </w:rPr>
        <w:t>Im</w:t>
      </w:r>
      <w:r>
        <w:rPr>
          <w:spacing w:val="-4"/>
          <w:w w:val="105"/>
        </w:rPr>
        <w:t xml:space="preserve"> </w:t>
      </w:r>
      <w:r>
        <w:rPr>
          <w:spacing w:val="-2"/>
          <w:w w:val="105"/>
        </w:rPr>
        <w:t>Feldversuch</w:t>
      </w:r>
      <w:r>
        <w:rPr>
          <w:spacing w:val="-3"/>
          <w:w w:val="105"/>
        </w:rPr>
        <w:t xml:space="preserve"> </w:t>
      </w:r>
      <w:proofErr w:type="spellStart"/>
      <w:r>
        <w:rPr>
          <w:spacing w:val="-2"/>
          <w:w w:val="105"/>
        </w:rPr>
        <w:t>konntekeine</w:t>
      </w:r>
      <w:proofErr w:type="spellEnd"/>
      <w:r>
        <w:rPr>
          <w:spacing w:val="-3"/>
          <w:w w:val="105"/>
        </w:rPr>
        <w:t xml:space="preserve"> </w:t>
      </w:r>
      <w:r>
        <w:rPr>
          <w:spacing w:val="-2"/>
          <w:w w:val="105"/>
        </w:rPr>
        <w:t>Leitfähigkeit</w:t>
      </w:r>
      <w:r>
        <w:rPr>
          <w:spacing w:val="-4"/>
          <w:w w:val="105"/>
        </w:rPr>
        <w:t xml:space="preserve"> </w:t>
      </w:r>
      <w:r>
        <w:rPr>
          <w:spacing w:val="-2"/>
          <w:w w:val="105"/>
        </w:rPr>
        <w:t>gemessen</w:t>
      </w:r>
      <w:r>
        <w:rPr>
          <w:spacing w:val="-3"/>
          <w:w w:val="105"/>
        </w:rPr>
        <w:t xml:space="preserve"> </w:t>
      </w:r>
      <w:r>
        <w:rPr>
          <w:spacing w:val="-2"/>
          <w:w w:val="105"/>
        </w:rPr>
        <w:t>werden.</w:t>
      </w:r>
    </w:p>
    <w:p w14:paraId="59120360" w14:textId="77777777" w:rsidR="00854AE3" w:rsidRDefault="006C76DB">
      <w:pPr>
        <w:pStyle w:val="Textkrper"/>
        <w:spacing w:before="13" w:line="252" w:lineRule="auto"/>
        <w:ind w:left="525" w:right="1654" w:firstLine="351"/>
      </w:pPr>
      <w:proofErr w:type="spellStart"/>
      <w:r>
        <w:rPr>
          <w:w w:val="105"/>
        </w:rPr>
        <w:t>EIne</w:t>
      </w:r>
      <w:proofErr w:type="spellEnd"/>
      <w:r>
        <w:rPr>
          <w:spacing w:val="23"/>
          <w:w w:val="105"/>
        </w:rPr>
        <w:t xml:space="preserve"> </w:t>
      </w:r>
      <w:proofErr w:type="spellStart"/>
      <w:r>
        <w:rPr>
          <w:w w:val="105"/>
        </w:rPr>
        <w:t>erweiterung</w:t>
      </w:r>
      <w:proofErr w:type="spellEnd"/>
      <w:r>
        <w:rPr>
          <w:spacing w:val="23"/>
          <w:w w:val="105"/>
        </w:rPr>
        <w:t xml:space="preserve"> </w:t>
      </w:r>
      <w:r>
        <w:rPr>
          <w:w w:val="105"/>
        </w:rPr>
        <w:t>dieser</w:t>
      </w:r>
      <w:r>
        <w:rPr>
          <w:spacing w:val="23"/>
          <w:w w:val="105"/>
        </w:rPr>
        <w:t xml:space="preserve"> </w:t>
      </w:r>
      <w:r>
        <w:rPr>
          <w:w w:val="105"/>
        </w:rPr>
        <w:t>Messung</w:t>
      </w:r>
      <w:r>
        <w:rPr>
          <w:spacing w:val="23"/>
          <w:w w:val="105"/>
        </w:rPr>
        <w:t xml:space="preserve"> </w:t>
      </w:r>
      <w:r>
        <w:rPr>
          <w:w w:val="105"/>
        </w:rPr>
        <w:t>ist,</w:t>
      </w:r>
      <w:r>
        <w:rPr>
          <w:spacing w:val="23"/>
          <w:w w:val="105"/>
        </w:rPr>
        <w:t xml:space="preserve"> </w:t>
      </w:r>
      <w:r>
        <w:rPr>
          <w:w w:val="105"/>
        </w:rPr>
        <w:t>einen</w:t>
      </w:r>
      <w:r>
        <w:rPr>
          <w:spacing w:val="23"/>
          <w:w w:val="105"/>
        </w:rPr>
        <w:t xml:space="preserve"> </w:t>
      </w:r>
      <w:proofErr w:type="spellStart"/>
      <w:r>
        <w:rPr>
          <w:w w:val="105"/>
        </w:rPr>
        <w:t>stoff</w:t>
      </w:r>
      <w:proofErr w:type="spellEnd"/>
      <w:r>
        <w:rPr>
          <w:spacing w:val="23"/>
          <w:w w:val="105"/>
        </w:rPr>
        <w:t xml:space="preserve"> </w:t>
      </w:r>
      <w:r>
        <w:rPr>
          <w:w w:val="105"/>
        </w:rPr>
        <w:t>zum</w:t>
      </w:r>
      <w:r>
        <w:rPr>
          <w:spacing w:val="23"/>
          <w:w w:val="105"/>
        </w:rPr>
        <w:t xml:space="preserve"> </w:t>
      </w:r>
      <w:proofErr w:type="spellStart"/>
      <w:r>
        <w:rPr>
          <w:w w:val="105"/>
        </w:rPr>
        <w:t>schnee</w:t>
      </w:r>
      <w:proofErr w:type="spellEnd"/>
      <w:r>
        <w:rPr>
          <w:spacing w:val="23"/>
          <w:w w:val="105"/>
        </w:rPr>
        <w:t xml:space="preserve"> </w:t>
      </w:r>
      <w:r>
        <w:rPr>
          <w:w w:val="105"/>
        </w:rPr>
        <w:t>dazu</w:t>
      </w:r>
      <w:r>
        <w:rPr>
          <w:spacing w:val="23"/>
          <w:w w:val="105"/>
        </w:rPr>
        <w:t xml:space="preserve"> </w:t>
      </w:r>
      <w:r>
        <w:rPr>
          <w:w w:val="105"/>
        </w:rPr>
        <w:t>zu</w:t>
      </w:r>
      <w:r>
        <w:rPr>
          <w:spacing w:val="23"/>
          <w:w w:val="105"/>
        </w:rPr>
        <w:t xml:space="preserve"> </w:t>
      </w:r>
      <w:r>
        <w:rPr>
          <w:w w:val="105"/>
        </w:rPr>
        <w:t>geben, der</w:t>
      </w:r>
      <w:r>
        <w:rPr>
          <w:spacing w:val="2"/>
          <w:w w:val="105"/>
        </w:rPr>
        <w:t xml:space="preserve"> </w:t>
      </w:r>
      <w:r>
        <w:rPr>
          <w:w w:val="105"/>
        </w:rPr>
        <w:t>gut</w:t>
      </w:r>
      <w:r>
        <w:rPr>
          <w:spacing w:val="3"/>
          <w:w w:val="105"/>
        </w:rPr>
        <w:t xml:space="preserve"> </w:t>
      </w:r>
      <w:r>
        <w:rPr>
          <w:w w:val="105"/>
        </w:rPr>
        <w:t>leitfähig</w:t>
      </w:r>
      <w:r>
        <w:rPr>
          <w:spacing w:val="2"/>
          <w:w w:val="105"/>
        </w:rPr>
        <w:t xml:space="preserve"> </w:t>
      </w:r>
      <w:r>
        <w:rPr>
          <w:w w:val="105"/>
        </w:rPr>
        <w:t>ist.</w:t>
      </w:r>
      <w:r>
        <w:rPr>
          <w:spacing w:val="2"/>
          <w:w w:val="105"/>
        </w:rPr>
        <w:t xml:space="preserve"> </w:t>
      </w:r>
      <w:r>
        <w:rPr>
          <w:w w:val="105"/>
        </w:rPr>
        <w:t>dann</w:t>
      </w:r>
      <w:r>
        <w:rPr>
          <w:spacing w:val="1"/>
          <w:w w:val="105"/>
        </w:rPr>
        <w:t xml:space="preserve"> </w:t>
      </w:r>
      <w:r>
        <w:rPr>
          <w:w w:val="105"/>
        </w:rPr>
        <w:t>wird</w:t>
      </w:r>
      <w:r>
        <w:rPr>
          <w:spacing w:val="3"/>
          <w:w w:val="105"/>
        </w:rPr>
        <w:t xml:space="preserve"> </w:t>
      </w:r>
      <w:r>
        <w:rPr>
          <w:w w:val="105"/>
        </w:rPr>
        <w:t>der</w:t>
      </w:r>
      <w:r>
        <w:rPr>
          <w:spacing w:val="2"/>
          <w:w w:val="105"/>
        </w:rPr>
        <w:t xml:space="preserve"> </w:t>
      </w:r>
      <w:r>
        <w:rPr>
          <w:w w:val="105"/>
        </w:rPr>
        <w:t>Versuchsaufbaumehr</w:t>
      </w:r>
      <w:r>
        <w:rPr>
          <w:spacing w:val="2"/>
          <w:w w:val="105"/>
        </w:rPr>
        <w:t xml:space="preserve"> </w:t>
      </w:r>
      <w:r>
        <w:rPr>
          <w:w w:val="105"/>
        </w:rPr>
        <w:t>in</w:t>
      </w:r>
      <w:r>
        <w:rPr>
          <w:spacing w:val="2"/>
          <w:w w:val="105"/>
        </w:rPr>
        <w:t xml:space="preserve"> </w:t>
      </w:r>
      <w:r>
        <w:rPr>
          <w:w w:val="105"/>
        </w:rPr>
        <w:t>die</w:t>
      </w:r>
      <w:r>
        <w:rPr>
          <w:spacing w:val="3"/>
          <w:w w:val="105"/>
        </w:rPr>
        <w:t xml:space="preserve"> </w:t>
      </w:r>
      <w:proofErr w:type="spellStart"/>
      <w:r>
        <w:rPr>
          <w:w w:val="105"/>
        </w:rPr>
        <w:t>richtung</w:t>
      </w:r>
      <w:proofErr w:type="spellEnd"/>
      <w:r>
        <w:rPr>
          <w:spacing w:val="1"/>
          <w:w w:val="105"/>
        </w:rPr>
        <w:t xml:space="preserve"> </w:t>
      </w:r>
      <w:r>
        <w:rPr>
          <w:rFonts w:ascii="Georgia" w:hAnsi="Georgia"/>
          <w:b/>
          <w:w w:val="105"/>
        </w:rPr>
        <w:t>??</w:t>
      </w:r>
      <w:r>
        <w:rPr>
          <w:rFonts w:ascii="Georgia" w:hAnsi="Georgia"/>
          <w:b/>
          <w:spacing w:val="2"/>
          <w:w w:val="105"/>
        </w:rPr>
        <w:t xml:space="preserve"> </w:t>
      </w:r>
      <w:r>
        <w:rPr>
          <w:w w:val="105"/>
        </w:rPr>
        <w:t>wo</w:t>
      </w:r>
      <w:r>
        <w:rPr>
          <w:spacing w:val="2"/>
          <w:w w:val="105"/>
        </w:rPr>
        <w:t xml:space="preserve"> </w:t>
      </w:r>
      <w:r>
        <w:rPr>
          <w:spacing w:val="-5"/>
          <w:w w:val="105"/>
        </w:rPr>
        <w:t>die</w:t>
      </w:r>
    </w:p>
    <w:p w14:paraId="231862ED" w14:textId="77777777" w:rsidR="00854AE3" w:rsidRDefault="00854AE3">
      <w:pPr>
        <w:spacing w:line="252" w:lineRule="auto"/>
        <w:sectPr w:rsidR="00854AE3">
          <w:pgSz w:w="11910" w:h="16840"/>
          <w:pgMar w:top="1920" w:right="0" w:bottom="2640" w:left="1260" w:header="1033" w:footer="2458" w:gutter="0"/>
          <w:cols w:space="720"/>
        </w:sectPr>
      </w:pPr>
    </w:p>
    <w:p w14:paraId="7997EAE5" w14:textId="77777777" w:rsidR="00854AE3" w:rsidRDefault="006C76DB">
      <w:pPr>
        <w:pStyle w:val="Textkrper"/>
        <w:spacing w:before="115" w:line="252" w:lineRule="auto"/>
        <w:ind w:left="525" w:right="1781"/>
        <w:jc w:val="both"/>
        <w:rPr>
          <w:ins w:id="28" w:author="Albert Loichinger" w:date="2024-04-30T06:18:00Z"/>
          <w:w w:val="105"/>
        </w:rPr>
      </w:pPr>
      <w:r>
        <w:rPr>
          <w:w w:val="105"/>
        </w:rPr>
        <w:t>Ausbreitung</w:t>
      </w:r>
      <w:r>
        <w:rPr>
          <w:spacing w:val="-10"/>
          <w:w w:val="105"/>
        </w:rPr>
        <w:t xml:space="preserve"> </w:t>
      </w:r>
      <w:r>
        <w:rPr>
          <w:w w:val="105"/>
        </w:rPr>
        <w:t>eines</w:t>
      </w:r>
      <w:r>
        <w:rPr>
          <w:spacing w:val="-11"/>
          <w:w w:val="105"/>
        </w:rPr>
        <w:t xml:space="preserve"> </w:t>
      </w:r>
      <w:r>
        <w:rPr>
          <w:w w:val="105"/>
        </w:rPr>
        <w:t>Stoffes</w:t>
      </w:r>
      <w:r>
        <w:rPr>
          <w:spacing w:val="-11"/>
          <w:w w:val="105"/>
        </w:rPr>
        <w:t xml:space="preserve"> </w:t>
      </w:r>
      <w:r>
        <w:rPr>
          <w:w w:val="105"/>
        </w:rPr>
        <w:t>im</w:t>
      </w:r>
      <w:r>
        <w:rPr>
          <w:spacing w:val="-11"/>
          <w:w w:val="105"/>
        </w:rPr>
        <w:t xml:space="preserve"> </w:t>
      </w:r>
      <w:r>
        <w:rPr>
          <w:w w:val="105"/>
        </w:rPr>
        <w:t>Schnee</w:t>
      </w:r>
      <w:r>
        <w:rPr>
          <w:spacing w:val="-11"/>
          <w:w w:val="105"/>
        </w:rPr>
        <w:t xml:space="preserve"> </w:t>
      </w:r>
      <w:r>
        <w:rPr>
          <w:w w:val="105"/>
        </w:rPr>
        <w:t>beobachtet</w:t>
      </w:r>
      <w:r>
        <w:rPr>
          <w:spacing w:val="-11"/>
          <w:w w:val="105"/>
        </w:rPr>
        <w:t xml:space="preserve"> </w:t>
      </w:r>
      <w:r>
        <w:rPr>
          <w:w w:val="105"/>
        </w:rPr>
        <w:t>wird.</w:t>
      </w:r>
      <w:r>
        <w:rPr>
          <w:spacing w:val="-11"/>
          <w:w w:val="105"/>
        </w:rPr>
        <w:t xml:space="preserve"> </w:t>
      </w:r>
      <w:r>
        <w:rPr>
          <w:w w:val="105"/>
        </w:rPr>
        <w:t>hier</w:t>
      </w:r>
      <w:r>
        <w:rPr>
          <w:spacing w:val="-11"/>
          <w:w w:val="105"/>
        </w:rPr>
        <w:t xml:space="preserve"> </w:t>
      </w:r>
      <w:r>
        <w:rPr>
          <w:w w:val="105"/>
        </w:rPr>
        <w:t>wäre</w:t>
      </w:r>
      <w:r>
        <w:rPr>
          <w:spacing w:val="-11"/>
          <w:w w:val="105"/>
        </w:rPr>
        <w:t xml:space="preserve"> </w:t>
      </w:r>
      <w:r>
        <w:rPr>
          <w:w w:val="105"/>
        </w:rPr>
        <w:t>diese</w:t>
      </w:r>
      <w:r>
        <w:rPr>
          <w:spacing w:val="-11"/>
          <w:w w:val="105"/>
        </w:rPr>
        <w:t xml:space="preserve"> </w:t>
      </w:r>
      <w:proofErr w:type="spellStart"/>
      <w:r>
        <w:rPr>
          <w:w w:val="105"/>
        </w:rPr>
        <w:t>beobachtung</w:t>
      </w:r>
      <w:proofErr w:type="spellEnd"/>
      <w:r>
        <w:rPr>
          <w:w w:val="105"/>
        </w:rPr>
        <w:t xml:space="preserve"> dann über die Leitfähigkeit und nicht wie in </w:t>
      </w:r>
      <w:r>
        <w:rPr>
          <w:rFonts w:ascii="Georgia" w:hAnsi="Georgia"/>
          <w:b/>
          <w:w w:val="105"/>
        </w:rPr>
        <w:t xml:space="preserve">?? </w:t>
      </w:r>
      <w:r>
        <w:rPr>
          <w:w w:val="105"/>
        </w:rPr>
        <w:t>optisch.</w:t>
      </w:r>
    </w:p>
    <w:p w14:paraId="011A6528" w14:textId="7E4A5CFB" w:rsidR="00C424BE" w:rsidRDefault="00C424BE">
      <w:pPr>
        <w:pStyle w:val="Textkrper"/>
        <w:spacing w:before="115" w:line="252" w:lineRule="auto"/>
        <w:ind w:left="525" w:right="1781"/>
        <w:jc w:val="both"/>
      </w:pPr>
      <w:ins w:id="29" w:author="Albert Loichinger" w:date="2024-04-30T06:19:00Z">
        <w:r w:rsidRPr="00C424BE">
          <w:rPr>
            <w:w w:val="105"/>
          </w:rPr>
          <w:t>Guten Tag, Herr Kuhn. Ich habe nur Kapitel 3.3 Leser. Nun korrigiert. Meine Anmerkungen finden Sie im Änderungsmodus hineingeschrieben. Dies ist mein Kommentar</w:t>
        </w:r>
        <w:r>
          <w:rPr>
            <w:w w:val="105"/>
          </w:rPr>
          <w:t>,</w:t>
        </w:r>
        <w:r w:rsidRPr="00C424BE">
          <w:rPr>
            <w:w w:val="105"/>
          </w:rPr>
          <w:t xml:space="preserve"> nicht mein</w:t>
        </w:r>
        <w:r>
          <w:rPr>
            <w:w w:val="105"/>
          </w:rPr>
          <w:t xml:space="preserve"> </w:t>
        </w:r>
        <w:r w:rsidRPr="00C424BE">
          <w:rPr>
            <w:w w:val="105"/>
          </w:rPr>
          <w:t>Textvorschlag.</w:t>
        </w:r>
      </w:ins>
    </w:p>
    <w:p w14:paraId="541B5A5C" w14:textId="77777777" w:rsidR="00854AE3" w:rsidRDefault="00854AE3">
      <w:pPr>
        <w:pStyle w:val="Textkrper"/>
        <w:spacing w:before="56"/>
      </w:pPr>
    </w:p>
    <w:p w14:paraId="38666F56" w14:textId="77777777" w:rsidR="00854AE3" w:rsidRDefault="006C76DB">
      <w:pPr>
        <w:pStyle w:val="berschrift2"/>
        <w:numPr>
          <w:ilvl w:val="1"/>
          <w:numId w:val="4"/>
        </w:numPr>
        <w:tabs>
          <w:tab w:val="left" w:pos="1244"/>
        </w:tabs>
      </w:pPr>
      <w:bookmarkStart w:id="30" w:name="Laser_Refraktion_und_Reflezion"/>
      <w:bookmarkStart w:id="31" w:name="_bookmark14"/>
      <w:bookmarkEnd w:id="30"/>
      <w:bookmarkEnd w:id="31"/>
      <w:r>
        <w:rPr>
          <w:w w:val="105"/>
        </w:rPr>
        <w:t>Laser</w:t>
      </w:r>
      <w:r>
        <w:rPr>
          <w:spacing w:val="37"/>
          <w:w w:val="105"/>
        </w:rPr>
        <w:t xml:space="preserve"> </w:t>
      </w:r>
      <w:r>
        <w:rPr>
          <w:w w:val="105"/>
        </w:rPr>
        <w:t>Refraktion</w:t>
      </w:r>
      <w:r>
        <w:rPr>
          <w:spacing w:val="38"/>
          <w:w w:val="105"/>
        </w:rPr>
        <w:t xml:space="preserve"> </w:t>
      </w:r>
      <w:r>
        <w:rPr>
          <w:w w:val="105"/>
        </w:rPr>
        <w:t>und</w:t>
      </w:r>
      <w:r>
        <w:rPr>
          <w:spacing w:val="38"/>
          <w:w w:val="105"/>
        </w:rPr>
        <w:t xml:space="preserve"> </w:t>
      </w:r>
      <w:r>
        <w:rPr>
          <w:spacing w:val="-2"/>
          <w:w w:val="105"/>
        </w:rPr>
        <w:t>Refle</w:t>
      </w:r>
      <w:r w:rsidR="008E4C13">
        <w:rPr>
          <w:spacing w:val="-2"/>
          <w:w w:val="105"/>
        </w:rPr>
        <w:t>kt</w:t>
      </w:r>
      <w:r>
        <w:rPr>
          <w:spacing w:val="-2"/>
          <w:w w:val="105"/>
        </w:rPr>
        <w:t>ion</w:t>
      </w:r>
    </w:p>
    <w:p w14:paraId="4CCA1001" w14:textId="2CA6261E" w:rsidR="00854AE3" w:rsidRDefault="006C76DB">
      <w:pPr>
        <w:pStyle w:val="Textkrper"/>
        <w:spacing w:before="135" w:line="252" w:lineRule="auto"/>
        <w:ind w:left="525" w:right="1784"/>
        <w:jc w:val="both"/>
      </w:pPr>
      <w:proofErr w:type="spellStart"/>
      <w:r>
        <w:rPr>
          <w:rFonts w:ascii="Georgia" w:hAnsi="Georgia"/>
          <w:b/>
        </w:rPr>
        <w:t>Fuktionsweise</w:t>
      </w:r>
      <w:proofErr w:type="spellEnd"/>
      <w:r>
        <w:rPr>
          <w:rFonts w:ascii="Georgia" w:hAnsi="Georgia"/>
          <w:b/>
        </w:rPr>
        <w:t xml:space="preserve"> </w:t>
      </w:r>
      <w:r>
        <w:t xml:space="preserve">Mit einem Laser wird der Schnee sowohl durchleuchtet für die Re- </w:t>
      </w:r>
      <w:proofErr w:type="spellStart"/>
      <w:r>
        <w:rPr>
          <w:w w:val="105"/>
        </w:rPr>
        <w:t>fraktion</w:t>
      </w:r>
      <w:proofErr w:type="spellEnd"/>
      <w:r>
        <w:rPr>
          <w:w w:val="105"/>
        </w:rPr>
        <w:t xml:space="preserve"> als auch angeleuchtet für die Reflexion. Flüssiges Wasser bildet aufgrund seiner</w:t>
      </w:r>
      <w:r>
        <w:rPr>
          <w:spacing w:val="-2"/>
          <w:w w:val="105"/>
        </w:rPr>
        <w:t xml:space="preserve"> </w:t>
      </w:r>
      <w:r>
        <w:rPr>
          <w:w w:val="105"/>
        </w:rPr>
        <w:t>Oberflächenspannung</w:t>
      </w:r>
      <w:r>
        <w:rPr>
          <w:spacing w:val="-1"/>
          <w:w w:val="105"/>
        </w:rPr>
        <w:t xml:space="preserve"> </w:t>
      </w:r>
      <w:r>
        <w:rPr>
          <w:w w:val="105"/>
        </w:rPr>
        <w:t>konkave</w:t>
      </w:r>
      <w:r>
        <w:rPr>
          <w:spacing w:val="-1"/>
          <w:w w:val="105"/>
        </w:rPr>
        <w:t xml:space="preserve"> </w:t>
      </w:r>
      <w:r>
        <w:rPr>
          <w:w w:val="105"/>
        </w:rPr>
        <w:t>Linsen</w:t>
      </w:r>
      <w:r>
        <w:rPr>
          <w:spacing w:val="-2"/>
          <w:w w:val="105"/>
        </w:rPr>
        <w:t xml:space="preserve"> </w:t>
      </w:r>
      <w:r>
        <w:rPr>
          <w:w w:val="105"/>
        </w:rPr>
        <w:t>auf</w:t>
      </w:r>
      <w:r>
        <w:rPr>
          <w:spacing w:val="-1"/>
          <w:w w:val="105"/>
        </w:rPr>
        <w:t xml:space="preserve"> </w:t>
      </w:r>
      <w:r>
        <w:rPr>
          <w:w w:val="105"/>
        </w:rPr>
        <w:t>den</w:t>
      </w:r>
      <w:r>
        <w:rPr>
          <w:spacing w:val="-1"/>
          <w:w w:val="105"/>
        </w:rPr>
        <w:t xml:space="preserve"> </w:t>
      </w:r>
      <w:r>
        <w:rPr>
          <w:w w:val="105"/>
        </w:rPr>
        <w:t>Prismen</w:t>
      </w:r>
      <w:r>
        <w:rPr>
          <w:spacing w:val="-2"/>
          <w:w w:val="105"/>
        </w:rPr>
        <w:t xml:space="preserve"> </w:t>
      </w:r>
      <w:r>
        <w:rPr>
          <w:w w:val="105"/>
        </w:rPr>
        <w:t>der</w:t>
      </w:r>
      <w:r>
        <w:rPr>
          <w:spacing w:val="-2"/>
          <w:w w:val="105"/>
        </w:rPr>
        <w:t xml:space="preserve"> </w:t>
      </w:r>
      <w:r>
        <w:rPr>
          <w:w w:val="105"/>
        </w:rPr>
        <w:t>Eiskristalle.</w:t>
      </w:r>
      <w:r>
        <w:rPr>
          <w:spacing w:val="-2"/>
          <w:w w:val="105"/>
        </w:rPr>
        <w:t xml:space="preserve"> </w:t>
      </w:r>
      <w:r>
        <w:rPr>
          <w:w w:val="105"/>
        </w:rPr>
        <w:t xml:space="preserve">Die </w:t>
      </w:r>
      <w:proofErr w:type="spellStart"/>
      <w:r>
        <w:rPr>
          <w:spacing w:val="-2"/>
          <w:w w:val="105"/>
        </w:rPr>
        <w:t>Grösse</w:t>
      </w:r>
      <w:proofErr w:type="spellEnd"/>
      <w:r>
        <w:rPr>
          <w:spacing w:val="-14"/>
          <w:w w:val="105"/>
        </w:rPr>
        <w:t xml:space="preserve"> </w:t>
      </w:r>
      <w:r>
        <w:rPr>
          <w:spacing w:val="-2"/>
          <w:w w:val="105"/>
        </w:rPr>
        <w:t>und</w:t>
      </w:r>
      <w:r>
        <w:rPr>
          <w:spacing w:val="-14"/>
          <w:w w:val="105"/>
        </w:rPr>
        <w:t xml:space="preserve"> </w:t>
      </w:r>
      <w:r>
        <w:rPr>
          <w:spacing w:val="-2"/>
          <w:w w:val="105"/>
        </w:rPr>
        <w:t>dam</w:t>
      </w:r>
      <w:r>
        <w:rPr>
          <w:spacing w:val="-2"/>
          <w:w w:val="105"/>
        </w:rPr>
        <w:t>it</w:t>
      </w:r>
      <w:r>
        <w:rPr>
          <w:spacing w:val="-13"/>
          <w:w w:val="105"/>
        </w:rPr>
        <w:t xml:space="preserve"> </w:t>
      </w:r>
      <w:r>
        <w:rPr>
          <w:spacing w:val="-2"/>
          <w:w w:val="105"/>
        </w:rPr>
        <w:t>die</w:t>
      </w:r>
      <w:r>
        <w:rPr>
          <w:spacing w:val="-14"/>
          <w:w w:val="105"/>
        </w:rPr>
        <w:t xml:space="preserve"> </w:t>
      </w:r>
      <w:r>
        <w:rPr>
          <w:spacing w:val="-2"/>
          <w:w w:val="105"/>
        </w:rPr>
        <w:t>Brennweite</w:t>
      </w:r>
      <w:r>
        <w:rPr>
          <w:spacing w:val="-14"/>
          <w:w w:val="105"/>
        </w:rPr>
        <w:t xml:space="preserve"> </w:t>
      </w:r>
      <w:r>
        <w:rPr>
          <w:spacing w:val="-2"/>
          <w:w w:val="105"/>
        </w:rPr>
        <w:t>ändern</w:t>
      </w:r>
      <w:r>
        <w:rPr>
          <w:spacing w:val="-13"/>
          <w:w w:val="105"/>
        </w:rPr>
        <w:t xml:space="preserve"> </w:t>
      </w:r>
      <w:r>
        <w:rPr>
          <w:spacing w:val="-2"/>
          <w:w w:val="105"/>
        </w:rPr>
        <w:t>sich</w:t>
      </w:r>
      <w:r>
        <w:rPr>
          <w:spacing w:val="-14"/>
          <w:w w:val="105"/>
        </w:rPr>
        <w:t xml:space="preserve"> </w:t>
      </w:r>
      <w:r>
        <w:rPr>
          <w:spacing w:val="-2"/>
          <w:w w:val="105"/>
        </w:rPr>
        <w:t>je</w:t>
      </w:r>
      <w:r>
        <w:rPr>
          <w:spacing w:val="-14"/>
          <w:w w:val="105"/>
        </w:rPr>
        <w:t xml:space="preserve"> </w:t>
      </w:r>
      <w:r>
        <w:rPr>
          <w:spacing w:val="-2"/>
          <w:w w:val="105"/>
        </w:rPr>
        <w:t>nach</w:t>
      </w:r>
      <w:r>
        <w:rPr>
          <w:spacing w:val="-13"/>
          <w:w w:val="105"/>
        </w:rPr>
        <w:t xml:space="preserve"> </w:t>
      </w:r>
      <w:r>
        <w:rPr>
          <w:spacing w:val="-2"/>
          <w:w w:val="105"/>
        </w:rPr>
        <w:t>dem,</w:t>
      </w:r>
      <w:r>
        <w:rPr>
          <w:spacing w:val="-14"/>
          <w:w w:val="105"/>
        </w:rPr>
        <w:t xml:space="preserve"> </w:t>
      </w:r>
      <w:r>
        <w:rPr>
          <w:spacing w:val="-2"/>
          <w:w w:val="105"/>
        </w:rPr>
        <w:t>wie</w:t>
      </w:r>
      <w:r>
        <w:rPr>
          <w:spacing w:val="-14"/>
          <w:w w:val="105"/>
        </w:rPr>
        <w:t xml:space="preserve"> </w:t>
      </w:r>
      <w:r>
        <w:rPr>
          <w:spacing w:val="-2"/>
          <w:w w:val="105"/>
        </w:rPr>
        <w:t>viel</w:t>
      </w:r>
      <w:r>
        <w:rPr>
          <w:spacing w:val="-13"/>
          <w:w w:val="105"/>
        </w:rPr>
        <w:t xml:space="preserve"> </w:t>
      </w:r>
      <w:r>
        <w:rPr>
          <w:spacing w:val="-2"/>
          <w:w w:val="105"/>
        </w:rPr>
        <w:t>Volumen</w:t>
      </w:r>
      <w:r>
        <w:rPr>
          <w:spacing w:val="-14"/>
          <w:w w:val="105"/>
        </w:rPr>
        <w:t xml:space="preserve"> </w:t>
      </w:r>
      <w:r>
        <w:rPr>
          <w:spacing w:val="-2"/>
          <w:w w:val="105"/>
        </w:rPr>
        <w:t xml:space="preserve">Wasser </w:t>
      </w:r>
      <w:r>
        <w:rPr>
          <w:w w:val="105"/>
        </w:rPr>
        <w:t xml:space="preserve">auf den Eiskristallen ist. Die Effekte der Linsen sollten in der Refraktion sichtbar </w:t>
      </w:r>
      <w:r>
        <w:rPr>
          <w:spacing w:val="-2"/>
          <w:w w:val="105"/>
        </w:rPr>
        <w:t>werden.</w:t>
      </w:r>
      <w:ins w:id="32" w:author="Albert Loichinger" w:date="2024-04-30T06:20:00Z">
        <w:r w:rsidR="00C424BE" w:rsidRPr="00C424BE">
          <w:rPr>
            <w:spacing w:val="-2"/>
            <w:w w:val="105"/>
          </w:rPr>
          <w:t xml:space="preserve"> Bitte achten Sie darauf, dass Ihre Aussagen physikalisch belegt sind. Mir ist nicht klar, ob wir wirklich Linsen und Kabel Flächen haben. Es scheint eine These zu sein, was sie. Darstellen. Beschreiben sie einfach Wiederaufbau aussieht. Hier hilft vielleicht noch eine</w:t>
        </w:r>
        <w:r w:rsidR="00C424BE">
          <w:rPr>
            <w:spacing w:val="-2"/>
            <w:w w:val="105"/>
          </w:rPr>
          <w:t xml:space="preserve"> H</w:t>
        </w:r>
        <w:r w:rsidR="00C424BE" w:rsidRPr="00C424BE">
          <w:rPr>
            <w:spacing w:val="-2"/>
            <w:w w:val="105"/>
          </w:rPr>
          <w:t>andskizze.</w:t>
        </w:r>
        <w:r w:rsidR="00C424BE">
          <w:rPr>
            <w:spacing w:val="-2"/>
            <w:w w:val="105"/>
          </w:rPr>
          <w:t xml:space="preserve"> </w:t>
        </w:r>
      </w:ins>
      <w:ins w:id="33" w:author="Albert Loichinger" w:date="2024-04-30T06:21:00Z">
        <w:r w:rsidR="00C424BE" w:rsidRPr="00C424BE">
          <w:rPr>
            <w:spacing w:val="-2"/>
            <w:w w:val="105"/>
          </w:rPr>
          <w:t xml:space="preserve">Ich kann auch nicht so genau sagen, das muss auch </w:t>
        </w:r>
        <w:r w:rsidR="00C424BE">
          <w:rPr>
            <w:spacing w:val="-2"/>
            <w:w w:val="105"/>
          </w:rPr>
          <w:t xml:space="preserve">als </w:t>
        </w:r>
        <w:r w:rsidR="00C424BE" w:rsidRPr="00C424BE">
          <w:rPr>
            <w:spacing w:val="-2"/>
            <w:w w:val="105"/>
          </w:rPr>
          <w:t>unklar dargestellt werden.</w:t>
        </w:r>
        <w:r w:rsidR="00C424BE">
          <w:rPr>
            <w:spacing w:val="-2"/>
            <w:w w:val="105"/>
          </w:rPr>
          <w:t xml:space="preserve"> </w:t>
        </w:r>
        <w:r w:rsidR="00C424BE" w:rsidRPr="00C424BE">
          <w:rPr>
            <w:spacing w:val="-2"/>
            <w:w w:val="105"/>
          </w:rPr>
          <w:t xml:space="preserve">Sie können aber festhalten, dass es ein Teil geht. Gel. Durchdringt und einen Teil, der diffus gestreut wird. Diese Anteile wollen sie abhängig von der Wellenlänge vielleicht </w:t>
        </w:r>
        <w:proofErr w:type="gramStart"/>
        <w:r w:rsidR="00C424BE">
          <w:rPr>
            <w:spacing w:val="-2"/>
            <w:w w:val="105"/>
          </w:rPr>
          <w:t>erfassen.</w:t>
        </w:r>
        <w:r w:rsidR="00C424BE" w:rsidRPr="00C424BE">
          <w:rPr>
            <w:spacing w:val="-2"/>
            <w:w w:val="105"/>
          </w:rPr>
          <w:t>.</w:t>
        </w:r>
      </w:ins>
      <w:proofErr w:type="gramEnd"/>
    </w:p>
    <w:p w14:paraId="7ED4E76D" w14:textId="77777777" w:rsidR="00854AE3" w:rsidRDefault="006C76DB">
      <w:pPr>
        <w:pStyle w:val="Textkrper"/>
        <w:spacing w:line="252" w:lineRule="auto"/>
        <w:ind w:left="525" w:right="1785" w:firstLine="351"/>
        <w:jc w:val="both"/>
        <w:rPr>
          <w:ins w:id="34" w:author="Albert Loichinger" w:date="2024-04-30T06:21:00Z"/>
          <w:w w:val="105"/>
        </w:rPr>
      </w:pPr>
      <w:r>
        <w:rPr>
          <w:w w:val="105"/>
        </w:rPr>
        <w:t xml:space="preserve">In der Reflexion ändert sich mit änderndem LWC auch die Oberfläche, an der das Licht gespiegelt </w:t>
      </w:r>
      <w:r>
        <w:rPr>
          <w:w w:val="105"/>
        </w:rPr>
        <w:t>wird. Der TRL für Refraktion und Reflexion ist bei 2.</w:t>
      </w:r>
    </w:p>
    <w:p w14:paraId="05320DBB" w14:textId="2C5F521E" w:rsidR="00C424BE" w:rsidRDefault="00C424BE">
      <w:pPr>
        <w:pStyle w:val="Textkrper"/>
        <w:spacing w:line="252" w:lineRule="auto"/>
        <w:ind w:left="525" w:right="1785" w:firstLine="351"/>
        <w:jc w:val="both"/>
      </w:pPr>
      <w:proofErr w:type="spellStart"/>
      <w:ins w:id="35" w:author="Albert Loichinger" w:date="2024-04-30T06:22:00Z">
        <w:r w:rsidRPr="00C424BE">
          <w:rPr>
            <w:w w:val="105"/>
          </w:rPr>
          <w:t>Trl</w:t>
        </w:r>
        <w:proofErr w:type="spellEnd"/>
        <w:r w:rsidRPr="00C424BE">
          <w:rPr>
            <w:w w:val="105"/>
          </w:rPr>
          <w:t xml:space="preserve"> ist eine Abkürzung, die ich hier im Moment nicht verstehe. Bitte achten Sie darauf, dass man bei der ersten Verwendung </w:t>
        </w:r>
        <w:proofErr w:type="spellStart"/>
        <w:r w:rsidRPr="00C424BE">
          <w:rPr>
            <w:w w:val="105"/>
          </w:rPr>
          <w:t>sonder</w:t>
        </w:r>
        <w:proofErr w:type="spellEnd"/>
        <w:r w:rsidRPr="00C424BE">
          <w:rPr>
            <w:w w:val="105"/>
          </w:rPr>
          <w:t xml:space="preserve"> Begriffe und Abkürzungen. Erläutert und festlegen. Ab dann dürfen Sie diese gerne verwenden. Vielleicht habe ich auch übersehen, dass dieser Begriff vorher geklärt wurde.</w:t>
        </w:r>
      </w:ins>
    </w:p>
    <w:p w14:paraId="48BF4479" w14:textId="77777777" w:rsidR="00854AE3" w:rsidRDefault="006C76DB">
      <w:pPr>
        <w:pStyle w:val="Textkrper"/>
        <w:spacing w:line="252" w:lineRule="auto"/>
        <w:ind w:left="525" w:right="1783" w:firstLine="351"/>
        <w:jc w:val="both"/>
      </w:pPr>
      <w:r>
        <w:rPr>
          <w:rFonts w:ascii="Georgia" w:hAnsi="Georgia"/>
          <w:b/>
        </w:rPr>
        <w:t xml:space="preserve">Beispiele in anderen Sektoren </w:t>
      </w:r>
      <w:proofErr w:type="spellStart"/>
      <w:r>
        <w:t>RRefraktion</w:t>
      </w:r>
      <w:proofErr w:type="spellEnd"/>
      <w:r>
        <w:t xml:space="preserve"> wird in der Kristallografie an- </w:t>
      </w:r>
      <w:r>
        <w:rPr>
          <w:spacing w:val="-2"/>
          <w:w w:val="105"/>
        </w:rPr>
        <w:t>gewendet.</w:t>
      </w:r>
      <w:r>
        <w:rPr>
          <w:spacing w:val="-5"/>
          <w:w w:val="105"/>
        </w:rPr>
        <w:t xml:space="preserve"> </w:t>
      </w:r>
      <w:r>
        <w:rPr>
          <w:spacing w:val="-2"/>
          <w:w w:val="105"/>
        </w:rPr>
        <w:t>Die</w:t>
      </w:r>
      <w:r>
        <w:rPr>
          <w:spacing w:val="-5"/>
          <w:w w:val="105"/>
        </w:rPr>
        <w:t xml:space="preserve"> </w:t>
      </w:r>
      <w:r>
        <w:rPr>
          <w:spacing w:val="-2"/>
          <w:w w:val="105"/>
        </w:rPr>
        <w:t>Reflexion</w:t>
      </w:r>
      <w:r>
        <w:rPr>
          <w:spacing w:val="-5"/>
          <w:w w:val="105"/>
        </w:rPr>
        <w:t xml:space="preserve"> </w:t>
      </w:r>
      <w:r>
        <w:rPr>
          <w:spacing w:val="-2"/>
          <w:w w:val="105"/>
        </w:rPr>
        <w:t>wird</w:t>
      </w:r>
      <w:r>
        <w:rPr>
          <w:spacing w:val="-5"/>
          <w:w w:val="105"/>
        </w:rPr>
        <w:t xml:space="preserve"> </w:t>
      </w:r>
      <w:r>
        <w:rPr>
          <w:spacing w:val="-2"/>
          <w:w w:val="105"/>
        </w:rPr>
        <w:t>bei</w:t>
      </w:r>
      <w:r>
        <w:rPr>
          <w:spacing w:val="-5"/>
          <w:w w:val="105"/>
        </w:rPr>
        <w:t xml:space="preserve"> </w:t>
      </w:r>
      <w:r>
        <w:rPr>
          <w:spacing w:val="-2"/>
          <w:w w:val="105"/>
        </w:rPr>
        <w:t>einem</w:t>
      </w:r>
      <w:r>
        <w:rPr>
          <w:spacing w:val="-5"/>
          <w:w w:val="105"/>
        </w:rPr>
        <w:t xml:space="preserve"> </w:t>
      </w:r>
      <w:r>
        <w:rPr>
          <w:spacing w:val="-2"/>
          <w:w w:val="105"/>
        </w:rPr>
        <w:t>Auflichtmikroskop</w:t>
      </w:r>
      <w:r>
        <w:rPr>
          <w:spacing w:val="-5"/>
          <w:w w:val="105"/>
        </w:rPr>
        <w:t xml:space="preserve"> </w:t>
      </w:r>
      <w:r>
        <w:rPr>
          <w:spacing w:val="-2"/>
          <w:w w:val="105"/>
        </w:rPr>
        <w:t>fast</w:t>
      </w:r>
      <w:r>
        <w:rPr>
          <w:spacing w:val="-5"/>
          <w:w w:val="105"/>
        </w:rPr>
        <w:t xml:space="preserve"> </w:t>
      </w:r>
      <w:r>
        <w:rPr>
          <w:spacing w:val="-2"/>
          <w:w w:val="105"/>
        </w:rPr>
        <w:t>immer</w:t>
      </w:r>
      <w:r>
        <w:rPr>
          <w:spacing w:val="-5"/>
          <w:w w:val="105"/>
        </w:rPr>
        <w:t xml:space="preserve"> </w:t>
      </w:r>
      <w:r>
        <w:rPr>
          <w:spacing w:val="-2"/>
          <w:w w:val="105"/>
        </w:rPr>
        <w:t xml:space="preserve">angewendet </w:t>
      </w:r>
      <w:r>
        <w:rPr>
          <w:w w:val="105"/>
        </w:rPr>
        <w:t>wird. Die Reflexion von Wasser an einer Glasschei</w:t>
      </w:r>
      <w:r>
        <w:rPr>
          <w:w w:val="105"/>
        </w:rPr>
        <w:t>be wird genutzt, um bei Autos Niederschlag</w:t>
      </w:r>
      <w:r>
        <w:rPr>
          <w:spacing w:val="-7"/>
          <w:w w:val="105"/>
        </w:rPr>
        <w:t xml:space="preserve"> </w:t>
      </w:r>
      <w:r>
        <w:rPr>
          <w:w w:val="105"/>
        </w:rPr>
        <w:t>auf</w:t>
      </w:r>
      <w:r>
        <w:rPr>
          <w:spacing w:val="-7"/>
          <w:w w:val="105"/>
        </w:rPr>
        <w:t xml:space="preserve"> </w:t>
      </w:r>
      <w:r>
        <w:rPr>
          <w:w w:val="105"/>
        </w:rPr>
        <w:t>der</w:t>
      </w:r>
      <w:r>
        <w:rPr>
          <w:spacing w:val="-7"/>
          <w:w w:val="105"/>
        </w:rPr>
        <w:t xml:space="preserve"> </w:t>
      </w:r>
      <w:r>
        <w:rPr>
          <w:w w:val="105"/>
        </w:rPr>
        <w:t>Windschutzscheibe</w:t>
      </w:r>
      <w:r>
        <w:rPr>
          <w:spacing w:val="-7"/>
          <w:w w:val="105"/>
        </w:rPr>
        <w:t xml:space="preserve"> </w:t>
      </w:r>
      <w:r>
        <w:rPr>
          <w:w w:val="105"/>
        </w:rPr>
        <w:t>zu</w:t>
      </w:r>
      <w:r>
        <w:rPr>
          <w:spacing w:val="-7"/>
          <w:w w:val="105"/>
        </w:rPr>
        <w:t xml:space="preserve"> </w:t>
      </w:r>
      <w:r>
        <w:rPr>
          <w:w w:val="105"/>
        </w:rPr>
        <w:t>messen.</w:t>
      </w:r>
      <w:r>
        <w:rPr>
          <w:spacing w:val="-7"/>
          <w:w w:val="105"/>
        </w:rPr>
        <w:t xml:space="preserve"> </w:t>
      </w:r>
      <w:r>
        <w:rPr>
          <w:w w:val="105"/>
        </w:rPr>
        <w:t>In</w:t>
      </w:r>
      <w:r>
        <w:rPr>
          <w:spacing w:val="-7"/>
          <w:w w:val="105"/>
        </w:rPr>
        <w:t xml:space="preserve"> </w:t>
      </w:r>
      <w:r>
        <w:rPr>
          <w:w w:val="105"/>
        </w:rPr>
        <w:t>den</w:t>
      </w:r>
      <w:r>
        <w:rPr>
          <w:spacing w:val="-7"/>
          <w:w w:val="105"/>
        </w:rPr>
        <w:t xml:space="preserve"> </w:t>
      </w:r>
      <w:r>
        <w:rPr>
          <w:w w:val="105"/>
        </w:rPr>
        <w:t>drei</w:t>
      </w:r>
      <w:r>
        <w:rPr>
          <w:spacing w:val="-7"/>
          <w:w w:val="105"/>
        </w:rPr>
        <w:t xml:space="preserve"> </w:t>
      </w:r>
      <w:r>
        <w:rPr>
          <w:w w:val="105"/>
        </w:rPr>
        <w:t>Fällen</w:t>
      </w:r>
      <w:r>
        <w:rPr>
          <w:spacing w:val="-7"/>
          <w:w w:val="105"/>
        </w:rPr>
        <w:t xml:space="preserve"> </w:t>
      </w:r>
      <w:r>
        <w:rPr>
          <w:w w:val="105"/>
        </w:rPr>
        <w:t>ist</w:t>
      </w:r>
      <w:r>
        <w:rPr>
          <w:spacing w:val="-7"/>
          <w:w w:val="105"/>
        </w:rPr>
        <w:t xml:space="preserve"> </w:t>
      </w:r>
      <w:r>
        <w:rPr>
          <w:w w:val="105"/>
        </w:rPr>
        <w:t>das</w:t>
      </w:r>
      <w:r>
        <w:rPr>
          <w:spacing w:val="-7"/>
          <w:w w:val="105"/>
        </w:rPr>
        <w:t xml:space="preserve"> </w:t>
      </w:r>
      <w:r>
        <w:rPr>
          <w:w w:val="105"/>
        </w:rPr>
        <w:t xml:space="preserve">TRL </w:t>
      </w:r>
      <w:r>
        <w:rPr>
          <w:spacing w:val="-6"/>
          <w:w w:val="105"/>
        </w:rPr>
        <w:t>9.</w:t>
      </w:r>
    </w:p>
    <w:p w14:paraId="6CB2A3CE" w14:textId="77777777" w:rsidR="00854AE3" w:rsidRDefault="006C76DB">
      <w:pPr>
        <w:spacing w:line="249" w:lineRule="auto"/>
        <w:ind w:left="525" w:right="1785" w:firstLine="351"/>
        <w:jc w:val="both"/>
        <w:rPr>
          <w:ins w:id="36" w:author="Albert Loichinger" w:date="2024-04-30T06:22:00Z"/>
          <w:sz w:val="24"/>
        </w:rPr>
      </w:pPr>
      <w:r>
        <w:rPr>
          <w:rFonts w:ascii="Georgia"/>
          <w:b/>
          <w:sz w:val="24"/>
        </w:rPr>
        <w:t xml:space="preserve">Literatur zu Reflexion </w:t>
      </w:r>
      <w:r>
        <w:rPr>
          <w:sz w:val="24"/>
        </w:rPr>
        <w:t>Die Publikation [] hat den LWC mit der Reflexion von IR-EM Wellen bestimmt.</w:t>
      </w:r>
    </w:p>
    <w:p w14:paraId="6D8DE2AC" w14:textId="2E7DC097" w:rsidR="00C424BE" w:rsidRDefault="00C424BE">
      <w:pPr>
        <w:spacing w:line="249" w:lineRule="auto"/>
        <w:ind w:left="525" w:right="1785" w:firstLine="351"/>
        <w:jc w:val="both"/>
        <w:rPr>
          <w:sz w:val="24"/>
        </w:rPr>
      </w:pPr>
      <w:ins w:id="37" w:author="Albert Loichinger" w:date="2024-04-30T06:22:00Z">
        <w:r w:rsidRPr="00C424BE">
          <w:rPr>
            <w:rFonts w:ascii="Georgia"/>
            <w:b/>
            <w:sz w:val="24"/>
          </w:rPr>
          <w:t>D. Interaktion zwisch</w:t>
        </w:r>
      </w:ins>
      <w:ins w:id="38" w:author="Albert Loichinger" w:date="2024-04-30T06:23:00Z">
        <w:r>
          <w:rPr>
            <w:rFonts w:ascii="Georgia"/>
            <w:b/>
            <w:sz w:val="24"/>
          </w:rPr>
          <w:t xml:space="preserve">en -laser und Schnee </w:t>
        </w:r>
        <w:r w:rsidRPr="00C424BE">
          <w:rPr>
            <w:rFonts w:ascii="Georgia"/>
            <w:b/>
            <w:sz w:val="24"/>
          </w:rPr>
          <w:t xml:space="preserve">ist vermutlich nicht besonders sicher erfasst. Sie richten einen Laserstrahl auf den Schnee und schauen sich das Reflexionsbild an. Gemessen haben wir, glaube ich, hier </w:t>
        </w:r>
        <w:proofErr w:type="gramStart"/>
        <w:r w:rsidRPr="00C424BE">
          <w:rPr>
            <w:rFonts w:ascii="Georgia"/>
            <w:b/>
            <w:sz w:val="24"/>
          </w:rPr>
          <w:t>weg.</w:t>
        </w:r>
      </w:ins>
      <w:ins w:id="39" w:author="Albert Loichinger" w:date="2024-04-30T06:22:00Z">
        <w:r w:rsidRPr="00C424BE">
          <w:rPr>
            <w:rFonts w:ascii="Georgia"/>
            <w:b/>
            <w:sz w:val="24"/>
          </w:rPr>
          <w:t>.</w:t>
        </w:r>
        <w:proofErr w:type="gramEnd"/>
        <w:r w:rsidRPr="00C424BE">
          <w:rPr>
            <w:rFonts w:ascii="Georgia"/>
            <w:b/>
            <w:sz w:val="24"/>
          </w:rPr>
          <w:t xml:space="preserve"> Dich analog in anderen Bereichen, dies bitte unabh</w:t>
        </w:r>
        <w:r w:rsidRPr="00C424BE">
          <w:rPr>
            <w:rFonts w:ascii="Georgia"/>
            <w:b/>
            <w:sz w:val="24"/>
          </w:rPr>
          <w:t>ä</w:t>
        </w:r>
        <w:r w:rsidRPr="00C424BE">
          <w:rPr>
            <w:rFonts w:ascii="Georgia"/>
            <w:b/>
            <w:sz w:val="24"/>
          </w:rPr>
          <w:t>ngig vom.</w:t>
        </w:r>
      </w:ins>
    </w:p>
    <w:p w14:paraId="1C430B7A" w14:textId="6EB91ED9" w:rsidR="00854AE3" w:rsidRDefault="006C76DB">
      <w:pPr>
        <w:pStyle w:val="Textkrper"/>
        <w:spacing w:line="252" w:lineRule="auto"/>
        <w:ind w:left="525" w:right="1783" w:firstLine="351"/>
        <w:jc w:val="both"/>
      </w:pPr>
      <w:r>
        <w:rPr>
          <w:rFonts w:ascii="Georgia" w:hAnsi="Georgia"/>
          <w:b/>
          <w:spacing w:val="-2"/>
        </w:rPr>
        <w:t>Benutzte</w:t>
      </w:r>
      <w:r>
        <w:rPr>
          <w:rFonts w:ascii="Georgia" w:hAnsi="Georgia"/>
          <w:b/>
          <w:spacing w:val="-14"/>
        </w:rPr>
        <w:t xml:space="preserve"> </w:t>
      </w:r>
      <w:r>
        <w:rPr>
          <w:rFonts w:ascii="Georgia" w:hAnsi="Georgia"/>
          <w:b/>
          <w:spacing w:val="-2"/>
        </w:rPr>
        <w:t>Mittel</w:t>
      </w:r>
      <w:r>
        <w:rPr>
          <w:rFonts w:ascii="Georgia" w:hAnsi="Georgia"/>
          <w:b/>
          <w:spacing w:val="-13"/>
        </w:rPr>
        <w:t xml:space="preserve"> </w:t>
      </w:r>
      <w:r>
        <w:rPr>
          <w:rFonts w:ascii="Georgia" w:hAnsi="Georgia"/>
          <w:b/>
          <w:spacing w:val="-2"/>
        </w:rPr>
        <w:t>für</w:t>
      </w:r>
      <w:r>
        <w:rPr>
          <w:rFonts w:ascii="Georgia" w:hAnsi="Georgia"/>
          <w:b/>
          <w:spacing w:val="-13"/>
        </w:rPr>
        <w:t xml:space="preserve"> </w:t>
      </w:r>
      <w:r>
        <w:rPr>
          <w:rFonts w:ascii="Georgia" w:hAnsi="Georgia"/>
          <w:b/>
          <w:spacing w:val="-2"/>
        </w:rPr>
        <w:t>den</w:t>
      </w:r>
      <w:r>
        <w:rPr>
          <w:rFonts w:ascii="Georgia" w:hAnsi="Georgia"/>
          <w:b/>
          <w:spacing w:val="-13"/>
        </w:rPr>
        <w:t xml:space="preserve"> </w:t>
      </w:r>
      <w:r>
        <w:rPr>
          <w:rFonts w:ascii="Georgia" w:hAnsi="Georgia"/>
          <w:b/>
          <w:spacing w:val="-2"/>
        </w:rPr>
        <w:t>Versuchsaufbau</w:t>
      </w:r>
      <w:r>
        <w:rPr>
          <w:rFonts w:ascii="Georgia" w:hAnsi="Georgia"/>
          <w:b/>
          <w:spacing w:val="-14"/>
        </w:rPr>
        <w:t xml:space="preserve"> </w:t>
      </w:r>
      <w:r>
        <w:rPr>
          <w:spacing w:val="-2"/>
        </w:rPr>
        <w:t>Als</w:t>
      </w:r>
      <w:r>
        <w:rPr>
          <w:spacing w:val="-13"/>
        </w:rPr>
        <w:t xml:space="preserve"> </w:t>
      </w:r>
      <w:r>
        <w:rPr>
          <w:spacing w:val="-2"/>
        </w:rPr>
        <w:t>Laserquelle</w:t>
      </w:r>
      <w:r>
        <w:rPr>
          <w:spacing w:val="-13"/>
        </w:rPr>
        <w:t xml:space="preserve"> </w:t>
      </w:r>
      <w:r>
        <w:rPr>
          <w:spacing w:val="-2"/>
        </w:rPr>
        <w:t>wurde</w:t>
      </w:r>
      <w:r>
        <w:rPr>
          <w:spacing w:val="-13"/>
        </w:rPr>
        <w:t xml:space="preserve"> </w:t>
      </w:r>
      <w:r>
        <w:rPr>
          <w:spacing w:val="-2"/>
        </w:rPr>
        <w:t>ein</w:t>
      </w:r>
      <w:r>
        <w:rPr>
          <w:spacing w:val="-13"/>
        </w:rPr>
        <w:t xml:space="preserve"> </w:t>
      </w:r>
      <w:r>
        <w:rPr>
          <w:spacing w:val="-2"/>
        </w:rPr>
        <w:t xml:space="preserve">grüner </w:t>
      </w:r>
      <w:r>
        <w:t xml:space="preserve">Bosch </w:t>
      </w:r>
      <w:proofErr w:type="spellStart"/>
      <w:r>
        <w:t>Quingo</w:t>
      </w:r>
      <w:proofErr w:type="spellEnd"/>
      <w:r>
        <w:t xml:space="preserve"> Kreuzlaser genutzt. </w:t>
      </w:r>
      <w:ins w:id="40" w:author="Albert Loichinger" w:date="2024-04-30T06:23:00Z">
        <w:r w:rsidR="00C424BE" w:rsidRPr="00C424BE">
          <w:t xml:space="preserve">Bitte versuchen Sie, keine Markennamen zu verwenden, sondern. Leistungen und </w:t>
        </w:r>
      </w:ins>
      <w:ins w:id="41" w:author="Albert Loichinger" w:date="2024-04-30T06:24:00Z">
        <w:r w:rsidR="00C424BE">
          <w:t>p</w:t>
        </w:r>
      </w:ins>
      <w:ins w:id="42" w:author="Albert Loichinger" w:date="2024-04-30T06:23:00Z">
        <w:r w:rsidR="00C424BE" w:rsidRPr="00C424BE">
          <w:t>hysik</w:t>
        </w:r>
      </w:ins>
      <w:ins w:id="43" w:author="Albert Loichinger" w:date="2024-04-30T06:24:00Z">
        <w:r w:rsidR="00C424BE">
          <w:t>alische Daten.</w:t>
        </w:r>
        <w:r w:rsidR="00C424BE" w:rsidRPr="00C424BE">
          <w:t xml:space="preserve"> Auch in den anderen Kapiteln würde ich schauen, dass sie zum Beispiel nicht </w:t>
        </w:r>
        <w:proofErr w:type="spellStart"/>
        <w:r w:rsidR="00C424BE" w:rsidRPr="00C424BE">
          <w:t>voltcraft</w:t>
        </w:r>
        <w:proofErr w:type="spellEnd"/>
        <w:r w:rsidR="00C424BE" w:rsidRPr="00C424BE">
          <w:t xml:space="preserve">, sondern. Leitfähigkeitsmessung als Begriff, und den Hintergrund treten, </w:t>
        </w:r>
      </w:ins>
      <w:ins w:id="44" w:author="Albert Loichinger" w:date="2024-04-30T06:25:00Z">
        <w:r w:rsidR="00C424BE">
          <w:t>P</w:t>
        </w:r>
      </w:ins>
      <w:ins w:id="45" w:author="Albert Loichinger" w:date="2024-04-30T06:24:00Z">
        <w:r w:rsidR="00C424BE" w:rsidRPr="00C424BE">
          <w:t>hysikalische Konzepte sollten bestimmen sein.</w:t>
        </w:r>
        <w:r w:rsidR="00C424BE">
          <w:t xml:space="preserve"> </w:t>
        </w:r>
      </w:ins>
      <w:r>
        <w:t>Um sowohl die Reflexion als auch die Refraktion gleichzeitig zu sehen, wurde die Schneeprobe auf einen Mikroskopier-Objektträger platziert. Die Ergebnisse des Lasers wurden je</w:t>
      </w:r>
      <w:r>
        <w:t xml:space="preserve">weils auf </w:t>
      </w:r>
      <w:proofErr w:type="spellStart"/>
      <w:r>
        <w:t>weissem</w:t>
      </w:r>
      <w:proofErr w:type="spellEnd"/>
      <w:r>
        <w:t xml:space="preserve"> Druckpapier dar- gestellt. Die Refraktion wird auf dem Papier an der Unterseite der Holzplatte dargestellt.</w:t>
      </w:r>
      <w:r>
        <w:rPr>
          <w:spacing w:val="40"/>
        </w:rPr>
        <w:t xml:space="preserve"> </w:t>
      </w:r>
      <w:r>
        <w:t>Mit</w:t>
      </w:r>
      <w:r>
        <w:rPr>
          <w:spacing w:val="40"/>
        </w:rPr>
        <w:t xml:space="preserve"> </w:t>
      </w:r>
      <w:r>
        <w:t>dem</w:t>
      </w:r>
      <w:r>
        <w:rPr>
          <w:spacing w:val="40"/>
        </w:rPr>
        <w:t xml:space="preserve"> </w:t>
      </w:r>
      <w:r>
        <w:t>Fairphone</w:t>
      </w:r>
      <w:r>
        <w:rPr>
          <w:spacing w:val="40"/>
        </w:rPr>
        <w:t xml:space="preserve"> </w:t>
      </w:r>
      <w:r>
        <w:t>3</w:t>
      </w:r>
      <w:r>
        <w:rPr>
          <w:spacing w:val="40"/>
        </w:rPr>
        <w:t xml:space="preserve"> </w:t>
      </w:r>
      <w:r>
        <w:t>wurde</w:t>
      </w:r>
      <w:r>
        <w:rPr>
          <w:spacing w:val="40"/>
        </w:rPr>
        <w:t xml:space="preserve"> </w:t>
      </w:r>
      <w:r>
        <w:t>eine</w:t>
      </w:r>
      <w:r>
        <w:rPr>
          <w:spacing w:val="40"/>
        </w:rPr>
        <w:t xml:space="preserve"> </w:t>
      </w:r>
      <w:r>
        <w:t>Videoaufnahme</w:t>
      </w:r>
      <w:r>
        <w:rPr>
          <w:spacing w:val="40"/>
        </w:rPr>
        <w:t xml:space="preserve"> </w:t>
      </w:r>
      <w:r>
        <w:t>gemacht,</w:t>
      </w:r>
      <w:r>
        <w:rPr>
          <w:spacing w:val="40"/>
        </w:rPr>
        <w:t xml:space="preserve"> </w:t>
      </w:r>
      <w:r>
        <w:t>wie</w:t>
      </w:r>
      <w:r>
        <w:rPr>
          <w:spacing w:val="40"/>
        </w:rPr>
        <w:t xml:space="preserve"> </w:t>
      </w:r>
      <w:r>
        <w:t>sich die Ergebnisse des Lasers verändern. Mit einem Kosmetikspiegel wurd</w:t>
      </w:r>
      <w:r>
        <w:t>e sowohl die Reflexion unten als auch die Refraktion oben gleichzeitig in einem Bild dargestellt. Um</w:t>
      </w:r>
      <w:r>
        <w:rPr>
          <w:spacing w:val="40"/>
        </w:rPr>
        <w:t xml:space="preserve"> </w:t>
      </w:r>
      <w:r>
        <w:t>alle</w:t>
      </w:r>
      <w:r>
        <w:rPr>
          <w:spacing w:val="40"/>
        </w:rPr>
        <w:t xml:space="preserve"> </w:t>
      </w:r>
      <w:r>
        <w:t>Teile</w:t>
      </w:r>
      <w:r>
        <w:rPr>
          <w:spacing w:val="40"/>
        </w:rPr>
        <w:t xml:space="preserve"> </w:t>
      </w:r>
      <w:r>
        <w:t>in</w:t>
      </w:r>
      <w:r>
        <w:rPr>
          <w:spacing w:val="40"/>
        </w:rPr>
        <w:t xml:space="preserve"> </w:t>
      </w:r>
      <w:r>
        <w:t>festen</w:t>
      </w:r>
      <w:r>
        <w:rPr>
          <w:spacing w:val="40"/>
        </w:rPr>
        <w:t xml:space="preserve"> </w:t>
      </w:r>
      <w:r>
        <w:t>Relationen</w:t>
      </w:r>
      <w:r>
        <w:rPr>
          <w:spacing w:val="40"/>
        </w:rPr>
        <w:t xml:space="preserve"> </w:t>
      </w:r>
      <w:r>
        <w:t>zu</w:t>
      </w:r>
      <w:r>
        <w:rPr>
          <w:spacing w:val="40"/>
        </w:rPr>
        <w:t xml:space="preserve"> </w:t>
      </w:r>
      <w:r>
        <w:t>halten,</w:t>
      </w:r>
      <w:r>
        <w:rPr>
          <w:spacing w:val="40"/>
        </w:rPr>
        <w:t xml:space="preserve"> </w:t>
      </w:r>
      <w:r>
        <w:t>wurde</w:t>
      </w:r>
      <w:r>
        <w:rPr>
          <w:spacing w:val="40"/>
        </w:rPr>
        <w:t xml:space="preserve"> </w:t>
      </w:r>
      <w:r>
        <w:t>Stativmaterial</w:t>
      </w:r>
      <w:r>
        <w:rPr>
          <w:spacing w:val="40"/>
        </w:rPr>
        <w:t xml:space="preserve"> </w:t>
      </w:r>
      <w:r>
        <w:t>genutzt.</w:t>
      </w:r>
    </w:p>
    <w:p w14:paraId="531C01B0" w14:textId="77777777" w:rsidR="00854AE3" w:rsidRDefault="006C76DB">
      <w:pPr>
        <w:pStyle w:val="Textkrper"/>
        <w:spacing w:line="252" w:lineRule="auto"/>
        <w:ind w:left="525" w:right="1784" w:firstLine="351"/>
        <w:jc w:val="both"/>
      </w:pPr>
      <w:r>
        <w:rPr>
          <w:w w:val="105"/>
        </w:rPr>
        <w:t xml:space="preserve">In Bild </w:t>
      </w:r>
      <w:hyperlink w:anchor="_bookmark15" w:history="1">
        <w:r>
          <w:rPr>
            <w:w w:val="105"/>
          </w:rPr>
          <w:t>1</w:t>
        </w:r>
      </w:hyperlink>
      <w:r>
        <w:rPr>
          <w:w w:val="105"/>
        </w:rPr>
        <w:t xml:space="preserve"> ist die Anordnung der </w:t>
      </w:r>
      <w:proofErr w:type="gramStart"/>
      <w:r>
        <w:rPr>
          <w:w w:val="105"/>
        </w:rPr>
        <w:t>Verschieden</w:t>
      </w:r>
      <w:proofErr w:type="gramEnd"/>
      <w:r>
        <w:rPr>
          <w:w w:val="105"/>
        </w:rPr>
        <w:t xml:space="preserve"> Teile auf den Stativmaterial zu </w:t>
      </w:r>
      <w:r>
        <w:rPr>
          <w:spacing w:val="-2"/>
          <w:w w:val="105"/>
        </w:rPr>
        <w:t>sehen.</w:t>
      </w:r>
    </w:p>
    <w:p w14:paraId="7479A9E1" w14:textId="77777777" w:rsidR="00854AE3" w:rsidRDefault="006C76DB">
      <w:pPr>
        <w:pStyle w:val="Textkrper"/>
        <w:spacing w:line="252" w:lineRule="auto"/>
        <w:ind w:left="525" w:right="1783" w:firstLine="351"/>
        <w:jc w:val="both"/>
      </w:pPr>
      <w:r>
        <w:rPr>
          <w:rFonts w:ascii="Georgia" w:hAnsi="Georgia"/>
          <w:b/>
        </w:rPr>
        <w:t>Funktionsweise</w:t>
      </w:r>
      <w:r>
        <w:rPr>
          <w:rFonts w:ascii="Georgia" w:hAnsi="Georgia"/>
          <w:b/>
          <w:spacing w:val="-4"/>
        </w:rPr>
        <w:t xml:space="preserve"> </w:t>
      </w:r>
      <w:r>
        <w:rPr>
          <w:rFonts w:ascii="Georgia" w:hAnsi="Georgia"/>
          <w:b/>
        </w:rPr>
        <w:t>des</w:t>
      </w:r>
      <w:r>
        <w:rPr>
          <w:rFonts w:ascii="Georgia" w:hAnsi="Georgia"/>
          <w:b/>
          <w:spacing w:val="-4"/>
        </w:rPr>
        <w:t xml:space="preserve"> </w:t>
      </w:r>
      <w:r>
        <w:rPr>
          <w:rFonts w:ascii="Georgia" w:hAnsi="Georgia"/>
          <w:b/>
        </w:rPr>
        <w:t>Versuchsaufbaus</w:t>
      </w:r>
      <w:r>
        <w:rPr>
          <w:rFonts w:ascii="Georgia" w:hAnsi="Georgia"/>
          <w:b/>
          <w:spacing w:val="-12"/>
        </w:rPr>
        <w:t xml:space="preserve"> </w:t>
      </w:r>
      <w:r>
        <w:t>Der</w:t>
      </w:r>
      <w:r>
        <w:rPr>
          <w:spacing w:val="-10"/>
        </w:rPr>
        <w:t xml:space="preserve"> </w:t>
      </w:r>
      <w:r>
        <w:t>Schnee</w:t>
      </w:r>
      <w:r>
        <w:rPr>
          <w:spacing w:val="-10"/>
        </w:rPr>
        <w:t xml:space="preserve"> </w:t>
      </w:r>
      <w:r>
        <w:t>wird</w:t>
      </w:r>
      <w:r>
        <w:rPr>
          <w:spacing w:val="-10"/>
        </w:rPr>
        <w:t xml:space="preserve"> </w:t>
      </w:r>
      <w:r>
        <w:t>im</w:t>
      </w:r>
      <w:r>
        <w:rPr>
          <w:spacing w:val="-10"/>
        </w:rPr>
        <w:t xml:space="preserve"> </w:t>
      </w:r>
      <w:r>
        <w:t>trockenen</w:t>
      </w:r>
      <w:r>
        <w:rPr>
          <w:spacing w:val="-10"/>
        </w:rPr>
        <w:t xml:space="preserve"> </w:t>
      </w:r>
      <w:r>
        <w:t xml:space="preserve">Zu- </w:t>
      </w:r>
      <w:r>
        <w:rPr>
          <w:w w:val="105"/>
        </w:rPr>
        <w:t>stand</w:t>
      </w:r>
      <w:r>
        <w:rPr>
          <w:spacing w:val="-5"/>
          <w:w w:val="105"/>
        </w:rPr>
        <w:t xml:space="preserve"> </w:t>
      </w:r>
      <w:r>
        <w:rPr>
          <w:w w:val="105"/>
        </w:rPr>
        <w:t>bei</w:t>
      </w:r>
      <w:r>
        <w:rPr>
          <w:spacing w:val="-5"/>
          <w:w w:val="105"/>
        </w:rPr>
        <w:t xml:space="preserve"> </w:t>
      </w:r>
      <w:r>
        <w:rPr>
          <w:w w:val="105"/>
        </w:rPr>
        <w:t>-10</w:t>
      </w:r>
      <w:r>
        <w:rPr>
          <w:spacing w:val="-5"/>
          <w:w w:val="105"/>
        </w:rPr>
        <w:t xml:space="preserve"> </w:t>
      </w:r>
      <w:r>
        <w:rPr>
          <w:w w:val="105"/>
        </w:rPr>
        <w:t>Grad</w:t>
      </w:r>
      <w:r>
        <w:rPr>
          <w:spacing w:val="-5"/>
          <w:w w:val="105"/>
        </w:rPr>
        <w:t xml:space="preserve"> </w:t>
      </w:r>
      <w:r>
        <w:rPr>
          <w:w w:val="105"/>
        </w:rPr>
        <w:t>Celsius</w:t>
      </w:r>
      <w:r>
        <w:rPr>
          <w:spacing w:val="-5"/>
          <w:w w:val="105"/>
        </w:rPr>
        <w:t xml:space="preserve"> </w:t>
      </w:r>
      <w:r>
        <w:rPr>
          <w:w w:val="105"/>
        </w:rPr>
        <w:t>aus</w:t>
      </w:r>
      <w:r>
        <w:rPr>
          <w:spacing w:val="-5"/>
          <w:w w:val="105"/>
        </w:rPr>
        <w:t xml:space="preserve"> </w:t>
      </w:r>
      <w:r>
        <w:rPr>
          <w:w w:val="105"/>
        </w:rPr>
        <w:t>dem</w:t>
      </w:r>
      <w:r>
        <w:rPr>
          <w:spacing w:val="-5"/>
          <w:w w:val="105"/>
        </w:rPr>
        <w:t xml:space="preserve"> </w:t>
      </w:r>
      <w:r>
        <w:rPr>
          <w:w w:val="105"/>
        </w:rPr>
        <w:t>Gefrierschrank</w:t>
      </w:r>
      <w:r>
        <w:rPr>
          <w:spacing w:val="-6"/>
          <w:w w:val="105"/>
        </w:rPr>
        <w:t xml:space="preserve"> </w:t>
      </w:r>
      <w:r>
        <w:rPr>
          <w:w w:val="105"/>
        </w:rPr>
        <w:t>auf</w:t>
      </w:r>
      <w:r>
        <w:rPr>
          <w:spacing w:val="-5"/>
          <w:w w:val="105"/>
        </w:rPr>
        <w:t xml:space="preserve"> </w:t>
      </w:r>
      <w:r>
        <w:rPr>
          <w:w w:val="105"/>
        </w:rPr>
        <w:t>den</w:t>
      </w:r>
      <w:r>
        <w:rPr>
          <w:spacing w:val="-5"/>
          <w:w w:val="105"/>
        </w:rPr>
        <w:t xml:space="preserve"> </w:t>
      </w:r>
      <w:r>
        <w:rPr>
          <w:w w:val="105"/>
        </w:rPr>
        <w:t>gekühlten</w:t>
      </w:r>
      <w:r>
        <w:rPr>
          <w:spacing w:val="-5"/>
          <w:w w:val="105"/>
        </w:rPr>
        <w:t xml:space="preserve"> </w:t>
      </w:r>
      <w:r>
        <w:rPr>
          <w:w w:val="105"/>
        </w:rPr>
        <w:t>Objektträge</w:t>
      </w:r>
      <w:r>
        <w:rPr>
          <w:w w:val="105"/>
        </w:rPr>
        <w:t>r gelegt.</w:t>
      </w:r>
      <w:r>
        <w:rPr>
          <w:spacing w:val="-6"/>
          <w:w w:val="105"/>
        </w:rPr>
        <w:t xml:space="preserve"> </w:t>
      </w:r>
      <w:r>
        <w:rPr>
          <w:w w:val="105"/>
        </w:rPr>
        <w:t>Dann</w:t>
      </w:r>
      <w:r>
        <w:rPr>
          <w:spacing w:val="-6"/>
          <w:w w:val="105"/>
        </w:rPr>
        <w:t xml:space="preserve"> </w:t>
      </w:r>
      <w:r>
        <w:rPr>
          <w:w w:val="105"/>
        </w:rPr>
        <w:t>wird</w:t>
      </w:r>
      <w:r>
        <w:rPr>
          <w:spacing w:val="-6"/>
          <w:w w:val="105"/>
        </w:rPr>
        <w:t xml:space="preserve"> </w:t>
      </w:r>
      <w:r>
        <w:rPr>
          <w:w w:val="105"/>
        </w:rPr>
        <w:t>beobachtet,</w:t>
      </w:r>
      <w:r>
        <w:rPr>
          <w:spacing w:val="-6"/>
          <w:w w:val="105"/>
        </w:rPr>
        <w:t xml:space="preserve"> </w:t>
      </w:r>
      <w:r>
        <w:rPr>
          <w:w w:val="105"/>
        </w:rPr>
        <w:t>wie</w:t>
      </w:r>
      <w:r>
        <w:rPr>
          <w:spacing w:val="-6"/>
          <w:w w:val="105"/>
        </w:rPr>
        <w:t xml:space="preserve"> </w:t>
      </w:r>
      <w:r>
        <w:rPr>
          <w:w w:val="105"/>
        </w:rPr>
        <w:t>sich</w:t>
      </w:r>
      <w:r>
        <w:rPr>
          <w:spacing w:val="-6"/>
          <w:w w:val="105"/>
        </w:rPr>
        <w:t xml:space="preserve"> </w:t>
      </w:r>
      <w:r>
        <w:rPr>
          <w:w w:val="105"/>
        </w:rPr>
        <w:t>die</w:t>
      </w:r>
      <w:r>
        <w:rPr>
          <w:spacing w:val="-6"/>
          <w:w w:val="105"/>
        </w:rPr>
        <w:t xml:space="preserve"> </w:t>
      </w:r>
      <w:r>
        <w:rPr>
          <w:w w:val="105"/>
        </w:rPr>
        <w:t>Ergebnisse</w:t>
      </w:r>
      <w:r>
        <w:rPr>
          <w:spacing w:val="-6"/>
          <w:w w:val="105"/>
        </w:rPr>
        <w:t xml:space="preserve"> </w:t>
      </w:r>
      <w:r>
        <w:rPr>
          <w:w w:val="105"/>
        </w:rPr>
        <w:t>ändern,</w:t>
      </w:r>
      <w:r>
        <w:rPr>
          <w:spacing w:val="-6"/>
          <w:w w:val="105"/>
        </w:rPr>
        <w:t xml:space="preserve"> </w:t>
      </w:r>
      <w:r>
        <w:rPr>
          <w:w w:val="105"/>
        </w:rPr>
        <w:t>wenn</w:t>
      </w:r>
      <w:r>
        <w:rPr>
          <w:spacing w:val="-6"/>
          <w:w w:val="105"/>
        </w:rPr>
        <w:t xml:space="preserve"> </w:t>
      </w:r>
      <w:r>
        <w:rPr>
          <w:w w:val="105"/>
        </w:rPr>
        <w:t>der</w:t>
      </w:r>
      <w:r>
        <w:rPr>
          <w:spacing w:val="-6"/>
          <w:w w:val="105"/>
        </w:rPr>
        <w:t xml:space="preserve"> </w:t>
      </w:r>
      <w:r>
        <w:rPr>
          <w:w w:val="105"/>
        </w:rPr>
        <w:t>Schnee</w:t>
      </w:r>
      <w:r>
        <w:rPr>
          <w:spacing w:val="-6"/>
          <w:w w:val="105"/>
        </w:rPr>
        <w:t xml:space="preserve"> </w:t>
      </w:r>
      <w:r>
        <w:rPr>
          <w:w w:val="105"/>
        </w:rPr>
        <w:t>an der Raumtemperatur schmilzt. Dieser Schmelzvorgang dauerte rund 3 Minuten. Der Laser scheint durch den Objektträger und den Schnee hindurch, dann wird</w:t>
      </w:r>
      <w:r>
        <w:rPr>
          <w:spacing w:val="80"/>
          <w:w w:val="105"/>
        </w:rPr>
        <w:t xml:space="preserve"> </w:t>
      </w:r>
      <w:r>
        <w:rPr>
          <w:w w:val="105"/>
        </w:rPr>
        <w:t xml:space="preserve">das Licht auf das Papier erneut in die Kamera reflektiert. Die Reflexion geschieht zum einen direkt am Objektträger, als auch danach im Schnee. Dieser Aufbau ist suboptimal, denn die konstante Reflexion des Objektträgers muss aus dem Laser- </w:t>
      </w:r>
      <w:proofErr w:type="spellStart"/>
      <w:r>
        <w:rPr>
          <w:w w:val="105"/>
        </w:rPr>
        <w:t>ergebnis</w:t>
      </w:r>
      <w:proofErr w:type="spellEnd"/>
      <w:r>
        <w:rPr>
          <w:w w:val="105"/>
        </w:rPr>
        <w:t xml:space="preserve"> heraus</w:t>
      </w:r>
      <w:r>
        <w:rPr>
          <w:w w:val="105"/>
        </w:rPr>
        <w:t>gerechnet werden. Um Störlicht zu minimieren, wurde zuerst eine</w:t>
      </w:r>
    </w:p>
    <w:p w14:paraId="7A7720FC" w14:textId="77777777" w:rsidR="00854AE3" w:rsidRDefault="00854AE3">
      <w:pPr>
        <w:spacing w:line="252" w:lineRule="auto"/>
        <w:jc w:val="both"/>
        <w:sectPr w:rsidR="00854AE3">
          <w:pgSz w:w="11910" w:h="16840"/>
          <w:pgMar w:top="1920" w:right="0" w:bottom="2640" w:left="1260" w:header="1033" w:footer="2458" w:gutter="0"/>
          <w:cols w:space="720"/>
        </w:sectPr>
      </w:pPr>
    </w:p>
    <w:p w14:paraId="47395450" w14:textId="77777777" w:rsidR="00854AE3" w:rsidRDefault="00854AE3">
      <w:pPr>
        <w:pStyle w:val="Textkrper"/>
        <w:spacing w:before="7" w:after="1"/>
        <w:rPr>
          <w:sz w:val="8"/>
        </w:rPr>
      </w:pPr>
    </w:p>
    <w:p w14:paraId="7D646922" w14:textId="77777777" w:rsidR="00854AE3" w:rsidRDefault="006C76DB">
      <w:pPr>
        <w:pStyle w:val="Textkrper"/>
        <w:ind w:left="1320"/>
        <w:rPr>
          <w:sz w:val="20"/>
        </w:rPr>
      </w:pPr>
      <w:r>
        <w:rPr>
          <w:noProof/>
          <w:sz w:val="20"/>
        </w:rPr>
        <w:drawing>
          <wp:inline distT="0" distB="0" distL="0" distR="0" wp14:anchorId="7DAFB952" wp14:editId="59656B82">
            <wp:extent cx="4291583" cy="3218688"/>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5" cstate="print"/>
                    <a:stretch>
                      <a:fillRect/>
                    </a:stretch>
                  </pic:blipFill>
                  <pic:spPr>
                    <a:xfrm>
                      <a:off x="0" y="0"/>
                      <a:ext cx="4291583" cy="3218688"/>
                    </a:xfrm>
                    <a:prstGeom prst="rect">
                      <a:avLst/>
                    </a:prstGeom>
                  </pic:spPr>
                </pic:pic>
              </a:graphicData>
            </a:graphic>
          </wp:inline>
        </w:drawing>
      </w:r>
    </w:p>
    <w:p w14:paraId="10224905" w14:textId="77777777" w:rsidR="00854AE3" w:rsidRDefault="006C76DB">
      <w:pPr>
        <w:pStyle w:val="Textkrper"/>
        <w:spacing w:before="195"/>
        <w:ind w:left="1396"/>
      </w:pPr>
      <w:r>
        <w:rPr>
          <w:w w:val="105"/>
        </w:rPr>
        <w:t>Abbildung</w:t>
      </w:r>
      <w:r>
        <w:rPr>
          <w:spacing w:val="-7"/>
          <w:w w:val="105"/>
        </w:rPr>
        <w:t xml:space="preserve"> </w:t>
      </w:r>
      <w:r>
        <w:rPr>
          <w:w w:val="105"/>
        </w:rPr>
        <w:t>1:</w:t>
      </w:r>
      <w:r>
        <w:rPr>
          <w:spacing w:val="-8"/>
          <w:w w:val="105"/>
        </w:rPr>
        <w:t xml:space="preserve"> </w:t>
      </w:r>
      <w:r>
        <w:rPr>
          <w:w w:val="105"/>
        </w:rPr>
        <w:t>Versuchsaufbau</w:t>
      </w:r>
      <w:r>
        <w:rPr>
          <w:spacing w:val="-7"/>
          <w:w w:val="105"/>
        </w:rPr>
        <w:t xml:space="preserve"> </w:t>
      </w:r>
      <w:r>
        <w:rPr>
          <w:w w:val="105"/>
        </w:rPr>
        <w:t>der</w:t>
      </w:r>
      <w:r>
        <w:rPr>
          <w:spacing w:val="-7"/>
          <w:w w:val="105"/>
        </w:rPr>
        <w:t xml:space="preserve"> </w:t>
      </w:r>
      <w:r>
        <w:rPr>
          <w:w w:val="105"/>
        </w:rPr>
        <w:t>Laser</w:t>
      </w:r>
      <w:r>
        <w:rPr>
          <w:spacing w:val="-8"/>
          <w:w w:val="105"/>
        </w:rPr>
        <w:t xml:space="preserve"> </w:t>
      </w:r>
      <w:r>
        <w:rPr>
          <w:w w:val="105"/>
        </w:rPr>
        <w:t>Reflexion</w:t>
      </w:r>
      <w:r>
        <w:rPr>
          <w:spacing w:val="-7"/>
          <w:w w:val="105"/>
        </w:rPr>
        <w:t xml:space="preserve"> </w:t>
      </w:r>
      <w:r>
        <w:rPr>
          <w:w w:val="105"/>
        </w:rPr>
        <w:t>und</w:t>
      </w:r>
      <w:r>
        <w:rPr>
          <w:spacing w:val="-7"/>
          <w:w w:val="105"/>
        </w:rPr>
        <w:t xml:space="preserve"> </w:t>
      </w:r>
      <w:proofErr w:type="spellStart"/>
      <w:r>
        <w:rPr>
          <w:spacing w:val="-2"/>
          <w:w w:val="105"/>
        </w:rPr>
        <w:t>Refraxion</w:t>
      </w:r>
      <w:proofErr w:type="spellEnd"/>
    </w:p>
    <w:p w14:paraId="0E580E79" w14:textId="0D9F6D14" w:rsidR="00854AE3" w:rsidRDefault="00C424BE">
      <w:pPr>
        <w:pStyle w:val="Textkrper"/>
        <w:spacing w:before="132"/>
      </w:pPr>
      <w:ins w:id="46" w:author="Albert Loichinger" w:date="2024-04-30T06:25:00Z">
        <w:r w:rsidRPr="00C424BE">
          <w:t>Die Begriffe, die sie im Text verwendet haben, bitte im Bildbeschriften. Hier haben sie erläutert, wo der Leser ist, wo der Objektträger ist, der Schnee.</w:t>
        </w:r>
      </w:ins>
      <w:ins w:id="47" w:author="Albert Loichinger" w:date="2024-04-30T06:26:00Z">
        <w:r w:rsidRPr="00C424BE">
          <w:t xml:space="preserve"> Bitte zeigen Sie im Bild, wo wir diese Teile dann finden.</w:t>
        </w:r>
      </w:ins>
    </w:p>
    <w:p w14:paraId="633000A3" w14:textId="77777777" w:rsidR="00854AE3" w:rsidRDefault="006C76DB">
      <w:pPr>
        <w:pStyle w:val="Textkrper"/>
        <w:spacing w:line="252" w:lineRule="auto"/>
        <w:ind w:left="525" w:right="1783"/>
        <w:jc w:val="both"/>
      </w:pPr>
      <w:r>
        <w:rPr>
          <w:w w:val="105"/>
        </w:rPr>
        <w:t xml:space="preserve">Einhausung geplant. Der durchgeführte Versuch hat dann aber einfach </w:t>
      </w:r>
      <w:bookmarkStart w:id="48" w:name="_bookmark15"/>
      <w:bookmarkEnd w:id="48"/>
      <w:r>
        <w:rPr>
          <w:w w:val="105"/>
        </w:rPr>
        <w:t>in einem abgedunkelten Raum stattgefunden.</w:t>
      </w:r>
    </w:p>
    <w:p w14:paraId="43954E66" w14:textId="7B215733" w:rsidR="00854AE3" w:rsidRDefault="006C76DB">
      <w:pPr>
        <w:pStyle w:val="Textkrper"/>
        <w:spacing w:line="249" w:lineRule="auto"/>
        <w:ind w:left="525" w:right="1784" w:firstLine="351"/>
        <w:jc w:val="both"/>
      </w:pPr>
      <w:proofErr w:type="spellStart"/>
      <w:r>
        <w:rPr>
          <w:rFonts w:ascii="Georgia" w:hAnsi="Georgia"/>
          <w:b/>
          <w:w w:val="105"/>
        </w:rPr>
        <w:t>Messgrössen</w:t>
      </w:r>
      <w:proofErr w:type="spellEnd"/>
      <w:r>
        <w:rPr>
          <w:rFonts w:ascii="Georgia" w:hAnsi="Georgia"/>
          <w:b/>
          <w:w w:val="105"/>
        </w:rPr>
        <w:t xml:space="preserve"> </w:t>
      </w:r>
      <w:r>
        <w:rPr>
          <w:w w:val="105"/>
        </w:rPr>
        <w:t xml:space="preserve">Die Anhäufungen von Licht und die Intensität können </w:t>
      </w:r>
      <w:proofErr w:type="spellStart"/>
      <w:r>
        <w:rPr>
          <w:w w:val="105"/>
        </w:rPr>
        <w:t>begut</w:t>
      </w:r>
      <w:proofErr w:type="spellEnd"/>
      <w:r>
        <w:rPr>
          <w:w w:val="105"/>
        </w:rPr>
        <w:t>- achtet werden.</w:t>
      </w:r>
      <w:ins w:id="49" w:author="Albert Loichinger" w:date="2024-04-30T06:26:00Z">
        <w:r w:rsidR="00C424BE">
          <w:rPr>
            <w:w w:val="105"/>
          </w:rPr>
          <w:t xml:space="preserve"> </w:t>
        </w:r>
        <w:r w:rsidR="00C424BE" w:rsidRPr="00C424BE">
          <w:rPr>
            <w:w w:val="105"/>
          </w:rPr>
          <w:t xml:space="preserve">Haben Sie hier </w:t>
        </w:r>
        <w:proofErr w:type="gramStart"/>
        <w:r w:rsidR="00C424BE" w:rsidRPr="00C424BE">
          <w:rPr>
            <w:w w:val="105"/>
          </w:rPr>
          <w:t>wirklich gemessen</w:t>
        </w:r>
        <w:proofErr w:type="gramEnd"/>
        <w:r w:rsidR="00C424BE" w:rsidRPr="00C424BE">
          <w:rPr>
            <w:w w:val="105"/>
          </w:rPr>
          <w:t xml:space="preserve"> oder haben Sie mit. </w:t>
        </w:r>
        <w:proofErr w:type="gramStart"/>
        <w:r w:rsidR="00C424BE" w:rsidRPr="00C424BE">
          <w:rPr>
            <w:w w:val="105"/>
          </w:rPr>
          <w:t>Eine Smartphone</w:t>
        </w:r>
        <w:proofErr w:type="gramEnd"/>
        <w:r w:rsidR="00C424BE" w:rsidRPr="00C424BE">
          <w:rPr>
            <w:w w:val="105"/>
          </w:rPr>
          <w:t xml:space="preserve"> ein Bild erzeugt bei den Bildern ist es immer heikel. Ah, diese umfassenden korrigiert und überrechnet werden. Dann höchstens Vergleich und zu Fragen habe ich mit Nest verfasst, das nicht geeignet.</w:t>
        </w:r>
      </w:ins>
    </w:p>
    <w:p w14:paraId="51ED6915" w14:textId="7ECBFFB5" w:rsidR="00854AE3" w:rsidRDefault="006C76DB">
      <w:pPr>
        <w:pStyle w:val="Textkrper"/>
        <w:spacing w:before="2" w:line="252" w:lineRule="auto"/>
        <w:ind w:left="525" w:right="1784" w:firstLine="351"/>
        <w:jc w:val="both"/>
      </w:pPr>
      <w:r>
        <w:rPr>
          <w:rFonts w:ascii="Georgia" w:hAnsi="Georgia"/>
          <w:b/>
          <w:spacing w:val="-2"/>
          <w:w w:val="105"/>
        </w:rPr>
        <w:t>Versuchsergebnisse</w:t>
      </w:r>
      <w:r>
        <w:rPr>
          <w:rFonts w:ascii="Georgia" w:hAnsi="Georgia"/>
          <w:b/>
          <w:spacing w:val="-11"/>
          <w:w w:val="105"/>
        </w:rPr>
        <w:t xml:space="preserve"> </w:t>
      </w:r>
      <w:r>
        <w:rPr>
          <w:spacing w:val="-2"/>
          <w:w w:val="105"/>
        </w:rPr>
        <w:t>Im</w:t>
      </w:r>
      <w:r>
        <w:rPr>
          <w:spacing w:val="-10"/>
          <w:w w:val="105"/>
        </w:rPr>
        <w:t xml:space="preserve"> </w:t>
      </w:r>
      <w:r>
        <w:rPr>
          <w:spacing w:val="-2"/>
          <w:w w:val="105"/>
        </w:rPr>
        <w:t>Bild</w:t>
      </w:r>
      <w:r>
        <w:rPr>
          <w:spacing w:val="-9"/>
          <w:w w:val="105"/>
        </w:rPr>
        <w:t xml:space="preserve"> </w:t>
      </w:r>
      <w:hyperlink w:anchor="_bookmark16" w:history="1">
        <w:r>
          <w:rPr>
            <w:spacing w:val="-2"/>
            <w:w w:val="105"/>
          </w:rPr>
          <w:t>2</w:t>
        </w:r>
      </w:hyperlink>
      <w:r>
        <w:rPr>
          <w:spacing w:val="-9"/>
          <w:w w:val="105"/>
        </w:rPr>
        <w:t xml:space="preserve"> </w:t>
      </w:r>
      <w:r>
        <w:rPr>
          <w:spacing w:val="-2"/>
          <w:w w:val="105"/>
        </w:rPr>
        <w:t>ist</w:t>
      </w:r>
      <w:r>
        <w:rPr>
          <w:spacing w:val="-9"/>
          <w:w w:val="105"/>
        </w:rPr>
        <w:t xml:space="preserve"> </w:t>
      </w:r>
      <w:r>
        <w:rPr>
          <w:spacing w:val="-2"/>
          <w:w w:val="105"/>
        </w:rPr>
        <w:t>die</w:t>
      </w:r>
      <w:r>
        <w:rPr>
          <w:spacing w:val="-10"/>
          <w:w w:val="105"/>
        </w:rPr>
        <w:t xml:space="preserve"> </w:t>
      </w:r>
      <w:r>
        <w:rPr>
          <w:spacing w:val="-2"/>
          <w:w w:val="105"/>
        </w:rPr>
        <w:t>Reflexion</w:t>
      </w:r>
      <w:r>
        <w:rPr>
          <w:spacing w:val="-9"/>
          <w:w w:val="105"/>
        </w:rPr>
        <w:t xml:space="preserve"> </w:t>
      </w:r>
      <w:r>
        <w:rPr>
          <w:spacing w:val="-2"/>
          <w:w w:val="105"/>
        </w:rPr>
        <w:t>und</w:t>
      </w:r>
      <w:r>
        <w:rPr>
          <w:spacing w:val="-10"/>
          <w:w w:val="105"/>
        </w:rPr>
        <w:t xml:space="preserve"> </w:t>
      </w:r>
      <w:r>
        <w:rPr>
          <w:spacing w:val="-2"/>
          <w:w w:val="105"/>
        </w:rPr>
        <w:t>Refraktion</w:t>
      </w:r>
      <w:r>
        <w:rPr>
          <w:spacing w:val="-9"/>
          <w:w w:val="105"/>
        </w:rPr>
        <w:t xml:space="preserve"> </w:t>
      </w:r>
      <w:r>
        <w:rPr>
          <w:spacing w:val="-2"/>
          <w:w w:val="105"/>
        </w:rPr>
        <w:t>des</w:t>
      </w:r>
      <w:r>
        <w:rPr>
          <w:spacing w:val="-10"/>
          <w:w w:val="105"/>
        </w:rPr>
        <w:t xml:space="preserve"> </w:t>
      </w:r>
      <w:r>
        <w:rPr>
          <w:spacing w:val="-2"/>
          <w:w w:val="105"/>
        </w:rPr>
        <w:t xml:space="preserve">Objekt- </w:t>
      </w:r>
      <w:proofErr w:type="spellStart"/>
      <w:r>
        <w:rPr>
          <w:w w:val="105"/>
        </w:rPr>
        <w:t>trägers</w:t>
      </w:r>
      <w:proofErr w:type="spellEnd"/>
      <w:r>
        <w:rPr>
          <w:spacing w:val="-3"/>
          <w:w w:val="105"/>
        </w:rPr>
        <w:t xml:space="preserve"> </w:t>
      </w:r>
      <w:r>
        <w:rPr>
          <w:w w:val="105"/>
        </w:rPr>
        <w:t>sichtbar.</w:t>
      </w:r>
      <w:r>
        <w:rPr>
          <w:spacing w:val="-3"/>
          <w:w w:val="105"/>
        </w:rPr>
        <w:t xml:space="preserve"> </w:t>
      </w:r>
      <w:r>
        <w:rPr>
          <w:w w:val="105"/>
        </w:rPr>
        <w:t>Diese</w:t>
      </w:r>
      <w:r>
        <w:rPr>
          <w:spacing w:val="-4"/>
          <w:w w:val="105"/>
        </w:rPr>
        <w:t xml:space="preserve"> </w:t>
      </w:r>
      <w:r>
        <w:rPr>
          <w:w w:val="105"/>
        </w:rPr>
        <w:t>konstanten</w:t>
      </w:r>
      <w:r>
        <w:rPr>
          <w:spacing w:val="-3"/>
          <w:w w:val="105"/>
        </w:rPr>
        <w:t xml:space="preserve"> </w:t>
      </w:r>
      <w:r>
        <w:rPr>
          <w:w w:val="105"/>
        </w:rPr>
        <w:t>Werte</w:t>
      </w:r>
      <w:r>
        <w:rPr>
          <w:spacing w:val="-3"/>
          <w:w w:val="105"/>
        </w:rPr>
        <w:t xml:space="preserve"> </w:t>
      </w:r>
      <w:r>
        <w:rPr>
          <w:w w:val="105"/>
        </w:rPr>
        <w:t>müssen</w:t>
      </w:r>
      <w:r>
        <w:rPr>
          <w:spacing w:val="-3"/>
          <w:w w:val="105"/>
        </w:rPr>
        <w:t xml:space="preserve"> </w:t>
      </w:r>
      <w:r>
        <w:rPr>
          <w:w w:val="105"/>
        </w:rPr>
        <w:t>von</w:t>
      </w:r>
      <w:r>
        <w:rPr>
          <w:spacing w:val="-3"/>
          <w:w w:val="105"/>
        </w:rPr>
        <w:t xml:space="preserve"> </w:t>
      </w:r>
      <w:r>
        <w:rPr>
          <w:w w:val="105"/>
        </w:rPr>
        <w:t>allen</w:t>
      </w:r>
      <w:r>
        <w:rPr>
          <w:spacing w:val="-3"/>
          <w:w w:val="105"/>
        </w:rPr>
        <w:t xml:space="preserve"> </w:t>
      </w:r>
      <w:r>
        <w:rPr>
          <w:w w:val="105"/>
        </w:rPr>
        <w:t>Ergebnissen</w:t>
      </w:r>
      <w:r>
        <w:rPr>
          <w:spacing w:val="-3"/>
          <w:w w:val="105"/>
        </w:rPr>
        <w:t xml:space="preserve"> </w:t>
      </w:r>
      <w:r>
        <w:rPr>
          <w:w w:val="105"/>
        </w:rPr>
        <w:t xml:space="preserve">subtrahiert </w:t>
      </w:r>
      <w:r>
        <w:rPr>
          <w:spacing w:val="-2"/>
          <w:w w:val="105"/>
        </w:rPr>
        <w:t>werden.</w:t>
      </w:r>
      <w:ins w:id="50" w:author="Albert Loichinger" w:date="2024-04-30T06:26:00Z">
        <w:r w:rsidR="00C424BE">
          <w:rPr>
            <w:spacing w:val="-2"/>
            <w:w w:val="105"/>
          </w:rPr>
          <w:t xml:space="preserve"> </w:t>
        </w:r>
        <w:r w:rsidR="00C424BE" w:rsidRPr="00C424BE">
          <w:rPr>
            <w:spacing w:val="-2"/>
            <w:w w:val="105"/>
          </w:rPr>
          <w:t>Bitte zeigen Sie hier genau, was Sie ausgewertet haben. Ich verstehe das im Moment nicht.</w:t>
        </w:r>
      </w:ins>
      <w:ins w:id="51" w:author="Albert Loichinger" w:date="2024-04-30T06:27:00Z">
        <w:r w:rsidR="00C424BE" w:rsidRPr="00C424BE">
          <w:rPr>
            <w:spacing w:val="-2"/>
            <w:w w:val="105"/>
          </w:rPr>
          <w:t xml:space="preserve"> So bin ich auch darzustellen, als sie es wirklich gemacht haben. Sie haben Bilder aufgenommen. Und diese betrachtet, dass sie Bilder verrechnet haben, habe ich glaube ich, nicht </w:t>
        </w:r>
        <w:proofErr w:type="gramStart"/>
        <w:r w:rsidR="00C424BE" w:rsidRPr="00C424BE">
          <w:rPr>
            <w:spacing w:val="-2"/>
            <w:w w:val="105"/>
          </w:rPr>
          <w:t>gesehen.</w:t>
        </w:r>
        <w:r w:rsidR="00C424BE">
          <w:rPr>
            <w:spacing w:val="-2"/>
            <w:w w:val="105"/>
          </w:rPr>
          <w:t>.</w:t>
        </w:r>
        <w:proofErr w:type="gramEnd"/>
        <w:r w:rsidR="00C424BE">
          <w:rPr>
            <w:spacing w:val="-2"/>
            <w:w w:val="105"/>
          </w:rPr>
          <w:t xml:space="preserve"> </w:t>
        </w:r>
      </w:ins>
    </w:p>
    <w:p w14:paraId="1BE53627" w14:textId="7624DC72" w:rsidR="00854AE3" w:rsidDel="00C424BE" w:rsidRDefault="006C76DB">
      <w:pPr>
        <w:pStyle w:val="Textkrper"/>
        <w:spacing w:line="252" w:lineRule="auto"/>
        <w:ind w:left="525" w:right="1784" w:firstLine="351"/>
        <w:jc w:val="both"/>
        <w:rPr>
          <w:del w:id="52" w:author="Albert Loichinger" w:date="2024-04-30T06:28:00Z"/>
        </w:rPr>
      </w:pPr>
      <w:r>
        <w:rPr>
          <w:rFonts w:ascii="Georgia" w:hAnsi="Georgia"/>
          <w:b/>
          <w:spacing w:val="-4"/>
        </w:rPr>
        <w:t>Aussagekraft</w:t>
      </w:r>
      <w:r>
        <w:rPr>
          <w:rFonts w:ascii="Georgia" w:hAnsi="Georgia"/>
          <w:b/>
          <w:spacing w:val="-9"/>
        </w:rPr>
        <w:t xml:space="preserve"> </w:t>
      </w:r>
      <w:r>
        <w:rPr>
          <w:rFonts w:ascii="Georgia" w:hAnsi="Georgia"/>
          <w:b/>
          <w:spacing w:val="-4"/>
        </w:rPr>
        <w:t>der Ergebnisse</w:t>
      </w:r>
      <w:r>
        <w:rPr>
          <w:rFonts w:ascii="Georgia" w:hAnsi="Georgia"/>
          <w:b/>
          <w:spacing w:val="-5"/>
        </w:rPr>
        <w:t xml:space="preserve"> </w:t>
      </w:r>
      <w:r>
        <w:rPr>
          <w:rFonts w:ascii="Georgia" w:hAnsi="Georgia"/>
          <w:b/>
          <w:spacing w:val="-4"/>
        </w:rPr>
        <w:t>über</w:t>
      </w:r>
      <w:r>
        <w:rPr>
          <w:rFonts w:ascii="Georgia" w:hAnsi="Georgia"/>
          <w:b/>
          <w:spacing w:val="-5"/>
        </w:rPr>
        <w:t xml:space="preserve"> </w:t>
      </w:r>
      <w:r>
        <w:rPr>
          <w:rFonts w:ascii="Georgia" w:hAnsi="Georgia"/>
          <w:b/>
          <w:spacing w:val="-4"/>
        </w:rPr>
        <w:t>den</w:t>
      </w:r>
      <w:r>
        <w:rPr>
          <w:rFonts w:ascii="Georgia" w:hAnsi="Georgia"/>
          <w:b/>
          <w:spacing w:val="-5"/>
        </w:rPr>
        <w:t xml:space="preserve"> </w:t>
      </w:r>
      <w:r>
        <w:rPr>
          <w:rFonts w:ascii="Georgia" w:hAnsi="Georgia"/>
          <w:b/>
          <w:spacing w:val="-4"/>
        </w:rPr>
        <w:t>LWC</w:t>
      </w:r>
      <w:r>
        <w:rPr>
          <w:rFonts w:ascii="Georgia" w:hAnsi="Georgia"/>
          <w:b/>
          <w:spacing w:val="-12"/>
        </w:rPr>
        <w:t xml:space="preserve"> </w:t>
      </w:r>
      <w:r>
        <w:rPr>
          <w:spacing w:val="-4"/>
        </w:rPr>
        <w:t>Die</w:t>
      </w:r>
      <w:r>
        <w:rPr>
          <w:spacing w:val="-11"/>
        </w:rPr>
        <w:t xml:space="preserve"> </w:t>
      </w:r>
      <w:r>
        <w:rPr>
          <w:spacing w:val="-4"/>
        </w:rPr>
        <w:t>Ergebnisse</w:t>
      </w:r>
      <w:r>
        <w:rPr>
          <w:spacing w:val="-11"/>
        </w:rPr>
        <w:t xml:space="preserve"> </w:t>
      </w:r>
      <w:r>
        <w:rPr>
          <w:spacing w:val="-4"/>
        </w:rPr>
        <w:t>werden</w:t>
      </w:r>
      <w:r>
        <w:rPr>
          <w:spacing w:val="-11"/>
        </w:rPr>
        <w:t xml:space="preserve"> </w:t>
      </w:r>
      <w:r>
        <w:rPr>
          <w:spacing w:val="-4"/>
        </w:rPr>
        <w:t xml:space="preserve">direkt </w:t>
      </w:r>
      <w:r>
        <w:rPr>
          <w:w w:val="105"/>
        </w:rPr>
        <w:t>von</w:t>
      </w:r>
      <w:r>
        <w:rPr>
          <w:spacing w:val="-15"/>
          <w:w w:val="105"/>
        </w:rPr>
        <w:t xml:space="preserve"> </w:t>
      </w:r>
      <w:r>
        <w:rPr>
          <w:w w:val="105"/>
        </w:rPr>
        <w:t>Wasser</w:t>
      </w:r>
      <w:r>
        <w:rPr>
          <w:spacing w:val="-15"/>
          <w:w w:val="105"/>
        </w:rPr>
        <w:t xml:space="preserve"> </w:t>
      </w:r>
      <w:r>
        <w:rPr>
          <w:w w:val="105"/>
        </w:rPr>
        <w:t>beeinflusst.</w:t>
      </w:r>
      <w:r>
        <w:rPr>
          <w:spacing w:val="-15"/>
          <w:w w:val="105"/>
        </w:rPr>
        <w:t xml:space="preserve"> </w:t>
      </w:r>
      <w:r>
        <w:rPr>
          <w:w w:val="105"/>
        </w:rPr>
        <w:t>Um</w:t>
      </w:r>
      <w:r>
        <w:rPr>
          <w:spacing w:val="-15"/>
          <w:w w:val="105"/>
        </w:rPr>
        <w:t xml:space="preserve"> </w:t>
      </w:r>
      <w:r>
        <w:rPr>
          <w:w w:val="105"/>
        </w:rPr>
        <w:t>den</w:t>
      </w:r>
      <w:r>
        <w:rPr>
          <w:spacing w:val="-15"/>
          <w:w w:val="105"/>
        </w:rPr>
        <w:t xml:space="preserve"> </w:t>
      </w:r>
      <w:r>
        <w:rPr>
          <w:w w:val="105"/>
        </w:rPr>
        <w:t>Gewichts-LWC</w:t>
      </w:r>
      <w:r>
        <w:rPr>
          <w:spacing w:val="-15"/>
          <w:w w:val="105"/>
        </w:rPr>
        <w:t xml:space="preserve"> </w:t>
      </w:r>
      <w:r>
        <w:rPr>
          <w:w w:val="105"/>
        </w:rPr>
        <w:t>zu</w:t>
      </w:r>
      <w:r>
        <w:rPr>
          <w:spacing w:val="-15"/>
          <w:w w:val="105"/>
        </w:rPr>
        <w:t xml:space="preserve"> </w:t>
      </w:r>
      <w:r>
        <w:rPr>
          <w:w w:val="105"/>
        </w:rPr>
        <w:t>erhalten,</w:t>
      </w:r>
      <w:r>
        <w:rPr>
          <w:spacing w:val="-15"/>
          <w:w w:val="105"/>
        </w:rPr>
        <w:t xml:space="preserve"> </w:t>
      </w:r>
      <w:r>
        <w:rPr>
          <w:w w:val="105"/>
        </w:rPr>
        <w:t>ist</w:t>
      </w:r>
      <w:r>
        <w:rPr>
          <w:spacing w:val="-15"/>
          <w:w w:val="105"/>
        </w:rPr>
        <w:t xml:space="preserve"> </w:t>
      </w:r>
      <w:r>
        <w:rPr>
          <w:w w:val="105"/>
        </w:rPr>
        <w:t>aber</w:t>
      </w:r>
      <w:r>
        <w:rPr>
          <w:spacing w:val="-15"/>
          <w:w w:val="105"/>
        </w:rPr>
        <w:t xml:space="preserve"> </w:t>
      </w:r>
      <w:r>
        <w:rPr>
          <w:w w:val="105"/>
        </w:rPr>
        <w:t>die</w:t>
      </w:r>
      <w:r>
        <w:rPr>
          <w:spacing w:val="-15"/>
          <w:w w:val="105"/>
        </w:rPr>
        <w:t xml:space="preserve"> </w:t>
      </w:r>
      <w:r>
        <w:rPr>
          <w:w w:val="105"/>
        </w:rPr>
        <w:t xml:space="preserve">Geometrie der Eiskristalle von extremer Bedeutung. Daher ist das Ergebnis nicht direkt mit den LWC überführbar. Mit der 3D-Geometrie der Kristalle wäre die Aussagekraft </w:t>
      </w:r>
      <w:r>
        <w:rPr>
          <w:spacing w:val="-2"/>
          <w:w w:val="105"/>
        </w:rPr>
        <w:t>besser.</w:t>
      </w:r>
      <w:ins w:id="53" w:author="Albert Loichinger" w:date="2024-04-30T06:27:00Z">
        <w:r w:rsidR="00C424BE">
          <w:rPr>
            <w:spacing w:val="-2"/>
            <w:w w:val="105"/>
          </w:rPr>
          <w:t xml:space="preserve"> </w:t>
        </w:r>
        <w:r w:rsidR="00C424BE" w:rsidRPr="00C424BE">
          <w:rPr>
            <w:spacing w:val="-2"/>
            <w:w w:val="105"/>
          </w:rPr>
          <w:t xml:space="preserve">Trennen Sie hier bitte </w:t>
        </w:r>
        <w:r w:rsidR="00C424BE">
          <w:rPr>
            <w:spacing w:val="-2"/>
            <w:w w:val="105"/>
          </w:rPr>
          <w:t>S</w:t>
        </w:r>
        <w:r w:rsidR="00C424BE" w:rsidRPr="00C424BE">
          <w:rPr>
            <w:spacing w:val="-2"/>
            <w:w w:val="105"/>
          </w:rPr>
          <w:t>törgrößen und Haupt</w:t>
        </w:r>
        <w:r w:rsidR="00C424BE">
          <w:rPr>
            <w:spacing w:val="-2"/>
            <w:w w:val="105"/>
          </w:rPr>
          <w:t>-</w:t>
        </w:r>
        <w:r w:rsidR="00C424BE" w:rsidRPr="00C424BE">
          <w:rPr>
            <w:spacing w:val="-2"/>
            <w:w w:val="105"/>
          </w:rPr>
          <w:t>Messgrößen und beurteilen</w:t>
        </w:r>
      </w:ins>
      <w:ins w:id="54" w:author="Albert Loichinger" w:date="2024-04-30T06:28:00Z">
        <w:r w:rsidR="00C424BE">
          <w:rPr>
            <w:spacing w:val="-2"/>
            <w:w w:val="105"/>
          </w:rPr>
          <w:t xml:space="preserve">, ob das genügt. </w:t>
        </w:r>
      </w:ins>
    </w:p>
    <w:p w14:paraId="435B42BF" w14:textId="3AA16837" w:rsidR="00854AE3" w:rsidRDefault="006C76DB" w:rsidP="00C424BE">
      <w:pPr>
        <w:pStyle w:val="Textkrper"/>
        <w:spacing w:line="252" w:lineRule="auto"/>
        <w:ind w:left="525" w:right="1784"/>
        <w:jc w:val="both"/>
        <w:pPrChange w:id="55" w:author="Albert Loichinger" w:date="2024-04-30T06:28:00Z">
          <w:pPr>
            <w:pStyle w:val="Textkrper"/>
            <w:spacing w:line="252" w:lineRule="auto"/>
            <w:ind w:left="525" w:right="1783" w:firstLine="351"/>
            <w:jc w:val="both"/>
          </w:pPr>
        </w:pPrChange>
      </w:pPr>
      <w:r>
        <w:rPr>
          <w:rFonts w:ascii="Georgia" w:hAnsi="Georgia"/>
          <w:b/>
        </w:rPr>
        <w:t>Reflexion zum Versuc</w:t>
      </w:r>
      <w:r>
        <w:rPr>
          <w:rFonts w:ascii="Georgia" w:hAnsi="Georgia"/>
          <w:b/>
        </w:rPr>
        <w:t>hsaufbau</w:t>
      </w:r>
      <w:r>
        <w:rPr>
          <w:rFonts w:ascii="Georgia" w:hAnsi="Georgia"/>
          <w:b/>
          <w:spacing w:val="-3"/>
        </w:rPr>
        <w:t xml:space="preserve"> </w:t>
      </w:r>
      <w:r>
        <w:t>Da</w:t>
      </w:r>
      <w:r>
        <w:rPr>
          <w:spacing w:val="-2"/>
        </w:rPr>
        <w:t xml:space="preserve"> </w:t>
      </w:r>
      <w:r>
        <w:t>zwei</w:t>
      </w:r>
      <w:r>
        <w:rPr>
          <w:spacing w:val="-2"/>
        </w:rPr>
        <w:t xml:space="preserve"> </w:t>
      </w:r>
      <w:r>
        <w:t>Techniken</w:t>
      </w:r>
      <w:r>
        <w:rPr>
          <w:spacing w:val="-2"/>
        </w:rPr>
        <w:t xml:space="preserve"> </w:t>
      </w:r>
      <w:r>
        <w:t>gleichzeitig</w:t>
      </w:r>
      <w:r>
        <w:rPr>
          <w:spacing w:val="-2"/>
        </w:rPr>
        <w:t xml:space="preserve"> </w:t>
      </w:r>
      <w:r>
        <w:t xml:space="preserve">gemessen </w:t>
      </w:r>
      <w:r>
        <w:rPr>
          <w:w w:val="105"/>
        </w:rPr>
        <w:t xml:space="preserve">wurden, war der Versuchsaufbau nicht optimal für beide Messgrößen. Mit den Ergebnissen der Refraktion bin ich sehr zufrieden. Es ist eine klare Veränderung </w:t>
      </w:r>
      <w:r>
        <w:rPr>
          <w:spacing w:val="-2"/>
          <w:w w:val="105"/>
        </w:rPr>
        <w:t>sichtbar.</w:t>
      </w:r>
      <w:ins w:id="56" w:author="Albert Loichinger" w:date="2024-04-30T06:28:00Z">
        <w:r w:rsidR="00C424BE">
          <w:rPr>
            <w:spacing w:val="-2"/>
            <w:w w:val="105"/>
          </w:rPr>
          <w:t xml:space="preserve"> </w:t>
        </w:r>
        <w:r w:rsidR="006525BA" w:rsidRPr="006525BA">
          <w:rPr>
            <w:spacing w:val="-2"/>
            <w:w w:val="105"/>
          </w:rPr>
          <w:t>Sie sehen im Bild immer nur Streulicht.</w:t>
        </w:r>
        <w:r w:rsidR="006525BA">
          <w:rPr>
            <w:spacing w:val="-2"/>
            <w:w w:val="105"/>
          </w:rPr>
          <w:t xml:space="preserve"> </w:t>
        </w:r>
      </w:ins>
      <w:ins w:id="57" w:author="Albert Loichinger" w:date="2024-04-30T06:29:00Z">
        <w:r w:rsidR="006525BA" w:rsidRPr="006525BA">
          <w:rPr>
            <w:spacing w:val="-2"/>
            <w:w w:val="105"/>
          </w:rPr>
          <w:t>Sich hier eine Veränderung feststellen, bitte im Maß Ergebnis und Bild zeigen, was sie hier genau meinen und interpretieren.</w:t>
        </w:r>
      </w:ins>
    </w:p>
    <w:p w14:paraId="1F1C654B" w14:textId="77777777" w:rsidR="00854AE3" w:rsidRDefault="006C76DB">
      <w:pPr>
        <w:pStyle w:val="Textkrper"/>
        <w:spacing w:line="252" w:lineRule="auto"/>
        <w:ind w:left="525" w:right="1783" w:firstLine="351"/>
        <w:jc w:val="both"/>
      </w:pPr>
      <w:r>
        <w:rPr>
          <w:rFonts w:ascii="Georgia" w:hAnsi="Georgia"/>
          <w:b/>
          <w:spacing w:val="-4"/>
        </w:rPr>
        <w:t>Verbesserungen</w:t>
      </w:r>
      <w:r>
        <w:rPr>
          <w:rFonts w:ascii="Georgia" w:hAnsi="Georgia"/>
          <w:b/>
          <w:spacing w:val="-12"/>
        </w:rPr>
        <w:t xml:space="preserve"> </w:t>
      </w:r>
      <w:r>
        <w:rPr>
          <w:rFonts w:ascii="Georgia" w:hAnsi="Georgia"/>
          <w:b/>
          <w:spacing w:val="-4"/>
        </w:rPr>
        <w:t>des</w:t>
      </w:r>
      <w:r>
        <w:rPr>
          <w:rFonts w:ascii="Georgia" w:hAnsi="Georgia"/>
          <w:b/>
          <w:spacing w:val="-11"/>
        </w:rPr>
        <w:t xml:space="preserve"> </w:t>
      </w:r>
      <w:r>
        <w:rPr>
          <w:rFonts w:ascii="Georgia" w:hAnsi="Georgia"/>
          <w:b/>
          <w:spacing w:val="-4"/>
        </w:rPr>
        <w:t>Versuchsaufbaus</w:t>
      </w:r>
      <w:r>
        <w:rPr>
          <w:rFonts w:ascii="Georgia" w:hAnsi="Georgia"/>
          <w:b/>
          <w:spacing w:val="-11"/>
        </w:rPr>
        <w:t xml:space="preserve"> </w:t>
      </w:r>
      <w:r>
        <w:rPr>
          <w:spacing w:val="-4"/>
        </w:rPr>
        <w:t>Um</w:t>
      </w:r>
      <w:r>
        <w:rPr>
          <w:spacing w:val="-11"/>
        </w:rPr>
        <w:t xml:space="preserve"> </w:t>
      </w:r>
      <w:r>
        <w:rPr>
          <w:spacing w:val="-4"/>
        </w:rPr>
        <w:t>bessere</w:t>
      </w:r>
      <w:r>
        <w:rPr>
          <w:spacing w:val="-11"/>
        </w:rPr>
        <w:t xml:space="preserve"> </w:t>
      </w:r>
      <w:r>
        <w:rPr>
          <w:spacing w:val="-4"/>
        </w:rPr>
        <w:t>Reflexionsergebnisse</w:t>
      </w:r>
      <w:r>
        <w:rPr>
          <w:spacing w:val="-11"/>
        </w:rPr>
        <w:t xml:space="preserve"> </w:t>
      </w:r>
      <w:r>
        <w:rPr>
          <w:spacing w:val="-4"/>
        </w:rPr>
        <w:t xml:space="preserve">zu </w:t>
      </w:r>
      <w:r>
        <w:t>bekommen,</w:t>
      </w:r>
      <w:r>
        <w:rPr>
          <w:spacing w:val="40"/>
        </w:rPr>
        <w:t xml:space="preserve"> </w:t>
      </w:r>
      <w:r>
        <w:t>keinen</w:t>
      </w:r>
      <w:r>
        <w:rPr>
          <w:spacing w:val="40"/>
        </w:rPr>
        <w:t xml:space="preserve"> </w:t>
      </w:r>
      <w:r>
        <w:t>Obj</w:t>
      </w:r>
      <w:r>
        <w:t>ektträger</w:t>
      </w:r>
      <w:r>
        <w:rPr>
          <w:spacing w:val="40"/>
        </w:rPr>
        <w:t xml:space="preserve"> </w:t>
      </w:r>
      <w:r>
        <w:t>nutzen,</w:t>
      </w:r>
      <w:r>
        <w:rPr>
          <w:spacing w:val="40"/>
        </w:rPr>
        <w:t xml:space="preserve"> </w:t>
      </w:r>
      <w:r>
        <w:t>sondern</w:t>
      </w:r>
      <w:r>
        <w:rPr>
          <w:spacing w:val="40"/>
        </w:rPr>
        <w:t xml:space="preserve"> </w:t>
      </w:r>
      <w:r>
        <w:t>direkt</w:t>
      </w:r>
      <w:r>
        <w:rPr>
          <w:spacing w:val="40"/>
        </w:rPr>
        <w:t xml:space="preserve"> </w:t>
      </w:r>
      <w:r>
        <w:t>auf</w:t>
      </w:r>
      <w:r>
        <w:rPr>
          <w:spacing w:val="40"/>
        </w:rPr>
        <w:t xml:space="preserve"> </w:t>
      </w:r>
      <w:r>
        <w:t>Schnee</w:t>
      </w:r>
      <w:r>
        <w:rPr>
          <w:spacing w:val="40"/>
        </w:rPr>
        <w:t xml:space="preserve"> </w:t>
      </w:r>
      <w:r>
        <w:t>leuchten.</w:t>
      </w:r>
      <w:r>
        <w:rPr>
          <w:spacing w:val="40"/>
        </w:rPr>
        <w:t xml:space="preserve"> </w:t>
      </w:r>
      <w:r>
        <w:t>Für eine statische Messung einer Schneeprobe muss die Luft um den Schnee herum gekühlt</w:t>
      </w:r>
      <w:r>
        <w:rPr>
          <w:spacing w:val="39"/>
        </w:rPr>
        <w:t xml:space="preserve"> </w:t>
      </w:r>
      <w:r>
        <w:t>sein.</w:t>
      </w:r>
      <w:r>
        <w:rPr>
          <w:spacing w:val="39"/>
        </w:rPr>
        <w:t xml:space="preserve"> </w:t>
      </w:r>
      <w:r>
        <w:t>Ein</w:t>
      </w:r>
      <w:r>
        <w:rPr>
          <w:spacing w:val="39"/>
        </w:rPr>
        <w:t xml:space="preserve"> </w:t>
      </w:r>
      <w:r>
        <w:t>Ansatz</w:t>
      </w:r>
      <w:r>
        <w:rPr>
          <w:spacing w:val="39"/>
        </w:rPr>
        <w:t xml:space="preserve"> </w:t>
      </w:r>
      <w:r>
        <w:t>dafür</w:t>
      </w:r>
      <w:r>
        <w:rPr>
          <w:spacing w:val="39"/>
        </w:rPr>
        <w:t xml:space="preserve"> </w:t>
      </w:r>
      <w:r>
        <w:t>wird</w:t>
      </w:r>
      <w:r>
        <w:rPr>
          <w:spacing w:val="39"/>
        </w:rPr>
        <w:t xml:space="preserve"> </w:t>
      </w:r>
      <w:r>
        <w:t>im</w:t>
      </w:r>
      <w:r>
        <w:rPr>
          <w:spacing w:val="39"/>
        </w:rPr>
        <w:t xml:space="preserve"> </w:t>
      </w:r>
      <w:r>
        <w:t>Vorversuch</w:t>
      </w:r>
      <w:r>
        <w:rPr>
          <w:spacing w:val="39"/>
        </w:rPr>
        <w:t xml:space="preserve"> </w:t>
      </w:r>
      <w:hyperlink w:anchor="_bookmark18" w:history="1">
        <w:r>
          <w:t>3.5</w:t>
        </w:r>
      </w:hyperlink>
      <w:r>
        <w:rPr>
          <w:spacing w:val="39"/>
        </w:rPr>
        <w:t xml:space="preserve"> </w:t>
      </w:r>
      <w:r>
        <w:t>umge</w:t>
      </w:r>
      <w:r>
        <w:t>setzt.</w:t>
      </w:r>
      <w:r>
        <w:rPr>
          <w:spacing w:val="39"/>
        </w:rPr>
        <w:t xml:space="preserve"> </w:t>
      </w:r>
      <w:r>
        <w:t>Mit</w:t>
      </w:r>
      <w:r>
        <w:rPr>
          <w:spacing w:val="39"/>
        </w:rPr>
        <w:t xml:space="preserve"> </w:t>
      </w:r>
      <w:r>
        <w:t>dem</w:t>
      </w:r>
      <w:r>
        <w:rPr>
          <w:spacing w:val="39"/>
        </w:rPr>
        <w:t xml:space="preserve"> </w:t>
      </w:r>
      <w:r>
        <w:t>Laser</w:t>
      </w:r>
    </w:p>
    <w:p w14:paraId="1F66A1CD" w14:textId="77777777" w:rsidR="00854AE3" w:rsidRDefault="00854AE3">
      <w:pPr>
        <w:spacing w:line="252" w:lineRule="auto"/>
        <w:jc w:val="both"/>
        <w:sectPr w:rsidR="00854AE3">
          <w:pgSz w:w="11910" w:h="16840"/>
          <w:pgMar w:top="1920" w:right="0" w:bottom="2640" w:left="1260" w:header="1033" w:footer="2458" w:gutter="0"/>
          <w:cols w:space="720"/>
        </w:sectPr>
      </w:pPr>
    </w:p>
    <w:p w14:paraId="3F59E7C0" w14:textId="77777777" w:rsidR="00854AE3" w:rsidRDefault="00854AE3">
      <w:pPr>
        <w:pStyle w:val="Textkrper"/>
        <w:spacing w:before="8"/>
        <w:rPr>
          <w:sz w:val="8"/>
        </w:rPr>
      </w:pPr>
    </w:p>
    <w:p w14:paraId="771C8604" w14:textId="77777777" w:rsidR="00854AE3" w:rsidRDefault="006C76DB">
      <w:pPr>
        <w:pStyle w:val="Textkrper"/>
        <w:ind w:left="1320"/>
        <w:rPr>
          <w:sz w:val="20"/>
        </w:rPr>
      </w:pPr>
      <w:r>
        <w:rPr>
          <w:noProof/>
          <w:sz w:val="20"/>
        </w:rPr>
        <w:drawing>
          <wp:inline distT="0" distB="0" distL="0" distR="0" wp14:anchorId="22DA49A6" wp14:editId="2B481C9A">
            <wp:extent cx="4250531" cy="3006375"/>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6" cstate="print"/>
                    <a:stretch>
                      <a:fillRect/>
                    </a:stretch>
                  </pic:blipFill>
                  <pic:spPr>
                    <a:xfrm>
                      <a:off x="0" y="0"/>
                      <a:ext cx="4250531" cy="3006375"/>
                    </a:xfrm>
                    <a:prstGeom prst="rect">
                      <a:avLst/>
                    </a:prstGeom>
                  </pic:spPr>
                </pic:pic>
              </a:graphicData>
            </a:graphic>
          </wp:inline>
        </w:drawing>
      </w:r>
    </w:p>
    <w:p w14:paraId="1C4E3C6B" w14:textId="77777777" w:rsidR="00854AE3" w:rsidRDefault="006C76DB">
      <w:pPr>
        <w:pStyle w:val="Textkrper"/>
        <w:spacing w:before="247"/>
        <w:ind w:left="525"/>
        <w:jc w:val="both"/>
      </w:pPr>
      <w:r>
        <w:rPr>
          <w:w w:val="105"/>
        </w:rPr>
        <w:t>Abbildung</w:t>
      </w:r>
      <w:r>
        <w:rPr>
          <w:spacing w:val="-16"/>
          <w:w w:val="105"/>
        </w:rPr>
        <w:t xml:space="preserve"> </w:t>
      </w:r>
      <w:r>
        <w:rPr>
          <w:w w:val="105"/>
        </w:rPr>
        <w:t>2:</w:t>
      </w:r>
      <w:r>
        <w:rPr>
          <w:spacing w:val="-15"/>
          <w:w w:val="105"/>
        </w:rPr>
        <w:t xml:space="preserve"> </w:t>
      </w:r>
      <w:proofErr w:type="spellStart"/>
      <w:r>
        <w:rPr>
          <w:w w:val="105"/>
        </w:rPr>
        <w:t>Messgrössen</w:t>
      </w:r>
      <w:proofErr w:type="spellEnd"/>
      <w:r>
        <w:rPr>
          <w:spacing w:val="-16"/>
          <w:w w:val="105"/>
        </w:rPr>
        <w:t xml:space="preserve"> </w:t>
      </w:r>
      <w:r>
        <w:rPr>
          <w:w w:val="105"/>
        </w:rPr>
        <w:t>für</w:t>
      </w:r>
      <w:r>
        <w:rPr>
          <w:spacing w:val="-15"/>
          <w:w w:val="105"/>
        </w:rPr>
        <w:t xml:space="preserve"> </w:t>
      </w:r>
      <w:r>
        <w:rPr>
          <w:w w:val="105"/>
        </w:rPr>
        <w:t>die</w:t>
      </w:r>
      <w:r>
        <w:rPr>
          <w:spacing w:val="-15"/>
          <w:w w:val="105"/>
        </w:rPr>
        <w:t xml:space="preserve"> </w:t>
      </w:r>
      <w:r>
        <w:rPr>
          <w:w w:val="105"/>
        </w:rPr>
        <w:t>Reflexion</w:t>
      </w:r>
      <w:r>
        <w:rPr>
          <w:spacing w:val="-16"/>
          <w:w w:val="105"/>
        </w:rPr>
        <w:t xml:space="preserve"> </w:t>
      </w:r>
      <w:r>
        <w:rPr>
          <w:w w:val="105"/>
        </w:rPr>
        <w:t>und</w:t>
      </w:r>
      <w:r>
        <w:rPr>
          <w:spacing w:val="-15"/>
          <w:w w:val="105"/>
        </w:rPr>
        <w:t xml:space="preserve"> </w:t>
      </w:r>
      <w:proofErr w:type="spellStart"/>
      <w:r>
        <w:rPr>
          <w:w w:val="105"/>
        </w:rPr>
        <w:t>Refraxion</w:t>
      </w:r>
      <w:proofErr w:type="spellEnd"/>
      <w:r>
        <w:rPr>
          <w:w w:val="105"/>
        </w:rPr>
        <w:t>,</w:t>
      </w:r>
      <w:r>
        <w:rPr>
          <w:spacing w:val="-16"/>
          <w:w w:val="105"/>
        </w:rPr>
        <w:t xml:space="preserve"> </w:t>
      </w:r>
      <w:r>
        <w:rPr>
          <w:w w:val="105"/>
        </w:rPr>
        <w:t>Veränderung</w:t>
      </w:r>
      <w:r>
        <w:rPr>
          <w:spacing w:val="-15"/>
          <w:w w:val="105"/>
        </w:rPr>
        <w:t xml:space="preserve"> </w:t>
      </w:r>
      <w:bookmarkStart w:id="58" w:name="_bookmark16"/>
      <w:bookmarkEnd w:id="58"/>
      <w:r>
        <w:rPr>
          <w:w w:val="105"/>
        </w:rPr>
        <w:t>über</w:t>
      </w:r>
      <w:r>
        <w:rPr>
          <w:spacing w:val="-15"/>
          <w:w w:val="105"/>
        </w:rPr>
        <w:t xml:space="preserve"> </w:t>
      </w:r>
      <w:r>
        <w:rPr>
          <w:spacing w:val="-4"/>
          <w:w w:val="105"/>
        </w:rPr>
        <w:t>Zeit</w:t>
      </w:r>
    </w:p>
    <w:p w14:paraId="00709D2E" w14:textId="48849BD9" w:rsidR="00854AE3" w:rsidRDefault="006525BA">
      <w:pPr>
        <w:pStyle w:val="Textkrper"/>
        <w:spacing w:before="132"/>
      </w:pPr>
      <w:ins w:id="59" w:author="Albert Loichinger" w:date="2024-04-30T06:29:00Z">
        <w:r>
          <w:t xml:space="preserve">    </w:t>
        </w:r>
      </w:ins>
      <w:ins w:id="60" w:author="Albert Loichinger" w:date="2024-04-30T06:30:00Z">
        <w:r w:rsidRPr="006525BA">
          <w:t xml:space="preserve">Bitte beschriften Sie und erläutern Sie, was man in </w:t>
        </w:r>
        <w:proofErr w:type="gramStart"/>
        <w:r w:rsidRPr="006525BA">
          <w:t>diesen</w:t>
        </w:r>
        <w:r>
          <w:t xml:space="preserve">  </w:t>
        </w:r>
      </w:ins>
      <w:ins w:id="61" w:author="Albert Loichinger" w:date="2024-04-30T06:29:00Z">
        <w:r w:rsidRPr="006525BA">
          <w:t>Bildern</w:t>
        </w:r>
        <w:proofErr w:type="gramEnd"/>
        <w:r w:rsidRPr="006525BA">
          <w:t xml:space="preserve"> wirklich</w:t>
        </w:r>
      </w:ins>
      <w:ins w:id="62" w:author="Albert Loichinger" w:date="2024-04-30T06:30:00Z">
        <w:r>
          <w:t xml:space="preserve"> sieht</w:t>
        </w:r>
      </w:ins>
    </w:p>
    <w:p w14:paraId="7B4AAC0C" w14:textId="77777777" w:rsidR="00854AE3" w:rsidRDefault="006C76DB">
      <w:pPr>
        <w:pStyle w:val="Textkrper"/>
        <w:spacing w:line="252" w:lineRule="auto"/>
        <w:ind w:left="525" w:right="1784"/>
        <w:jc w:val="both"/>
      </w:pPr>
      <w:r>
        <w:rPr>
          <w:w w:val="105"/>
        </w:rPr>
        <w:t>wird</w:t>
      </w:r>
      <w:r>
        <w:rPr>
          <w:spacing w:val="-14"/>
          <w:w w:val="105"/>
        </w:rPr>
        <w:t xml:space="preserve"> </w:t>
      </w:r>
      <w:r>
        <w:rPr>
          <w:w w:val="105"/>
        </w:rPr>
        <w:t>Energie</w:t>
      </w:r>
      <w:r>
        <w:rPr>
          <w:spacing w:val="-14"/>
          <w:w w:val="105"/>
        </w:rPr>
        <w:t xml:space="preserve"> </w:t>
      </w:r>
      <w:r>
        <w:rPr>
          <w:w w:val="105"/>
        </w:rPr>
        <w:t>in</w:t>
      </w:r>
      <w:r>
        <w:rPr>
          <w:spacing w:val="-14"/>
          <w:w w:val="105"/>
        </w:rPr>
        <w:t xml:space="preserve"> </w:t>
      </w:r>
      <w:r>
        <w:rPr>
          <w:w w:val="105"/>
        </w:rPr>
        <w:t>den</w:t>
      </w:r>
      <w:r>
        <w:rPr>
          <w:spacing w:val="-14"/>
          <w:w w:val="105"/>
        </w:rPr>
        <w:t xml:space="preserve"> </w:t>
      </w:r>
      <w:r>
        <w:rPr>
          <w:w w:val="105"/>
        </w:rPr>
        <w:t>Schnee</w:t>
      </w:r>
      <w:r>
        <w:rPr>
          <w:spacing w:val="-14"/>
          <w:w w:val="105"/>
        </w:rPr>
        <w:t xml:space="preserve"> </w:t>
      </w:r>
      <w:r>
        <w:rPr>
          <w:w w:val="105"/>
        </w:rPr>
        <w:t>eingebracht.</w:t>
      </w:r>
      <w:r>
        <w:rPr>
          <w:spacing w:val="-14"/>
          <w:w w:val="105"/>
        </w:rPr>
        <w:t xml:space="preserve"> </w:t>
      </w:r>
      <w:r>
        <w:rPr>
          <w:w w:val="105"/>
        </w:rPr>
        <w:t>Um</w:t>
      </w:r>
      <w:r>
        <w:rPr>
          <w:spacing w:val="-14"/>
          <w:w w:val="105"/>
        </w:rPr>
        <w:t xml:space="preserve"> </w:t>
      </w:r>
      <w:r>
        <w:rPr>
          <w:w w:val="105"/>
        </w:rPr>
        <w:t>das</w:t>
      </w:r>
      <w:r>
        <w:rPr>
          <w:spacing w:val="-14"/>
          <w:w w:val="105"/>
        </w:rPr>
        <w:t xml:space="preserve"> </w:t>
      </w:r>
      <w:r>
        <w:rPr>
          <w:w w:val="105"/>
        </w:rPr>
        <w:t>Schmelzen</w:t>
      </w:r>
      <w:r>
        <w:rPr>
          <w:spacing w:val="-14"/>
          <w:w w:val="105"/>
        </w:rPr>
        <w:t xml:space="preserve"> </w:t>
      </w:r>
      <w:r>
        <w:rPr>
          <w:w w:val="105"/>
        </w:rPr>
        <w:t>und</w:t>
      </w:r>
      <w:r>
        <w:rPr>
          <w:spacing w:val="-14"/>
          <w:w w:val="105"/>
        </w:rPr>
        <w:t xml:space="preserve"> </w:t>
      </w:r>
      <w:r>
        <w:rPr>
          <w:w w:val="105"/>
        </w:rPr>
        <w:t>damit</w:t>
      </w:r>
      <w:r>
        <w:rPr>
          <w:spacing w:val="-14"/>
          <w:w w:val="105"/>
        </w:rPr>
        <w:t xml:space="preserve"> </w:t>
      </w:r>
      <w:r>
        <w:rPr>
          <w:w w:val="105"/>
        </w:rPr>
        <w:t xml:space="preserve">Verfälschen des LWC zu minimieren, sollte ein möglichst </w:t>
      </w:r>
      <w:r>
        <w:rPr>
          <w:w w:val="105"/>
        </w:rPr>
        <w:t>schwacher Laser eingesetzt werden.</w:t>
      </w:r>
    </w:p>
    <w:p w14:paraId="7AB74D5B" w14:textId="1039F764" w:rsidR="00854AE3" w:rsidRDefault="006C76DB">
      <w:pPr>
        <w:pStyle w:val="Textkrper"/>
        <w:spacing w:line="252" w:lineRule="auto"/>
        <w:ind w:left="525" w:right="1782" w:firstLine="351"/>
        <w:jc w:val="both"/>
      </w:pPr>
      <w:r>
        <w:rPr>
          <w:rFonts w:ascii="Georgia" w:hAnsi="Georgia"/>
          <w:b/>
        </w:rPr>
        <w:t>Weiterverfolgung</w:t>
      </w:r>
      <w:r>
        <w:rPr>
          <w:rFonts w:ascii="Georgia" w:hAnsi="Georgia"/>
          <w:b/>
          <w:spacing w:val="-4"/>
        </w:rPr>
        <w:t xml:space="preserve"> </w:t>
      </w:r>
      <w:r>
        <w:rPr>
          <w:rFonts w:ascii="Georgia" w:hAnsi="Georgia"/>
          <w:b/>
        </w:rPr>
        <w:t>der</w:t>
      </w:r>
      <w:r>
        <w:rPr>
          <w:rFonts w:ascii="Georgia" w:hAnsi="Georgia"/>
          <w:b/>
          <w:spacing w:val="-4"/>
        </w:rPr>
        <w:t xml:space="preserve"> </w:t>
      </w:r>
      <w:r>
        <w:rPr>
          <w:rFonts w:ascii="Georgia" w:hAnsi="Georgia"/>
          <w:b/>
        </w:rPr>
        <w:t>physikalischen</w:t>
      </w:r>
      <w:r>
        <w:rPr>
          <w:rFonts w:ascii="Georgia" w:hAnsi="Georgia"/>
          <w:b/>
          <w:spacing w:val="-4"/>
        </w:rPr>
        <w:t xml:space="preserve"> </w:t>
      </w:r>
      <w:r>
        <w:rPr>
          <w:rFonts w:ascii="Georgia" w:hAnsi="Georgia"/>
          <w:b/>
        </w:rPr>
        <w:t>Methoden</w:t>
      </w:r>
      <w:r>
        <w:rPr>
          <w:rFonts w:ascii="Georgia" w:hAnsi="Georgia"/>
          <w:b/>
          <w:spacing w:val="-12"/>
        </w:rPr>
        <w:t xml:space="preserve"> </w:t>
      </w:r>
      <w:r>
        <w:t>Das</w:t>
      </w:r>
      <w:r>
        <w:rPr>
          <w:spacing w:val="-11"/>
        </w:rPr>
        <w:t xml:space="preserve"> </w:t>
      </w:r>
      <w:r>
        <w:t>Ergebnis</w:t>
      </w:r>
      <w:r>
        <w:rPr>
          <w:spacing w:val="-11"/>
        </w:rPr>
        <w:t xml:space="preserve"> </w:t>
      </w:r>
      <w:r>
        <w:t>der</w:t>
      </w:r>
      <w:r>
        <w:rPr>
          <w:spacing w:val="-11"/>
        </w:rPr>
        <w:t xml:space="preserve"> </w:t>
      </w:r>
      <w:r>
        <w:t xml:space="preserve">Re- </w:t>
      </w:r>
      <w:proofErr w:type="spellStart"/>
      <w:r>
        <w:rPr>
          <w:w w:val="105"/>
        </w:rPr>
        <w:t>fraktion</w:t>
      </w:r>
      <w:proofErr w:type="spellEnd"/>
      <w:r>
        <w:rPr>
          <w:w w:val="105"/>
        </w:rPr>
        <w:t xml:space="preserve"> zeigt, dass diese Methode umgesetzt werden könnte. Um vergleichbare Werte zu bekommen, ist die Kristallgeometrie aber von Bedeutung. Die Messung der Geometrie übersteigt das Ausmaß der BA. Um eine Messung durchzufüh</w:t>
      </w:r>
      <w:del w:id="63" w:author="Albert Loichinger" w:date="2024-04-30T06:30:00Z">
        <w:r w:rsidDel="006525BA">
          <w:rPr>
            <w:w w:val="105"/>
          </w:rPr>
          <w:delText>-</w:delText>
        </w:r>
        <w:r w:rsidDel="006525BA">
          <w:rPr>
            <w:spacing w:val="80"/>
            <w:w w:val="105"/>
          </w:rPr>
          <w:delText xml:space="preserve"> </w:delText>
        </w:r>
      </w:del>
      <w:r>
        <w:rPr>
          <w:w w:val="105"/>
        </w:rPr>
        <w:t>ren, muss eine Schneeprobe durchleucht</w:t>
      </w:r>
      <w:r>
        <w:rPr>
          <w:w w:val="105"/>
        </w:rPr>
        <w:t xml:space="preserve">et werden. </w:t>
      </w:r>
      <w:ins w:id="64" w:author="Albert Loichinger" w:date="2024-04-30T06:31:00Z">
        <w:r w:rsidR="006525BA" w:rsidRPr="006525BA">
          <w:rPr>
            <w:w w:val="105"/>
          </w:rPr>
          <w:t>Hier bitte genau überlegen, was Sie wirklich aussagen wollen. Einen. Größeren Fleck mit dem Leser zu beleuchten, ginge relativ einfach. Sie müssten dazu den Laser Strahl aufweiten und dann umfassend vermessen. Auch glaube ich nicht, dass sie den Schnee herausholen müssen, sondern auch diese Messung. Kritisch ist aber, dass wir den Schlüssel Effekt</w:t>
        </w:r>
        <w:r w:rsidR="006525BA">
          <w:rPr>
            <w:w w:val="105"/>
          </w:rPr>
          <w:t xml:space="preserve"> b</w:t>
        </w:r>
        <w:r w:rsidR="006525BA" w:rsidRPr="006525BA">
          <w:rPr>
            <w:w w:val="105"/>
          </w:rPr>
          <w:t xml:space="preserve">isher </w:t>
        </w:r>
      </w:ins>
      <w:ins w:id="65" w:author="Albert Loichinger" w:date="2024-04-30T06:32:00Z">
        <w:r w:rsidR="006525BA">
          <w:rPr>
            <w:w w:val="105"/>
          </w:rPr>
          <w:t>v</w:t>
        </w:r>
      </w:ins>
      <w:ins w:id="66" w:author="Albert Loichinger" w:date="2024-04-30T06:31:00Z">
        <w:r w:rsidR="006525BA" w:rsidRPr="006525BA">
          <w:rPr>
            <w:w w:val="105"/>
          </w:rPr>
          <w:t>ermutlich</w:t>
        </w:r>
        <w:r w:rsidR="006525BA" w:rsidRPr="006525BA">
          <w:rPr>
            <w:w w:val="105"/>
          </w:rPr>
          <w:t xml:space="preserve"> nicht</w:t>
        </w:r>
        <w:r w:rsidR="006525BA">
          <w:rPr>
            <w:w w:val="105"/>
          </w:rPr>
          <w:t xml:space="preserve"> w</w:t>
        </w:r>
        <w:r w:rsidR="006525BA" w:rsidRPr="006525BA">
          <w:rPr>
            <w:w w:val="105"/>
          </w:rPr>
          <w:t xml:space="preserve">ahrgenommen </w:t>
        </w:r>
        <w:proofErr w:type="spellStart"/>
        <w:proofErr w:type="gramStart"/>
        <w:r w:rsidR="006525BA" w:rsidRPr="006525BA">
          <w:rPr>
            <w:w w:val="105"/>
          </w:rPr>
          <w:t>haben..</w:t>
        </w:r>
      </w:ins>
      <w:proofErr w:type="gramEnd"/>
      <w:r>
        <w:rPr>
          <w:w w:val="105"/>
        </w:rPr>
        <w:t>Um</w:t>
      </w:r>
      <w:proofErr w:type="spellEnd"/>
      <w:r>
        <w:rPr>
          <w:w w:val="105"/>
        </w:rPr>
        <w:t xml:space="preserve"> das zu erreichen, muss der </w:t>
      </w:r>
      <w:r>
        <w:rPr>
          <w:spacing w:val="-2"/>
          <w:w w:val="105"/>
        </w:rPr>
        <w:t>Schnee</w:t>
      </w:r>
      <w:r>
        <w:rPr>
          <w:spacing w:val="-6"/>
          <w:w w:val="105"/>
        </w:rPr>
        <w:t xml:space="preserve"> </w:t>
      </w:r>
      <w:r>
        <w:rPr>
          <w:spacing w:val="-2"/>
          <w:w w:val="105"/>
        </w:rPr>
        <w:t>physikalisch</w:t>
      </w:r>
      <w:r>
        <w:rPr>
          <w:spacing w:val="-6"/>
          <w:w w:val="105"/>
        </w:rPr>
        <w:t xml:space="preserve"> </w:t>
      </w:r>
      <w:r>
        <w:rPr>
          <w:spacing w:val="-2"/>
          <w:w w:val="105"/>
        </w:rPr>
        <w:t>aus</w:t>
      </w:r>
      <w:r>
        <w:rPr>
          <w:spacing w:val="-6"/>
          <w:w w:val="105"/>
        </w:rPr>
        <w:t xml:space="preserve"> </w:t>
      </w:r>
      <w:r>
        <w:rPr>
          <w:spacing w:val="-2"/>
          <w:w w:val="105"/>
        </w:rPr>
        <w:t>der</w:t>
      </w:r>
      <w:r>
        <w:rPr>
          <w:spacing w:val="-6"/>
          <w:w w:val="105"/>
        </w:rPr>
        <w:t xml:space="preserve"> </w:t>
      </w:r>
      <w:r>
        <w:rPr>
          <w:spacing w:val="-2"/>
          <w:w w:val="105"/>
        </w:rPr>
        <w:t>Schneedecke</w:t>
      </w:r>
      <w:r>
        <w:rPr>
          <w:spacing w:val="-6"/>
          <w:w w:val="105"/>
        </w:rPr>
        <w:t xml:space="preserve"> </w:t>
      </w:r>
      <w:r>
        <w:rPr>
          <w:spacing w:val="-2"/>
          <w:w w:val="105"/>
        </w:rPr>
        <w:t>extrahiert</w:t>
      </w:r>
      <w:r>
        <w:rPr>
          <w:spacing w:val="-6"/>
          <w:w w:val="105"/>
        </w:rPr>
        <w:t xml:space="preserve"> </w:t>
      </w:r>
      <w:r>
        <w:rPr>
          <w:spacing w:val="-2"/>
          <w:w w:val="105"/>
        </w:rPr>
        <w:t>werden.</w:t>
      </w:r>
      <w:r>
        <w:rPr>
          <w:spacing w:val="-6"/>
          <w:w w:val="105"/>
        </w:rPr>
        <w:t xml:space="preserve"> </w:t>
      </w:r>
      <w:r>
        <w:rPr>
          <w:spacing w:val="-2"/>
          <w:w w:val="105"/>
        </w:rPr>
        <w:t>Das</w:t>
      </w:r>
      <w:r>
        <w:rPr>
          <w:spacing w:val="-6"/>
          <w:w w:val="105"/>
        </w:rPr>
        <w:t xml:space="preserve"> </w:t>
      </w:r>
      <w:r>
        <w:rPr>
          <w:spacing w:val="-2"/>
          <w:w w:val="105"/>
        </w:rPr>
        <w:t>ist</w:t>
      </w:r>
      <w:r>
        <w:rPr>
          <w:spacing w:val="-6"/>
          <w:w w:val="105"/>
        </w:rPr>
        <w:t xml:space="preserve"> </w:t>
      </w:r>
      <w:r>
        <w:rPr>
          <w:spacing w:val="-2"/>
          <w:w w:val="105"/>
        </w:rPr>
        <w:t>aufwendig.</w:t>
      </w:r>
      <w:r>
        <w:rPr>
          <w:spacing w:val="-6"/>
          <w:w w:val="105"/>
        </w:rPr>
        <w:t xml:space="preserve"> </w:t>
      </w:r>
      <w:r>
        <w:rPr>
          <w:spacing w:val="-2"/>
          <w:w w:val="105"/>
        </w:rPr>
        <w:t xml:space="preserve">Da- </w:t>
      </w:r>
      <w:r>
        <w:rPr>
          <w:w w:val="105"/>
        </w:rPr>
        <w:t>her</w:t>
      </w:r>
      <w:r>
        <w:rPr>
          <w:spacing w:val="-10"/>
          <w:w w:val="105"/>
        </w:rPr>
        <w:t xml:space="preserve"> </w:t>
      </w:r>
      <w:r>
        <w:rPr>
          <w:w w:val="105"/>
        </w:rPr>
        <w:t>wird</w:t>
      </w:r>
      <w:r>
        <w:rPr>
          <w:spacing w:val="-10"/>
          <w:w w:val="105"/>
        </w:rPr>
        <w:t xml:space="preserve"> </w:t>
      </w:r>
      <w:r>
        <w:rPr>
          <w:w w:val="105"/>
        </w:rPr>
        <w:t>die</w:t>
      </w:r>
      <w:r>
        <w:rPr>
          <w:spacing w:val="-10"/>
          <w:w w:val="105"/>
        </w:rPr>
        <w:t xml:space="preserve"> </w:t>
      </w:r>
      <w:r>
        <w:rPr>
          <w:w w:val="105"/>
        </w:rPr>
        <w:t>Refraktion</w:t>
      </w:r>
      <w:r>
        <w:rPr>
          <w:spacing w:val="-10"/>
          <w:w w:val="105"/>
        </w:rPr>
        <w:t xml:space="preserve"> </w:t>
      </w:r>
      <w:r>
        <w:rPr>
          <w:w w:val="105"/>
        </w:rPr>
        <w:t>nicht</w:t>
      </w:r>
      <w:r>
        <w:rPr>
          <w:spacing w:val="-10"/>
          <w:w w:val="105"/>
        </w:rPr>
        <w:t xml:space="preserve"> </w:t>
      </w:r>
      <w:r>
        <w:rPr>
          <w:w w:val="105"/>
        </w:rPr>
        <w:t>weiterverfolgt.</w:t>
      </w:r>
      <w:r>
        <w:rPr>
          <w:spacing w:val="-10"/>
          <w:w w:val="105"/>
        </w:rPr>
        <w:t xml:space="preserve"> </w:t>
      </w:r>
      <w:r>
        <w:rPr>
          <w:w w:val="105"/>
        </w:rPr>
        <w:t>Das</w:t>
      </w:r>
      <w:r>
        <w:rPr>
          <w:spacing w:val="-10"/>
          <w:w w:val="105"/>
        </w:rPr>
        <w:t xml:space="preserve"> </w:t>
      </w:r>
      <w:r>
        <w:rPr>
          <w:w w:val="105"/>
        </w:rPr>
        <w:t>Ergebnis</w:t>
      </w:r>
      <w:r>
        <w:rPr>
          <w:spacing w:val="-10"/>
          <w:w w:val="105"/>
        </w:rPr>
        <w:t xml:space="preserve"> </w:t>
      </w:r>
      <w:r>
        <w:rPr>
          <w:w w:val="105"/>
        </w:rPr>
        <w:t>der</w:t>
      </w:r>
      <w:r>
        <w:rPr>
          <w:spacing w:val="-10"/>
          <w:w w:val="105"/>
        </w:rPr>
        <w:t xml:space="preserve"> </w:t>
      </w:r>
      <w:r>
        <w:rPr>
          <w:w w:val="105"/>
        </w:rPr>
        <w:t>Reflexion</w:t>
      </w:r>
      <w:r>
        <w:rPr>
          <w:spacing w:val="-10"/>
          <w:w w:val="105"/>
        </w:rPr>
        <w:t xml:space="preserve"> </w:t>
      </w:r>
      <w:r>
        <w:rPr>
          <w:w w:val="105"/>
        </w:rPr>
        <w:t>ist</w:t>
      </w:r>
      <w:r>
        <w:rPr>
          <w:spacing w:val="-10"/>
          <w:w w:val="105"/>
        </w:rPr>
        <w:t xml:space="preserve"> </w:t>
      </w:r>
      <w:r>
        <w:rPr>
          <w:w w:val="105"/>
        </w:rPr>
        <w:t xml:space="preserve">schwer zu beurteilen. In </w:t>
      </w:r>
      <w:hyperlink w:anchor="_bookmark10" w:history="1">
        <w:r>
          <w:rPr>
            <w:w w:val="105"/>
          </w:rPr>
          <w:t>2.</w:t>
        </w:r>
        <w:r>
          <w:rPr>
            <w:w w:val="105"/>
          </w:rPr>
          <w:t>3</w:t>
        </w:r>
      </w:hyperlink>
      <w:r>
        <w:rPr>
          <w:w w:val="105"/>
        </w:rPr>
        <w:t xml:space="preserve"> ist die Reflexion von EM-Wellen bereits untersucht worden. Daher wird die Reflexion nicht weiter untersucht.</w:t>
      </w:r>
    </w:p>
    <w:p w14:paraId="651F9152" w14:textId="77777777" w:rsidR="00854AE3" w:rsidRDefault="00854AE3">
      <w:pPr>
        <w:pStyle w:val="Textkrper"/>
        <w:spacing w:before="48"/>
        <w:rPr>
          <w:ins w:id="67" w:author="Albert Loichinger" w:date="2024-04-30T06:32:00Z"/>
        </w:rPr>
      </w:pPr>
    </w:p>
    <w:p w14:paraId="188E37F8" w14:textId="12AC6AD4" w:rsidR="006525BA" w:rsidRDefault="006525BA">
      <w:pPr>
        <w:pStyle w:val="Textkrper"/>
        <w:spacing w:before="48"/>
        <w:rPr>
          <w:ins w:id="68" w:author="Albert Loichinger" w:date="2024-04-30T06:34:00Z"/>
        </w:rPr>
      </w:pPr>
      <w:ins w:id="69" w:author="Albert Loichinger" w:date="2024-04-30T06:32:00Z">
        <w:r w:rsidRPr="006525BA">
          <w:t xml:space="preserve">Generell würde ich in allen Kapiteln sehr präzise schreiben. </w:t>
        </w:r>
      </w:ins>
      <w:ins w:id="70" w:author="Albert Loichinger" w:date="2024-04-30T06:33:00Z">
        <w:r w:rsidRPr="006525BA">
          <w:t>In der folgenden Reihenfolge können sie sich an diesen Fragestellungen orientieren:</w:t>
        </w:r>
      </w:ins>
      <w:ins w:id="71" w:author="Albert Loichinger" w:date="2024-04-30T06:32:00Z">
        <w:r w:rsidRPr="006525BA">
          <w:t xml:space="preserve"> Was ist die Fragestellung? Welchen Zusammenhang vermuten Sie? Welche Physik </w:t>
        </w:r>
        <w:r>
          <w:t>u</w:t>
        </w:r>
        <w:r w:rsidRPr="006525BA">
          <w:t>nd Gesetze spielen eine Rolle</w:t>
        </w:r>
        <w:r>
          <w:t>?</w:t>
        </w:r>
      </w:ins>
      <w:ins w:id="72" w:author="Albert Loichinger" w:date="2024-04-30T06:33:00Z">
        <w:r>
          <w:t xml:space="preserve"> </w:t>
        </w:r>
        <w:r w:rsidRPr="006525BA">
          <w:t xml:space="preserve">Was ist der Stand der Technik aus anderen Bereichen? Wie sieht ihr Versuch oder Analyse aus? Wie führen Sie den Versuch oder die Analyse? Tatsächlich durch. Was ist das </w:t>
        </w:r>
        <w:proofErr w:type="spellStart"/>
        <w:r w:rsidRPr="006525BA">
          <w:t>erfaßte</w:t>
        </w:r>
        <w:proofErr w:type="spellEnd"/>
        <w:r w:rsidRPr="006525BA">
          <w:t xml:space="preserve"> Ergebnis?</w:t>
        </w:r>
      </w:ins>
      <w:ins w:id="73" w:author="Albert Loichinger" w:date="2024-04-30T06:34:00Z">
        <w:r w:rsidRPr="006525BA">
          <w:t xml:space="preserve"> Wodurch wird dieses Ergebnis bestimmt? Wie sieht der vermutete und tatsächliche Zusammenhang im Vergleich aus? Was ist ihre Fehlerbetrachtung? Was ist ihre Schlussfolgerung?</w:t>
        </w:r>
        <w:r>
          <w:t xml:space="preserve"> </w:t>
        </w:r>
      </w:ins>
    </w:p>
    <w:p w14:paraId="5EE737BB" w14:textId="77777777" w:rsidR="006525BA" w:rsidRDefault="006525BA">
      <w:pPr>
        <w:pStyle w:val="Textkrper"/>
        <w:spacing w:before="48"/>
        <w:rPr>
          <w:ins w:id="74" w:author="Albert Loichinger" w:date="2024-04-30T06:34:00Z"/>
        </w:rPr>
      </w:pPr>
    </w:p>
    <w:p w14:paraId="3417D9D5" w14:textId="43E310B0" w:rsidR="006525BA" w:rsidRDefault="006525BA">
      <w:pPr>
        <w:pStyle w:val="Textkrper"/>
        <w:spacing w:before="48"/>
        <w:rPr>
          <w:ins w:id="75" w:author="Albert Loichinger" w:date="2024-04-30T06:35:00Z"/>
        </w:rPr>
      </w:pPr>
      <w:ins w:id="76" w:author="Albert Loichinger" w:date="2024-04-30T06:34:00Z">
        <w:r w:rsidRPr="006525BA">
          <w:t>Diese Struktur können Sie in jedem Kapitel zugrunde legen und dann jeweils durch Text und Bilder beantworten. Versuchen Sie bitte möglichst knapp und konzentriert zu schreiben. Sie müssen nicht alles. Darstellen, was in Frage kommt, sondern nur das, was wirklich relevant und zielführend für ihre Schlussfolgerung ist.</w:t>
        </w:r>
      </w:ins>
    </w:p>
    <w:p w14:paraId="174EE9A2" w14:textId="77777777" w:rsidR="006525BA" w:rsidRDefault="006525BA">
      <w:pPr>
        <w:pStyle w:val="Textkrper"/>
        <w:spacing w:before="48"/>
      </w:pPr>
    </w:p>
    <w:p w14:paraId="0716DAF9" w14:textId="77777777" w:rsidR="00854AE3" w:rsidRDefault="006C76DB">
      <w:pPr>
        <w:pStyle w:val="berschrift2"/>
        <w:numPr>
          <w:ilvl w:val="1"/>
          <w:numId w:val="4"/>
        </w:numPr>
        <w:tabs>
          <w:tab w:val="left" w:pos="1244"/>
        </w:tabs>
        <w:spacing w:before="1"/>
      </w:pPr>
      <w:bookmarkStart w:id="77" w:name="Vibration"/>
      <w:bookmarkStart w:id="78" w:name="_bookmark17"/>
      <w:bookmarkEnd w:id="77"/>
      <w:bookmarkEnd w:id="78"/>
      <w:r>
        <w:rPr>
          <w:spacing w:val="-2"/>
          <w:w w:val="105"/>
        </w:rPr>
        <w:t>Vibration</w:t>
      </w:r>
    </w:p>
    <w:p w14:paraId="12DB3051" w14:textId="77777777" w:rsidR="00854AE3" w:rsidRDefault="006C76DB">
      <w:pPr>
        <w:pStyle w:val="Textkrper"/>
        <w:spacing w:before="135" w:line="252" w:lineRule="auto"/>
        <w:ind w:left="525" w:right="1654"/>
      </w:pPr>
      <w:proofErr w:type="spellStart"/>
      <w:r>
        <w:rPr>
          <w:w w:val="105"/>
        </w:rPr>
        <w:t>avanode</w:t>
      </w:r>
      <w:proofErr w:type="spellEnd"/>
      <w:r>
        <w:rPr>
          <w:spacing w:val="26"/>
          <w:w w:val="105"/>
        </w:rPr>
        <w:t xml:space="preserve"> </w:t>
      </w:r>
      <w:r>
        <w:rPr>
          <w:w w:val="105"/>
        </w:rPr>
        <w:t>vibriert.</w:t>
      </w:r>
      <w:r>
        <w:rPr>
          <w:spacing w:val="26"/>
          <w:w w:val="105"/>
        </w:rPr>
        <w:t xml:space="preserve"> </w:t>
      </w:r>
      <w:r>
        <w:rPr>
          <w:w w:val="105"/>
        </w:rPr>
        <w:t>wenn</w:t>
      </w:r>
      <w:r>
        <w:rPr>
          <w:spacing w:val="26"/>
          <w:w w:val="105"/>
        </w:rPr>
        <w:t xml:space="preserve"> </w:t>
      </w:r>
      <w:r>
        <w:rPr>
          <w:w w:val="105"/>
        </w:rPr>
        <w:t>kurz</w:t>
      </w:r>
      <w:r>
        <w:rPr>
          <w:spacing w:val="26"/>
          <w:w w:val="105"/>
        </w:rPr>
        <w:t xml:space="preserve"> </w:t>
      </w:r>
      <w:r>
        <w:rPr>
          <w:w w:val="105"/>
        </w:rPr>
        <w:t>vor</w:t>
      </w:r>
      <w:r>
        <w:rPr>
          <w:spacing w:val="26"/>
          <w:w w:val="105"/>
        </w:rPr>
        <w:t xml:space="preserve"> </w:t>
      </w:r>
      <w:proofErr w:type="spellStart"/>
      <w:r>
        <w:rPr>
          <w:w w:val="105"/>
        </w:rPr>
        <w:t>gleitlawine</w:t>
      </w:r>
      <w:proofErr w:type="spellEnd"/>
      <w:r>
        <w:rPr>
          <w:spacing w:val="26"/>
          <w:w w:val="105"/>
        </w:rPr>
        <w:t xml:space="preserve"> </w:t>
      </w:r>
      <w:r>
        <w:rPr>
          <w:w w:val="105"/>
        </w:rPr>
        <w:t>wird</w:t>
      </w:r>
      <w:r>
        <w:rPr>
          <w:spacing w:val="26"/>
          <w:w w:val="105"/>
        </w:rPr>
        <w:t xml:space="preserve"> </w:t>
      </w:r>
      <w:r>
        <w:rPr>
          <w:w w:val="105"/>
        </w:rPr>
        <w:t>der</w:t>
      </w:r>
      <w:r>
        <w:rPr>
          <w:spacing w:val="26"/>
          <w:w w:val="105"/>
        </w:rPr>
        <w:t xml:space="preserve"> </w:t>
      </w:r>
      <w:proofErr w:type="spellStart"/>
      <w:r>
        <w:rPr>
          <w:w w:val="105"/>
        </w:rPr>
        <w:t>schnee</w:t>
      </w:r>
      <w:proofErr w:type="spellEnd"/>
      <w:r>
        <w:rPr>
          <w:spacing w:val="26"/>
          <w:w w:val="105"/>
        </w:rPr>
        <w:t xml:space="preserve"> </w:t>
      </w:r>
      <w:r>
        <w:rPr>
          <w:w w:val="105"/>
        </w:rPr>
        <w:t>zur</w:t>
      </w:r>
      <w:r>
        <w:rPr>
          <w:spacing w:val="26"/>
          <w:w w:val="105"/>
        </w:rPr>
        <w:t xml:space="preserve"> </w:t>
      </w:r>
      <w:proofErr w:type="spellStart"/>
      <w:r>
        <w:rPr>
          <w:w w:val="105"/>
        </w:rPr>
        <w:t>flüssigkeit</w:t>
      </w:r>
      <w:proofErr w:type="spellEnd"/>
      <w:r>
        <w:rPr>
          <w:w w:val="105"/>
        </w:rPr>
        <w:t>.</w:t>
      </w:r>
      <w:r>
        <w:rPr>
          <w:spacing w:val="26"/>
          <w:w w:val="105"/>
        </w:rPr>
        <w:t xml:space="preserve"> </w:t>
      </w:r>
      <w:r>
        <w:rPr>
          <w:w w:val="105"/>
        </w:rPr>
        <w:t xml:space="preserve">der </w:t>
      </w:r>
      <w:proofErr w:type="spellStart"/>
      <w:r>
        <w:rPr>
          <w:w w:val="105"/>
        </w:rPr>
        <w:t>avanode</w:t>
      </w:r>
      <w:proofErr w:type="spellEnd"/>
      <w:r>
        <w:rPr>
          <w:w w:val="105"/>
        </w:rPr>
        <w:t xml:space="preserve"> sinkt auf</w:t>
      </w:r>
      <w:r>
        <w:rPr>
          <w:w w:val="105"/>
        </w:rPr>
        <w:t xml:space="preserve"> </w:t>
      </w:r>
      <w:proofErr w:type="spellStart"/>
      <w:r>
        <w:rPr>
          <w:w w:val="105"/>
        </w:rPr>
        <w:t>grund</w:t>
      </w:r>
      <w:proofErr w:type="spellEnd"/>
      <w:r>
        <w:rPr>
          <w:w w:val="105"/>
        </w:rPr>
        <w:t xml:space="preserve"> der hohen dichte und verändert dabei die </w:t>
      </w:r>
      <w:proofErr w:type="spellStart"/>
      <w:r>
        <w:rPr>
          <w:w w:val="105"/>
        </w:rPr>
        <w:t>position</w:t>
      </w:r>
      <w:proofErr w:type="spellEnd"/>
      <w:r>
        <w:rPr>
          <w:w w:val="105"/>
        </w:rPr>
        <w:t>.</w:t>
      </w:r>
    </w:p>
    <w:p w14:paraId="7DD94D31" w14:textId="77777777" w:rsidR="00854AE3" w:rsidRDefault="006C76DB">
      <w:pPr>
        <w:pStyle w:val="Textkrper"/>
        <w:spacing w:line="274" w:lineRule="exact"/>
        <w:ind w:left="877"/>
      </w:pPr>
      <w:proofErr w:type="spellStart"/>
      <w:r>
        <w:rPr>
          <w:spacing w:val="-2"/>
          <w:w w:val="105"/>
        </w:rPr>
        <w:t>vibraNode</w:t>
      </w:r>
      <w:proofErr w:type="spellEnd"/>
    </w:p>
    <w:p w14:paraId="147352BB" w14:textId="77777777" w:rsidR="00854AE3" w:rsidRDefault="006C76DB">
      <w:pPr>
        <w:pStyle w:val="Textkrper"/>
        <w:spacing w:before="13" w:line="252" w:lineRule="auto"/>
        <w:ind w:left="525" w:right="1783" w:firstLine="351"/>
        <w:jc w:val="both"/>
      </w:pPr>
      <w:r>
        <w:rPr>
          <w:w w:val="105"/>
        </w:rPr>
        <w:t>Die</w:t>
      </w:r>
      <w:r>
        <w:rPr>
          <w:spacing w:val="-16"/>
          <w:w w:val="105"/>
        </w:rPr>
        <w:t xml:space="preserve"> </w:t>
      </w:r>
      <w:r>
        <w:rPr>
          <w:w w:val="105"/>
        </w:rPr>
        <w:t>Form</w:t>
      </w:r>
      <w:r>
        <w:rPr>
          <w:spacing w:val="-15"/>
          <w:w w:val="105"/>
        </w:rPr>
        <w:t xml:space="preserve"> </w:t>
      </w:r>
      <w:r>
        <w:rPr>
          <w:w w:val="105"/>
        </w:rPr>
        <w:t>wird</w:t>
      </w:r>
      <w:r>
        <w:rPr>
          <w:spacing w:val="-16"/>
          <w:w w:val="105"/>
        </w:rPr>
        <w:t xml:space="preserve"> </w:t>
      </w:r>
      <w:r>
        <w:rPr>
          <w:w w:val="105"/>
        </w:rPr>
        <w:t>von</w:t>
      </w:r>
      <w:r>
        <w:rPr>
          <w:spacing w:val="-15"/>
          <w:w w:val="105"/>
        </w:rPr>
        <w:t xml:space="preserve"> </w:t>
      </w:r>
      <w:r>
        <w:rPr>
          <w:w w:val="105"/>
        </w:rPr>
        <w:t>dem</w:t>
      </w:r>
      <w:r>
        <w:rPr>
          <w:spacing w:val="-16"/>
          <w:w w:val="105"/>
        </w:rPr>
        <w:t xml:space="preserve"> </w:t>
      </w:r>
      <w:proofErr w:type="spellStart"/>
      <w:r>
        <w:rPr>
          <w:w w:val="105"/>
        </w:rPr>
        <w:t>AvaNode</w:t>
      </w:r>
      <w:proofErr w:type="spellEnd"/>
      <w:r>
        <w:rPr>
          <w:spacing w:val="-15"/>
          <w:w w:val="105"/>
        </w:rPr>
        <w:t xml:space="preserve"> </w:t>
      </w:r>
      <w:r>
        <w:rPr>
          <w:w w:val="105"/>
        </w:rPr>
        <w:t>übernommen.</w:t>
      </w:r>
      <w:r>
        <w:rPr>
          <w:spacing w:val="-16"/>
          <w:w w:val="105"/>
        </w:rPr>
        <w:t xml:space="preserve"> </w:t>
      </w:r>
      <w:r>
        <w:rPr>
          <w:w w:val="105"/>
        </w:rPr>
        <w:t>Um</w:t>
      </w:r>
      <w:r>
        <w:rPr>
          <w:spacing w:val="-15"/>
          <w:w w:val="105"/>
        </w:rPr>
        <w:t xml:space="preserve"> </w:t>
      </w:r>
      <w:r>
        <w:rPr>
          <w:w w:val="105"/>
        </w:rPr>
        <w:t>eine</w:t>
      </w:r>
      <w:r>
        <w:rPr>
          <w:spacing w:val="-16"/>
          <w:w w:val="105"/>
        </w:rPr>
        <w:t xml:space="preserve"> </w:t>
      </w:r>
      <w:r>
        <w:rPr>
          <w:w w:val="105"/>
        </w:rPr>
        <w:t>hohe</w:t>
      </w:r>
      <w:r>
        <w:rPr>
          <w:spacing w:val="-15"/>
          <w:w w:val="105"/>
        </w:rPr>
        <w:t xml:space="preserve"> </w:t>
      </w:r>
      <w:proofErr w:type="spellStart"/>
      <w:r>
        <w:rPr>
          <w:w w:val="105"/>
        </w:rPr>
        <w:t>formfreiheit</w:t>
      </w:r>
      <w:proofErr w:type="spellEnd"/>
      <w:r>
        <w:rPr>
          <w:spacing w:val="-16"/>
          <w:w w:val="105"/>
        </w:rPr>
        <w:t xml:space="preserve"> </w:t>
      </w:r>
      <w:r>
        <w:rPr>
          <w:w w:val="105"/>
        </w:rPr>
        <w:t>und eine</w:t>
      </w:r>
      <w:r>
        <w:rPr>
          <w:spacing w:val="-7"/>
          <w:w w:val="105"/>
        </w:rPr>
        <w:t xml:space="preserve"> </w:t>
      </w:r>
      <w:r>
        <w:rPr>
          <w:w w:val="105"/>
        </w:rPr>
        <w:t>hohe</w:t>
      </w:r>
      <w:r>
        <w:rPr>
          <w:spacing w:val="-7"/>
          <w:w w:val="105"/>
        </w:rPr>
        <w:t xml:space="preserve"> </w:t>
      </w:r>
      <w:r>
        <w:rPr>
          <w:w w:val="105"/>
        </w:rPr>
        <w:t>dichte</w:t>
      </w:r>
      <w:r>
        <w:rPr>
          <w:spacing w:val="-7"/>
          <w:w w:val="105"/>
        </w:rPr>
        <w:t xml:space="preserve"> </w:t>
      </w:r>
      <w:r>
        <w:rPr>
          <w:w w:val="105"/>
        </w:rPr>
        <w:t>zu</w:t>
      </w:r>
      <w:r>
        <w:rPr>
          <w:spacing w:val="-7"/>
          <w:w w:val="105"/>
        </w:rPr>
        <w:t xml:space="preserve"> </w:t>
      </w:r>
      <w:proofErr w:type="spellStart"/>
      <w:r>
        <w:rPr>
          <w:w w:val="105"/>
        </w:rPr>
        <w:t>ereichen</w:t>
      </w:r>
      <w:proofErr w:type="spellEnd"/>
      <w:r>
        <w:rPr>
          <w:spacing w:val="-7"/>
          <w:w w:val="105"/>
        </w:rPr>
        <w:t xml:space="preserve"> </w:t>
      </w:r>
      <w:r>
        <w:rPr>
          <w:w w:val="105"/>
        </w:rPr>
        <w:t>wird</w:t>
      </w:r>
      <w:r>
        <w:rPr>
          <w:spacing w:val="-7"/>
          <w:w w:val="105"/>
        </w:rPr>
        <w:t xml:space="preserve"> </w:t>
      </w:r>
      <w:r>
        <w:rPr>
          <w:w w:val="105"/>
        </w:rPr>
        <w:t>der</w:t>
      </w:r>
      <w:r>
        <w:rPr>
          <w:spacing w:val="-7"/>
          <w:w w:val="105"/>
        </w:rPr>
        <w:t xml:space="preserve"> </w:t>
      </w:r>
      <w:proofErr w:type="spellStart"/>
      <w:r>
        <w:rPr>
          <w:w w:val="105"/>
        </w:rPr>
        <w:t>VibraNode</w:t>
      </w:r>
      <w:proofErr w:type="spellEnd"/>
      <w:r>
        <w:rPr>
          <w:spacing w:val="-7"/>
          <w:w w:val="105"/>
        </w:rPr>
        <w:t xml:space="preserve"> </w:t>
      </w:r>
      <w:r>
        <w:rPr>
          <w:w w:val="105"/>
        </w:rPr>
        <w:t>aus</w:t>
      </w:r>
      <w:r>
        <w:rPr>
          <w:spacing w:val="-6"/>
          <w:w w:val="105"/>
        </w:rPr>
        <w:t xml:space="preserve"> </w:t>
      </w:r>
      <w:r>
        <w:rPr>
          <w:w w:val="105"/>
        </w:rPr>
        <w:t>Ton</w:t>
      </w:r>
      <w:r>
        <w:rPr>
          <w:spacing w:val="-7"/>
          <w:w w:val="105"/>
        </w:rPr>
        <w:t xml:space="preserve"> </w:t>
      </w:r>
      <w:r>
        <w:rPr>
          <w:w w:val="105"/>
        </w:rPr>
        <w:t>gebaut.</w:t>
      </w:r>
      <w:r>
        <w:rPr>
          <w:spacing w:val="-6"/>
          <w:w w:val="105"/>
        </w:rPr>
        <w:t xml:space="preserve"> </w:t>
      </w:r>
      <w:r>
        <w:rPr>
          <w:w w:val="105"/>
        </w:rPr>
        <w:t>Der</w:t>
      </w:r>
      <w:r>
        <w:rPr>
          <w:spacing w:val="-7"/>
          <w:w w:val="105"/>
        </w:rPr>
        <w:t xml:space="preserve"> </w:t>
      </w:r>
      <w:r>
        <w:rPr>
          <w:w w:val="105"/>
        </w:rPr>
        <w:t xml:space="preserve">ungebrannte Ton wird durch </w:t>
      </w:r>
      <w:proofErr w:type="spellStart"/>
      <w:r>
        <w:rPr>
          <w:w w:val="105"/>
        </w:rPr>
        <w:t>Epoxy</w:t>
      </w:r>
      <w:proofErr w:type="spellEnd"/>
      <w:r>
        <w:rPr>
          <w:w w:val="105"/>
        </w:rPr>
        <w:t xml:space="preserve"> harz und Acryl Farbe vor Wasser geschützt.</w:t>
      </w:r>
    </w:p>
    <w:p w14:paraId="27398236" w14:textId="77777777" w:rsidR="00854AE3" w:rsidRDefault="006C76DB">
      <w:pPr>
        <w:pStyle w:val="Textkrper"/>
        <w:spacing w:line="273" w:lineRule="exact"/>
        <w:ind w:left="877"/>
        <w:jc w:val="both"/>
      </w:pPr>
      <w:r>
        <w:rPr>
          <w:w w:val="105"/>
        </w:rPr>
        <w:t>der</w:t>
      </w:r>
      <w:r>
        <w:rPr>
          <w:spacing w:val="46"/>
          <w:w w:val="105"/>
        </w:rPr>
        <w:t xml:space="preserve"> </w:t>
      </w:r>
      <w:r>
        <w:rPr>
          <w:w w:val="105"/>
        </w:rPr>
        <w:t>erste</w:t>
      </w:r>
      <w:r>
        <w:rPr>
          <w:spacing w:val="46"/>
          <w:w w:val="105"/>
        </w:rPr>
        <w:t xml:space="preserve"> </w:t>
      </w:r>
      <w:proofErr w:type="spellStart"/>
      <w:r>
        <w:rPr>
          <w:w w:val="105"/>
        </w:rPr>
        <w:t>test</w:t>
      </w:r>
      <w:proofErr w:type="spellEnd"/>
      <w:r>
        <w:rPr>
          <w:spacing w:val="46"/>
          <w:w w:val="105"/>
        </w:rPr>
        <w:t xml:space="preserve"> </w:t>
      </w:r>
      <w:r>
        <w:rPr>
          <w:w w:val="105"/>
        </w:rPr>
        <w:t>hat</w:t>
      </w:r>
      <w:r>
        <w:rPr>
          <w:spacing w:val="47"/>
          <w:w w:val="105"/>
        </w:rPr>
        <w:t xml:space="preserve"> </w:t>
      </w:r>
      <w:r>
        <w:rPr>
          <w:w w:val="105"/>
        </w:rPr>
        <w:t>nicht</w:t>
      </w:r>
      <w:r>
        <w:rPr>
          <w:spacing w:val="46"/>
          <w:w w:val="105"/>
        </w:rPr>
        <w:t xml:space="preserve"> </w:t>
      </w:r>
      <w:r>
        <w:rPr>
          <w:w w:val="105"/>
        </w:rPr>
        <w:t>funktioniert.</w:t>
      </w:r>
      <w:r>
        <w:rPr>
          <w:spacing w:val="46"/>
          <w:w w:val="105"/>
        </w:rPr>
        <w:t xml:space="preserve"> </w:t>
      </w:r>
      <w:r>
        <w:rPr>
          <w:w w:val="105"/>
        </w:rPr>
        <w:t>Ich</w:t>
      </w:r>
      <w:r>
        <w:rPr>
          <w:spacing w:val="46"/>
          <w:w w:val="105"/>
        </w:rPr>
        <w:t xml:space="preserve"> </w:t>
      </w:r>
      <w:r>
        <w:rPr>
          <w:w w:val="105"/>
        </w:rPr>
        <w:t>stand</w:t>
      </w:r>
      <w:r>
        <w:rPr>
          <w:spacing w:val="47"/>
          <w:w w:val="105"/>
        </w:rPr>
        <w:t xml:space="preserve"> </w:t>
      </w:r>
      <w:r>
        <w:rPr>
          <w:w w:val="105"/>
        </w:rPr>
        <w:t>auf</w:t>
      </w:r>
      <w:r>
        <w:rPr>
          <w:spacing w:val="46"/>
          <w:w w:val="105"/>
        </w:rPr>
        <w:t xml:space="preserve"> </w:t>
      </w:r>
      <w:r>
        <w:rPr>
          <w:w w:val="105"/>
        </w:rPr>
        <w:t>dem</w:t>
      </w:r>
      <w:r>
        <w:rPr>
          <w:spacing w:val="46"/>
          <w:w w:val="105"/>
        </w:rPr>
        <w:t xml:space="preserve"> </w:t>
      </w:r>
      <w:proofErr w:type="spellStart"/>
      <w:r>
        <w:rPr>
          <w:w w:val="105"/>
        </w:rPr>
        <w:t>schnee</w:t>
      </w:r>
      <w:proofErr w:type="spellEnd"/>
      <w:r>
        <w:rPr>
          <w:w w:val="105"/>
        </w:rPr>
        <w:t>,</w:t>
      </w:r>
      <w:r>
        <w:rPr>
          <w:spacing w:val="47"/>
          <w:w w:val="105"/>
        </w:rPr>
        <w:t xml:space="preserve"> </w:t>
      </w:r>
      <w:r>
        <w:rPr>
          <w:w w:val="105"/>
        </w:rPr>
        <w:t>neben</w:t>
      </w:r>
      <w:r>
        <w:rPr>
          <w:spacing w:val="46"/>
          <w:w w:val="105"/>
        </w:rPr>
        <w:t xml:space="preserve"> </w:t>
      </w:r>
      <w:r>
        <w:rPr>
          <w:spacing w:val="-5"/>
          <w:w w:val="105"/>
        </w:rPr>
        <w:t>dem</w:t>
      </w:r>
    </w:p>
    <w:p w14:paraId="644526E2" w14:textId="77777777" w:rsidR="00854AE3" w:rsidRDefault="00854AE3">
      <w:pPr>
        <w:spacing w:line="273" w:lineRule="exact"/>
        <w:jc w:val="both"/>
        <w:sectPr w:rsidR="00854AE3">
          <w:pgSz w:w="11910" w:h="16840"/>
          <w:pgMar w:top="1920" w:right="0" w:bottom="2640" w:left="1260" w:header="1033" w:footer="2458" w:gutter="0"/>
          <w:cols w:space="720"/>
        </w:sectPr>
      </w:pPr>
    </w:p>
    <w:p w14:paraId="4BF1A110" w14:textId="77777777" w:rsidR="00854AE3" w:rsidRDefault="006C76DB">
      <w:pPr>
        <w:pStyle w:val="Textkrper"/>
        <w:spacing w:before="115" w:line="252" w:lineRule="auto"/>
        <w:ind w:left="525" w:right="1783"/>
        <w:jc w:val="both"/>
      </w:pPr>
      <w:proofErr w:type="spellStart"/>
      <w:r>
        <w:rPr>
          <w:w w:val="105"/>
        </w:rPr>
        <w:t>Virbanode</w:t>
      </w:r>
      <w:proofErr w:type="spellEnd"/>
      <w:r>
        <w:rPr>
          <w:w w:val="105"/>
        </w:rPr>
        <w:t xml:space="preserve">, ich habe rund die vierfache </w:t>
      </w:r>
      <w:proofErr w:type="spellStart"/>
      <w:r>
        <w:rPr>
          <w:w w:val="105"/>
        </w:rPr>
        <w:t>auflagefläche</w:t>
      </w:r>
      <w:proofErr w:type="spellEnd"/>
      <w:r>
        <w:rPr>
          <w:w w:val="105"/>
        </w:rPr>
        <w:t xml:space="preserve">, aber das </w:t>
      </w:r>
      <w:proofErr w:type="gramStart"/>
      <w:r>
        <w:rPr>
          <w:w w:val="105"/>
        </w:rPr>
        <w:t>60 fache</w:t>
      </w:r>
      <w:proofErr w:type="gramEnd"/>
      <w:r>
        <w:rPr>
          <w:w w:val="105"/>
        </w:rPr>
        <w:t xml:space="preserve"> </w:t>
      </w:r>
      <w:proofErr w:type="spellStart"/>
      <w:r>
        <w:rPr>
          <w:w w:val="105"/>
        </w:rPr>
        <w:t>gewicht</w:t>
      </w:r>
      <w:proofErr w:type="spellEnd"/>
      <w:r>
        <w:rPr>
          <w:w w:val="105"/>
        </w:rPr>
        <w:t xml:space="preserve">. das </w:t>
      </w:r>
      <w:proofErr w:type="spellStart"/>
      <w:r>
        <w:rPr>
          <w:w w:val="105"/>
        </w:rPr>
        <w:t>he</w:t>
      </w:r>
      <w:r>
        <w:rPr>
          <w:w w:val="105"/>
        </w:rPr>
        <w:t>isst</w:t>
      </w:r>
      <w:proofErr w:type="spellEnd"/>
      <w:r>
        <w:rPr>
          <w:w w:val="105"/>
        </w:rPr>
        <w:t xml:space="preserve"> der </w:t>
      </w:r>
      <w:proofErr w:type="spellStart"/>
      <w:r>
        <w:rPr>
          <w:w w:val="105"/>
        </w:rPr>
        <w:t>schnee</w:t>
      </w:r>
      <w:proofErr w:type="spellEnd"/>
      <w:r>
        <w:rPr>
          <w:w w:val="105"/>
        </w:rPr>
        <w:t xml:space="preserve"> war ungeeignet und nicht kurz vor einer </w:t>
      </w:r>
      <w:proofErr w:type="spellStart"/>
      <w:r>
        <w:rPr>
          <w:w w:val="105"/>
        </w:rPr>
        <w:t>gleitschneelanwine</w:t>
      </w:r>
      <w:proofErr w:type="spellEnd"/>
      <w:r>
        <w:rPr>
          <w:w w:val="105"/>
        </w:rPr>
        <w:t>.</w:t>
      </w:r>
    </w:p>
    <w:p w14:paraId="0FBCD169" w14:textId="77777777" w:rsidR="00854AE3" w:rsidRDefault="006C76DB">
      <w:pPr>
        <w:pStyle w:val="Textkrper"/>
        <w:spacing w:line="274" w:lineRule="exact"/>
        <w:ind w:left="877"/>
        <w:jc w:val="both"/>
      </w:pPr>
      <w:r>
        <w:rPr>
          <w:w w:val="105"/>
        </w:rPr>
        <w:t>zumindest</w:t>
      </w:r>
      <w:r>
        <w:rPr>
          <w:spacing w:val="14"/>
          <w:w w:val="105"/>
        </w:rPr>
        <w:t xml:space="preserve"> </w:t>
      </w:r>
      <w:r>
        <w:rPr>
          <w:w w:val="105"/>
        </w:rPr>
        <w:t>an</w:t>
      </w:r>
      <w:r>
        <w:rPr>
          <w:spacing w:val="15"/>
          <w:w w:val="105"/>
        </w:rPr>
        <w:t xml:space="preserve"> </w:t>
      </w:r>
      <w:r>
        <w:rPr>
          <w:w w:val="105"/>
        </w:rPr>
        <w:t>der</w:t>
      </w:r>
      <w:r>
        <w:rPr>
          <w:spacing w:val="15"/>
          <w:w w:val="105"/>
        </w:rPr>
        <w:t xml:space="preserve"> </w:t>
      </w:r>
      <w:r>
        <w:rPr>
          <w:spacing w:val="-2"/>
          <w:w w:val="105"/>
        </w:rPr>
        <w:t>Oberfläche.</w:t>
      </w:r>
    </w:p>
    <w:p w14:paraId="59BA6084" w14:textId="77777777" w:rsidR="00854AE3" w:rsidRDefault="006C76DB">
      <w:pPr>
        <w:pStyle w:val="Textkrper"/>
        <w:spacing w:before="13" w:line="252" w:lineRule="auto"/>
        <w:ind w:left="525" w:right="1783" w:firstLine="351"/>
        <w:jc w:val="both"/>
      </w:pPr>
      <w:r>
        <w:rPr>
          <w:w w:val="105"/>
        </w:rPr>
        <w:t xml:space="preserve">mit dem </w:t>
      </w:r>
      <w:proofErr w:type="spellStart"/>
      <w:r>
        <w:rPr>
          <w:w w:val="105"/>
        </w:rPr>
        <w:t>virbanode</w:t>
      </w:r>
      <w:proofErr w:type="spellEnd"/>
      <w:r>
        <w:rPr>
          <w:w w:val="105"/>
        </w:rPr>
        <w:t xml:space="preserve"> ist es sicher nicht mögliche den LWC </w:t>
      </w:r>
      <w:proofErr w:type="gramStart"/>
      <w:r>
        <w:rPr>
          <w:w w:val="105"/>
        </w:rPr>
        <w:t>fest zu stellen</w:t>
      </w:r>
      <w:proofErr w:type="gramEnd"/>
      <w:r>
        <w:rPr>
          <w:w w:val="105"/>
        </w:rPr>
        <w:t xml:space="preserve">. auch nachdem der </w:t>
      </w:r>
      <w:proofErr w:type="spellStart"/>
      <w:r>
        <w:rPr>
          <w:w w:val="105"/>
        </w:rPr>
        <w:t>schnee</w:t>
      </w:r>
      <w:proofErr w:type="spellEnd"/>
      <w:r>
        <w:rPr>
          <w:w w:val="105"/>
        </w:rPr>
        <w:t xml:space="preserve"> mit </w:t>
      </w:r>
      <w:proofErr w:type="spellStart"/>
      <w:r>
        <w:rPr>
          <w:w w:val="105"/>
        </w:rPr>
        <w:t>wasser</w:t>
      </w:r>
      <w:proofErr w:type="spellEnd"/>
      <w:r>
        <w:rPr>
          <w:w w:val="105"/>
        </w:rPr>
        <w:t xml:space="preserve"> übergossen worden ist, ist der </w:t>
      </w:r>
      <w:proofErr w:type="spellStart"/>
      <w:r>
        <w:rPr>
          <w:w w:val="105"/>
        </w:rPr>
        <w:t>VurbaNode</w:t>
      </w:r>
      <w:proofErr w:type="spellEnd"/>
      <w:r>
        <w:rPr>
          <w:w w:val="105"/>
        </w:rPr>
        <w:t xml:space="preserve"> nicht </w:t>
      </w:r>
      <w:r>
        <w:rPr>
          <w:spacing w:val="-2"/>
          <w:w w:val="105"/>
        </w:rPr>
        <w:t>eingesunken.</w:t>
      </w:r>
    </w:p>
    <w:p w14:paraId="5E158AB5" w14:textId="77777777" w:rsidR="00854AE3" w:rsidRDefault="006C76DB">
      <w:pPr>
        <w:pStyle w:val="Textkrper"/>
        <w:spacing w:line="273" w:lineRule="exact"/>
        <w:ind w:left="877"/>
        <w:jc w:val="both"/>
      </w:pPr>
      <w:r>
        <w:rPr>
          <w:w w:val="105"/>
        </w:rPr>
        <w:t>ist</w:t>
      </w:r>
      <w:r>
        <w:rPr>
          <w:spacing w:val="-4"/>
          <w:w w:val="105"/>
        </w:rPr>
        <w:t xml:space="preserve"> </w:t>
      </w:r>
      <w:r>
        <w:rPr>
          <w:w w:val="105"/>
        </w:rPr>
        <w:t>der</w:t>
      </w:r>
      <w:r>
        <w:rPr>
          <w:spacing w:val="-3"/>
          <w:w w:val="105"/>
        </w:rPr>
        <w:t xml:space="preserve"> </w:t>
      </w:r>
      <w:r>
        <w:rPr>
          <w:w w:val="105"/>
        </w:rPr>
        <w:t>LWC</w:t>
      </w:r>
      <w:r>
        <w:rPr>
          <w:spacing w:val="-4"/>
          <w:w w:val="105"/>
        </w:rPr>
        <w:t xml:space="preserve"> </w:t>
      </w:r>
      <w:r>
        <w:rPr>
          <w:w w:val="105"/>
        </w:rPr>
        <w:t>die</w:t>
      </w:r>
      <w:r>
        <w:rPr>
          <w:spacing w:val="-4"/>
          <w:w w:val="105"/>
        </w:rPr>
        <w:t xml:space="preserve"> </w:t>
      </w:r>
      <w:proofErr w:type="spellStart"/>
      <w:r>
        <w:rPr>
          <w:w w:val="105"/>
        </w:rPr>
        <w:t>einscheidende</w:t>
      </w:r>
      <w:proofErr w:type="spellEnd"/>
      <w:r>
        <w:rPr>
          <w:spacing w:val="-3"/>
          <w:w w:val="105"/>
        </w:rPr>
        <w:t xml:space="preserve"> </w:t>
      </w:r>
      <w:proofErr w:type="spellStart"/>
      <w:r>
        <w:rPr>
          <w:w w:val="105"/>
        </w:rPr>
        <w:t>grösse</w:t>
      </w:r>
      <w:proofErr w:type="spellEnd"/>
      <w:r>
        <w:rPr>
          <w:spacing w:val="-4"/>
          <w:w w:val="105"/>
        </w:rPr>
        <w:t xml:space="preserve"> </w:t>
      </w:r>
      <w:r>
        <w:rPr>
          <w:w w:val="105"/>
        </w:rPr>
        <w:t>für</w:t>
      </w:r>
      <w:r>
        <w:rPr>
          <w:spacing w:val="-4"/>
          <w:w w:val="105"/>
        </w:rPr>
        <w:t xml:space="preserve"> </w:t>
      </w:r>
      <w:proofErr w:type="spellStart"/>
      <w:r>
        <w:rPr>
          <w:spacing w:val="-2"/>
          <w:w w:val="105"/>
        </w:rPr>
        <w:t>gleitschneelawinen</w:t>
      </w:r>
      <w:proofErr w:type="spellEnd"/>
      <w:r>
        <w:rPr>
          <w:spacing w:val="-2"/>
          <w:w w:val="105"/>
        </w:rPr>
        <w:t>?</w:t>
      </w:r>
    </w:p>
    <w:p w14:paraId="7B772B06" w14:textId="77777777" w:rsidR="00854AE3" w:rsidRDefault="00854AE3">
      <w:pPr>
        <w:pStyle w:val="Textkrper"/>
        <w:spacing w:before="71"/>
      </w:pPr>
    </w:p>
    <w:p w14:paraId="25BA8D40" w14:textId="77777777" w:rsidR="00854AE3" w:rsidRDefault="006C76DB">
      <w:pPr>
        <w:pStyle w:val="berschrift2"/>
        <w:numPr>
          <w:ilvl w:val="1"/>
          <w:numId w:val="4"/>
        </w:numPr>
        <w:tabs>
          <w:tab w:val="left" w:pos="1244"/>
        </w:tabs>
      </w:pPr>
      <w:bookmarkStart w:id="79" w:name="Diffusion_von_Flüssigkeit"/>
      <w:bookmarkStart w:id="80" w:name="_bookmark18"/>
      <w:bookmarkEnd w:id="79"/>
      <w:bookmarkEnd w:id="80"/>
      <w:r>
        <w:t>Diffusion</w:t>
      </w:r>
      <w:r>
        <w:rPr>
          <w:spacing w:val="24"/>
        </w:rPr>
        <w:t xml:space="preserve"> </w:t>
      </w:r>
      <w:r>
        <w:t>von</w:t>
      </w:r>
      <w:r>
        <w:rPr>
          <w:spacing w:val="24"/>
        </w:rPr>
        <w:t xml:space="preserve"> </w:t>
      </w:r>
      <w:r>
        <w:rPr>
          <w:spacing w:val="-2"/>
        </w:rPr>
        <w:t>Flüssigkeit</w:t>
      </w:r>
    </w:p>
    <w:p w14:paraId="00C9A4B3" w14:textId="77777777" w:rsidR="00854AE3" w:rsidRDefault="006C76DB">
      <w:pPr>
        <w:pStyle w:val="Textkrper"/>
        <w:spacing w:before="135"/>
        <w:ind w:left="525"/>
      </w:pPr>
      <w:r>
        <w:rPr>
          <w:w w:val="105"/>
        </w:rPr>
        <w:t>mit</w:t>
      </w:r>
      <w:r>
        <w:rPr>
          <w:spacing w:val="11"/>
          <w:w w:val="105"/>
        </w:rPr>
        <w:t xml:space="preserve"> </w:t>
      </w:r>
      <w:proofErr w:type="spellStart"/>
      <w:r>
        <w:rPr>
          <w:w w:val="105"/>
        </w:rPr>
        <w:t>handy</w:t>
      </w:r>
      <w:proofErr w:type="spellEnd"/>
      <w:r>
        <w:rPr>
          <w:spacing w:val="12"/>
          <w:w w:val="105"/>
        </w:rPr>
        <w:t xml:space="preserve"> </w:t>
      </w:r>
      <w:r>
        <w:rPr>
          <w:w w:val="105"/>
        </w:rPr>
        <w:t>und</w:t>
      </w:r>
      <w:r>
        <w:rPr>
          <w:spacing w:val="12"/>
          <w:w w:val="105"/>
        </w:rPr>
        <w:t xml:space="preserve"> </w:t>
      </w:r>
      <w:proofErr w:type="spellStart"/>
      <w:r>
        <w:rPr>
          <w:w w:val="105"/>
        </w:rPr>
        <w:t>stereoskop</w:t>
      </w:r>
      <w:proofErr w:type="spellEnd"/>
      <w:r>
        <w:rPr>
          <w:spacing w:val="11"/>
          <w:w w:val="105"/>
        </w:rPr>
        <w:t xml:space="preserve"> </w:t>
      </w:r>
      <w:proofErr w:type="spellStart"/>
      <w:r>
        <w:rPr>
          <w:spacing w:val="-2"/>
          <w:w w:val="105"/>
        </w:rPr>
        <w:t>aufbau</w:t>
      </w:r>
      <w:proofErr w:type="spellEnd"/>
      <w:r>
        <w:rPr>
          <w:spacing w:val="-2"/>
          <w:w w:val="105"/>
        </w:rPr>
        <w:t>.</w:t>
      </w:r>
    </w:p>
    <w:p w14:paraId="52C00F57" w14:textId="77777777" w:rsidR="00854AE3" w:rsidRDefault="006C76DB">
      <w:pPr>
        <w:pStyle w:val="Textkrper"/>
        <w:spacing w:before="13" w:line="252" w:lineRule="auto"/>
        <w:ind w:left="877" w:right="4796"/>
      </w:pPr>
      <w:proofErr w:type="spellStart"/>
      <w:r>
        <w:rPr>
          <w:w w:val="105"/>
        </w:rPr>
        <w:t>schnee</w:t>
      </w:r>
      <w:proofErr w:type="spellEnd"/>
      <w:r>
        <w:rPr>
          <w:w w:val="105"/>
        </w:rPr>
        <w:t xml:space="preserve"> gekühlt, durch Eisring und </w:t>
      </w:r>
      <w:proofErr w:type="spellStart"/>
      <w:r>
        <w:rPr>
          <w:w w:val="105"/>
        </w:rPr>
        <w:t>eisunterlage</w:t>
      </w:r>
      <w:proofErr w:type="spellEnd"/>
      <w:r>
        <w:rPr>
          <w:w w:val="105"/>
        </w:rPr>
        <w:t>. gekühlt ist fast noch bess</w:t>
      </w:r>
      <w:r>
        <w:rPr>
          <w:w w:val="105"/>
        </w:rPr>
        <w:t>er als perfekt isoliert.</w:t>
      </w:r>
    </w:p>
    <w:p w14:paraId="2D194BCF" w14:textId="77777777" w:rsidR="00854AE3" w:rsidRDefault="006C76DB">
      <w:pPr>
        <w:pStyle w:val="Textkrper"/>
        <w:spacing w:line="252" w:lineRule="auto"/>
        <w:ind w:left="877" w:right="1654"/>
      </w:pPr>
      <w:r>
        <w:rPr>
          <w:w w:val="105"/>
        </w:rPr>
        <w:t xml:space="preserve">das obere </w:t>
      </w:r>
      <w:proofErr w:type="spellStart"/>
      <w:r>
        <w:rPr>
          <w:w w:val="105"/>
        </w:rPr>
        <w:t>abdeckflas</w:t>
      </w:r>
      <w:proofErr w:type="spellEnd"/>
      <w:r>
        <w:rPr>
          <w:w w:val="105"/>
        </w:rPr>
        <w:t xml:space="preserve"> wurde weggelassen, da optisch nicht klar genug. </w:t>
      </w:r>
      <w:proofErr w:type="spellStart"/>
      <w:r>
        <w:rPr>
          <w:w w:val="105"/>
        </w:rPr>
        <w:t>polarisation</w:t>
      </w:r>
      <w:proofErr w:type="spellEnd"/>
      <w:r>
        <w:rPr>
          <w:w w:val="105"/>
        </w:rPr>
        <w:t xml:space="preserve"> von Lichtquelle, oder des reflektierten Lichts hat keinen Erkenn-</w:t>
      </w:r>
    </w:p>
    <w:p w14:paraId="3E7E02EA" w14:textId="77777777" w:rsidR="00854AE3" w:rsidRDefault="006C76DB">
      <w:pPr>
        <w:pStyle w:val="Textkrper"/>
        <w:spacing w:line="274" w:lineRule="exact"/>
        <w:ind w:left="525"/>
      </w:pPr>
      <w:r>
        <w:rPr>
          <w:w w:val="105"/>
        </w:rPr>
        <w:t xml:space="preserve">baren </w:t>
      </w:r>
      <w:proofErr w:type="spellStart"/>
      <w:r>
        <w:rPr>
          <w:w w:val="105"/>
        </w:rPr>
        <w:t>effekt</w:t>
      </w:r>
      <w:proofErr w:type="spellEnd"/>
      <w:r>
        <w:rPr>
          <w:w w:val="105"/>
        </w:rPr>
        <w:t xml:space="preserve"> auf</w:t>
      </w:r>
      <w:r>
        <w:rPr>
          <w:spacing w:val="1"/>
          <w:w w:val="105"/>
        </w:rPr>
        <w:t xml:space="preserve"> </w:t>
      </w:r>
      <w:r>
        <w:rPr>
          <w:w w:val="105"/>
        </w:rPr>
        <w:t xml:space="preserve">die </w:t>
      </w:r>
      <w:proofErr w:type="spellStart"/>
      <w:r>
        <w:rPr>
          <w:w w:val="105"/>
        </w:rPr>
        <w:t>speckels</w:t>
      </w:r>
      <w:proofErr w:type="spellEnd"/>
      <w:r>
        <w:rPr>
          <w:w w:val="105"/>
        </w:rPr>
        <w:t xml:space="preserve"> in</w:t>
      </w:r>
      <w:r>
        <w:rPr>
          <w:spacing w:val="1"/>
          <w:w w:val="105"/>
        </w:rPr>
        <w:t xml:space="preserve"> </w:t>
      </w:r>
      <w:r>
        <w:rPr>
          <w:w w:val="105"/>
        </w:rPr>
        <w:t xml:space="preserve">der </w:t>
      </w:r>
      <w:r>
        <w:rPr>
          <w:spacing w:val="-2"/>
          <w:w w:val="105"/>
        </w:rPr>
        <w:t>Videoaufnahme.</w:t>
      </w:r>
    </w:p>
    <w:p w14:paraId="0342A620" w14:textId="77777777" w:rsidR="00854AE3" w:rsidRDefault="00854AE3">
      <w:pPr>
        <w:pStyle w:val="Textkrper"/>
        <w:spacing w:before="146"/>
      </w:pPr>
    </w:p>
    <w:p w14:paraId="2EEBC84F" w14:textId="77777777" w:rsidR="00854AE3" w:rsidRDefault="006C76DB">
      <w:pPr>
        <w:pStyle w:val="berschrift1"/>
        <w:numPr>
          <w:ilvl w:val="0"/>
          <w:numId w:val="4"/>
        </w:numPr>
        <w:tabs>
          <w:tab w:val="left" w:pos="1083"/>
        </w:tabs>
      </w:pPr>
      <w:bookmarkStart w:id="81" w:name="Funktionsmuster"/>
      <w:bookmarkStart w:id="82" w:name="_bookmark19"/>
      <w:bookmarkEnd w:id="81"/>
      <w:bookmarkEnd w:id="82"/>
      <w:r>
        <w:rPr>
          <w:spacing w:val="-2"/>
        </w:rPr>
        <w:t>Funktionsmuster</w:t>
      </w:r>
    </w:p>
    <w:p w14:paraId="26703866" w14:textId="77777777" w:rsidR="00854AE3" w:rsidRDefault="006C76DB">
      <w:pPr>
        <w:pStyle w:val="berschrift2"/>
        <w:numPr>
          <w:ilvl w:val="1"/>
          <w:numId w:val="4"/>
        </w:numPr>
        <w:tabs>
          <w:tab w:val="left" w:pos="1244"/>
        </w:tabs>
        <w:spacing w:before="226"/>
      </w:pPr>
      <w:bookmarkStart w:id="83" w:name="Funktionsweise"/>
      <w:bookmarkStart w:id="84" w:name="_bookmark20"/>
      <w:bookmarkEnd w:id="83"/>
      <w:bookmarkEnd w:id="84"/>
      <w:r>
        <w:rPr>
          <w:spacing w:val="-2"/>
          <w:w w:val="105"/>
        </w:rPr>
        <w:t>Funktionsweise</w:t>
      </w:r>
    </w:p>
    <w:p w14:paraId="3A30664A" w14:textId="77777777" w:rsidR="00854AE3" w:rsidRDefault="006C76DB">
      <w:pPr>
        <w:pStyle w:val="berschrift2"/>
        <w:numPr>
          <w:ilvl w:val="1"/>
          <w:numId w:val="4"/>
        </w:numPr>
        <w:tabs>
          <w:tab w:val="left" w:pos="1244"/>
        </w:tabs>
        <w:spacing w:before="136"/>
      </w:pPr>
      <w:bookmarkStart w:id="85" w:name="Bildverarbeitung"/>
      <w:bookmarkStart w:id="86" w:name="_bookmark21"/>
      <w:bookmarkEnd w:id="85"/>
      <w:bookmarkEnd w:id="86"/>
      <w:r>
        <w:rPr>
          <w:spacing w:val="-2"/>
          <w:w w:val="105"/>
        </w:rPr>
        <w:t>Bildverarbeitung</w:t>
      </w:r>
    </w:p>
    <w:p w14:paraId="6DD0F86D" w14:textId="77777777" w:rsidR="00854AE3" w:rsidRDefault="006C76DB">
      <w:pPr>
        <w:pStyle w:val="Textkrper"/>
        <w:spacing w:before="135"/>
        <w:ind w:left="525"/>
      </w:pPr>
      <w:r>
        <w:rPr>
          <w:w w:val="105"/>
        </w:rPr>
        <w:t>Funktionsweise</w:t>
      </w:r>
      <w:r>
        <w:rPr>
          <w:spacing w:val="-10"/>
          <w:w w:val="105"/>
        </w:rPr>
        <w:t xml:space="preserve"> </w:t>
      </w:r>
      <w:r>
        <w:rPr>
          <w:w w:val="105"/>
        </w:rPr>
        <w:t>der</w:t>
      </w:r>
      <w:r>
        <w:rPr>
          <w:spacing w:val="-10"/>
          <w:w w:val="105"/>
        </w:rPr>
        <w:t xml:space="preserve"> </w:t>
      </w:r>
      <w:r>
        <w:rPr>
          <w:spacing w:val="-2"/>
          <w:w w:val="105"/>
        </w:rPr>
        <w:t>Bildverarbeitung</w:t>
      </w:r>
    </w:p>
    <w:p w14:paraId="04D75BBF" w14:textId="77777777" w:rsidR="00854AE3" w:rsidRDefault="00854AE3">
      <w:pPr>
        <w:sectPr w:rsidR="00854AE3">
          <w:pgSz w:w="11910" w:h="16840"/>
          <w:pgMar w:top="1920" w:right="0" w:bottom="2640" w:left="1260" w:header="1033" w:footer="2458" w:gutter="0"/>
          <w:cols w:space="720"/>
        </w:sectPr>
      </w:pPr>
    </w:p>
    <w:p w14:paraId="54E76276" w14:textId="77777777" w:rsidR="00854AE3" w:rsidRDefault="00854AE3">
      <w:pPr>
        <w:pStyle w:val="Textkrper"/>
        <w:rPr>
          <w:sz w:val="20"/>
        </w:rPr>
      </w:pPr>
    </w:p>
    <w:p w14:paraId="4BB92BEC" w14:textId="77777777" w:rsidR="00854AE3" w:rsidRDefault="00854AE3">
      <w:pPr>
        <w:pStyle w:val="Textkrper"/>
        <w:rPr>
          <w:sz w:val="20"/>
        </w:rPr>
      </w:pPr>
    </w:p>
    <w:p w14:paraId="19D6DB85" w14:textId="77777777" w:rsidR="00854AE3" w:rsidRDefault="00854AE3">
      <w:pPr>
        <w:pStyle w:val="Textkrper"/>
        <w:rPr>
          <w:sz w:val="20"/>
        </w:rPr>
      </w:pPr>
    </w:p>
    <w:p w14:paraId="62B04E89" w14:textId="77777777" w:rsidR="00854AE3" w:rsidRDefault="00854AE3">
      <w:pPr>
        <w:pStyle w:val="Textkrper"/>
        <w:spacing w:before="24"/>
        <w:rPr>
          <w:sz w:val="20"/>
        </w:rPr>
      </w:pPr>
    </w:p>
    <w:p w14:paraId="20C1DA14" w14:textId="77777777" w:rsidR="00854AE3" w:rsidRDefault="006C76DB">
      <w:pPr>
        <w:pStyle w:val="Textkrper"/>
        <w:ind w:left="1646"/>
        <w:rPr>
          <w:sz w:val="20"/>
        </w:rPr>
      </w:pPr>
      <w:bookmarkStart w:id="87" w:name="_bookmark22"/>
      <w:bookmarkEnd w:id="87"/>
      <w:r>
        <w:rPr>
          <w:noProof/>
          <w:sz w:val="20"/>
        </w:rPr>
        <w:drawing>
          <wp:inline distT="0" distB="0" distL="0" distR="0" wp14:anchorId="087E1BBC" wp14:editId="68FAC254">
            <wp:extent cx="3610451" cy="6053613"/>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7" cstate="print"/>
                    <a:stretch>
                      <a:fillRect/>
                    </a:stretch>
                  </pic:blipFill>
                  <pic:spPr>
                    <a:xfrm>
                      <a:off x="0" y="0"/>
                      <a:ext cx="3610451" cy="6053613"/>
                    </a:xfrm>
                    <a:prstGeom prst="rect">
                      <a:avLst/>
                    </a:prstGeom>
                  </pic:spPr>
                </pic:pic>
              </a:graphicData>
            </a:graphic>
          </wp:inline>
        </w:drawing>
      </w:r>
    </w:p>
    <w:p w14:paraId="47D7F1DB" w14:textId="77777777" w:rsidR="00854AE3" w:rsidRDefault="00854AE3">
      <w:pPr>
        <w:pStyle w:val="Textkrper"/>
      </w:pPr>
    </w:p>
    <w:p w14:paraId="42662810" w14:textId="77777777" w:rsidR="00854AE3" w:rsidRDefault="00854AE3">
      <w:pPr>
        <w:pStyle w:val="Textkrper"/>
        <w:spacing w:before="58"/>
      </w:pPr>
    </w:p>
    <w:p w14:paraId="641BCEEB" w14:textId="77777777" w:rsidR="00854AE3" w:rsidRDefault="006C76DB">
      <w:pPr>
        <w:pStyle w:val="Textkrper"/>
        <w:ind w:left="2684"/>
      </w:pPr>
      <w:r>
        <w:rPr>
          <w:w w:val="105"/>
        </w:rPr>
        <w:t>Abbildung</w:t>
      </w:r>
      <w:r>
        <w:rPr>
          <w:spacing w:val="1"/>
          <w:w w:val="105"/>
        </w:rPr>
        <w:t xml:space="preserve"> </w:t>
      </w:r>
      <w:r>
        <w:rPr>
          <w:w w:val="105"/>
        </w:rPr>
        <w:t>3:</w:t>
      </w:r>
      <w:r>
        <w:rPr>
          <w:spacing w:val="1"/>
          <w:w w:val="105"/>
        </w:rPr>
        <w:t xml:space="preserve"> </w:t>
      </w:r>
      <w:proofErr w:type="spellStart"/>
      <w:r>
        <w:rPr>
          <w:spacing w:val="-2"/>
          <w:w w:val="105"/>
        </w:rPr>
        <w:t>Bildverarbeitnugskonzpet</w:t>
      </w:r>
      <w:proofErr w:type="spellEnd"/>
    </w:p>
    <w:p w14:paraId="19DDF6CC" w14:textId="77777777" w:rsidR="00854AE3" w:rsidRDefault="00854AE3">
      <w:pPr>
        <w:sectPr w:rsidR="00854AE3">
          <w:pgSz w:w="11910" w:h="16840"/>
          <w:pgMar w:top="1920" w:right="0" w:bottom="2640" w:left="1260" w:header="1033" w:footer="2458" w:gutter="0"/>
          <w:cols w:space="720"/>
        </w:sectPr>
      </w:pPr>
    </w:p>
    <w:p w14:paraId="7351B963" w14:textId="77777777" w:rsidR="00854AE3" w:rsidRDefault="00854AE3">
      <w:pPr>
        <w:pStyle w:val="Textkrper"/>
        <w:spacing w:before="8"/>
        <w:rPr>
          <w:sz w:val="8"/>
        </w:rPr>
      </w:pPr>
    </w:p>
    <w:p w14:paraId="2141FD88" w14:textId="77777777" w:rsidR="00854AE3" w:rsidRDefault="006C76DB">
      <w:pPr>
        <w:pStyle w:val="Textkrper"/>
        <w:ind w:left="1320"/>
        <w:rPr>
          <w:sz w:val="20"/>
        </w:rPr>
      </w:pPr>
      <w:r>
        <w:rPr>
          <w:noProof/>
          <w:sz w:val="20"/>
        </w:rPr>
        <w:drawing>
          <wp:inline distT="0" distB="0" distL="0" distR="0" wp14:anchorId="76FDF1D8" wp14:editId="0733E9CD">
            <wp:extent cx="4187380" cy="2166556"/>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8" cstate="print"/>
                    <a:stretch>
                      <a:fillRect/>
                    </a:stretch>
                  </pic:blipFill>
                  <pic:spPr>
                    <a:xfrm>
                      <a:off x="0" y="0"/>
                      <a:ext cx="4187380" cy="2166556"/>
                    </a:xfrm>
                    <a:prstGeom prst="rect">
                      <a:avLst/>
                    </a:prstGeom>
                  </pic:spPr>
                </pic:pic>
              </a:graphicData>
            </a:graphic>
          </wp:inline>
        </w:drawing>
      </w:r>
    </w:p>
    <w:p w14:paraId="7BA819E7" w14:textId="77777777" w:rsidR="00854AE3" w:rsidRDefault="00854AE3">
      <w:pPr>
        <w:pStyle w:val="Textkrper"/>
      </w:pPr>
    </w:p>
    <w:p w14:paraId="7AF6A867" w14:textId="77777777" w:rsidR="00854AE3" w:rsidRDefault="00854AE3">
      <w:pPr>
        <w:pStyle w:val="Textkrper"/>
        <w:spacing w:before="92"/>
      </w:pPr>
    </w:p>
    <w:p w14:paraId="63A7706D" w14:textId="77777777" w:rsidR="00854AE3" w:rsidRDefault="006C76DB">
      <w:pPr>
        <w:pStyle w:val="Textkrper"/>
        <w:ind w:left="2732"/>
      </w:pPr>
      <w:r>
        <w:rPr>
          <w:w w:val="105"/>
        </w:rPr>
        <w:t>Abbildung</w:t>
      </w:r>
      <w:r>
        <w:rPr>
          <w:spacing w:val="7"/>
          <w:w w:val="105"/>
        </w:rPr>
        <w:t xml:space="preserve"> </w:t>
      </w:r>
      <w:r>
        <w:rPr>
          <w:w w:val="105"/>
        </w:rPr>
        <w:t>4:</w:t>
      </w:r>
      <w:r>
        <w:rPr>
          <w:spacing w:val="6"/>
          <w:w w:val="105"/>
        </w:rPr>
        <w:t xml:space="preserve"> </w:t>
      </w:r>
      <w:r>
        <w:rPr>
          <w:w w:val="105"/>
        </w:rPr>
        <w:t>Benutzer</w:t>
      </w:r>
      <w:r>
        <w:rPr>
          <w:spacing w:val="6"/>
          <w:w w:val="105"/>
        </w:rPr>
        <w:t xml:space="preserve"> </w:t>
      </w:r>
      <w:r>
        <w:rPr>
          <w:w w:val="105"/>
        </w:rPr>
        <w:t>der</w:t>
      </w:r>
      <w:r>
        <w:rPr>
          <w:spacing w:val="6"/>
          <w:w w:val="105"/>
        </w:rPr>
        <w:t xml:space="preserve"> </w:t>
      </w:r>
      <w:r>
        <w:rPr>
          <w:spacing w:val="-2"/>
          <w:w w:val="105"/>
        </w:rPr>
        <w:t>Datenbank</w:t>
      </w:r>
    </w:p>
    <w:p w14:paraId="2990ECED" w14:textId="77777777" w:rsidR="00854AE3" w:rsidRDefault="00854AE3">
      <w:pPr>
        <w:pStyle w:val="Textkrper"/>
        <w:spacing w:before="62"/>
      </w:pPr>
    </w:p>
    <w:p w14:paraId="37DE0615" w14:textId="77777777" w:rsidR="00854AE3" w:rsidRDefault="006C76DB">
      <w:pPr>
        <w:pStyle w:val="berschrift2"/>
        <w:numPr>
          <w:ilvl w:val="1"/>
          <w:numId w:val="4"/>
        </w:numPr>
        <w:tabs>
          <w:tab w:val="left" w:pos="1244"/>
        </w:tabs>
      </w:pPr>
      <w:bookmarkStart w:id="88" w:name="Extrahieren_von_Informationen_aus_Bildda"/>
      <w:bookmarkStart w:id="89" w:name="_bookmark23"/>
      <w:bookmarkEnd w:id="88"/>
      <w:bookmarkEnd w:id="89"/>
      <w:r>
        <w:rPr>
          <w:w w:val="105"/>
        </w:rPr>
        <w:t>Extrahieren</w:t>
      </w:r>
      <w:r>
        <w:rPr>
          <w:spacing w:val="39"/>
          <w:w w:val="105"/>
        </w:rPr>
        <w:t xml:space="preserve"> </w:t>
      </w:r>
      <w:r>
        <w:rPr>
          <w:w w:val="105"/>
        </w:rPr>
        <w:t>von</w:t>
      </w:r>
      <w:r>
        <w:rPr>
          <w:spacing w:val="40"/>
          <w:w w:val="105"/>
        </w:rPr>
        <w:t xml:space="preserve"> </w:t>
      </w:r>
      <w:r>
        <w:rPr>
          <w:w w:val="105"/>
        </w:rPr>
        <w:t>Informationen</w:t>
      </w:r>
      <w:r>
        <w:rPr>
          <w:spacing w:val="40"/>
          <w:w w:val="105"/>
        </w:rPr>
        <w:t xml:space="preserve"> </w:t>
      </w:r>
      <w:r>
        <w:rPr>
          <w:w w:val="105"/>
        </w:rPr>
        <w:t>aus</w:t>
      </w:r>
      <w:r>
        <w:rPr>
          <w:spacing w:val="38"/>
          <w:w w:val="105"/>
        </w:rPr>
        <w:t xml:space="preserve"> </w:t>
      </w:r>
      <w:r>
        <w:rPr>
          <w:spacing w:val="-2"/>
          <w:w w:val="105"/>
        </w:rPr>
        <w:t>Bilddaten</w:t>
      </w:r>
    </w:p>
    <w:p w14:paraId="5B9C2021" w14:textId="77777777" w:rsidR="00854AE3" w:rsidRDefault="006C76DB">
      <w:pPr>
        <w:pStyle w:val="Textkrper"/>
        <w:spacing w:before="136" w:line="252" w:lineRule="auto"/>
        <w:ind w:left="525" w:right="1783"/>
        <w:jc w:val="both"/>
      </w:pPr>
      <w:r>
        <w:rPr>
          <w:w w:val="105"/>
        </w:rPr>
        <w:t xml:space="preserve">Um aus den Bilddaten, die während Feldversuchen gesammelt werden, </w:t>
      </w:r>
      <w:bookmarkStart w:id="90" w:name="_bookmark24"/>
      <w:bookmarkEnd w:id="90"/>
      <w:r>
        <w:rPr>
          <w:w w:val="105"/>
        </w:rPr>
        <w:t>sinnvolle Erkenntnisse</w:t>
      </w:r>
      <w:r>
        <w:rPr>
          <w:spacing w:val="-2"/>
          <w:w w:val="105"/>
        </w:rPr>
        <w:t xml:space="preserve"> </w:t>
      </w:r>
      <w:r>
        <w:rPr>
          <w:w w:val="105"/>
        </w:rPr>
        <w:t>zu</w:t>
      </w:r>
      <w:r>
        <w:rPr>
          <w:spacing w:val="-2"/>
          <w:w w:val="105"/>
        </w:rPr>
        <w:t xml:space="preserve"> </w:t>
      </w:r>
      <w:r>
        <w:rPr>
          <w:w w:val="105"/>
        </w:rPr>
        <w:t>gewinnen,</w:t>
      </w:r>
      <w:r>
        <w:rPr>
          <w:spacing w:val="-2"/>
          <w:w w:val="105"/>
        </w:rPr>
        <w:t xml:space="preserve"> </w:t>
      </w:r>
      <w:r>
        <w:rPr>
          <w:w w:val="105"/>
        </w:rPr>
        <w:t>ist</w:t>
      </w:r>
      <w:r>
        <w:rPr>
          <w:spacing w:val="-2"/>
          <w:w w:val="105"/>
        </w:rPr>
        <w:t xml:space="preserve"> </w:t>
      </w:r>
      <w:r>
        <w:rPr>
          <w:w w:val="105"/>
        </w:rPr>
        <w:t>es</w:t>
      </w:r>
      <w:r>
        <w:rPr>
          <w:spacing w:val="-2"/>
          <w:w w:val="105"/>
        </w:rPr>
        <w:t xml:space="preserve"> </w:t>
      </w:r>
      <w:r>
        <w:rPr>
          <w:w w:val="105"/>
        </w:rPr>
        <w:t>entscheidend,</w:t>
      </w:r>
      <w:r>
        <w:rPr>
          <w:spacing w:val="-2"/>
          <w:w w:val="105"/>
        </w:rPr>
        <w:t xml:space="preserve"> </w:t>
      </w:r>
      <w:r>
        <w:rPr>
          <w:w w:val="105"/>
        </w:rPr>
        <w:t>die</w:t>
      </w:r>
      <w:r>
        <w:rPr>
          <w:spacing w:val="-2"/>
          <w:w w:val="105"/>
        </w:rPr>
        <w:t xml:space="preserve"> </w:t>
      </w:r>
      <w:r>
        <w:rPr>
          <w:w w:val="105"/>
        </w:rPr>
        <w:t>Daten</w:t>
      </w:r>
      <w:r>
        <w:rPr>
          <w:spacing w:val="-2"/>
          <w:w w:val="105"/>
        </w:rPr>
        <w:t xml:space="preserve"> </w:t>
      </w:r>
      <w:r>
        <w:rPr>
          <w:w w:val="105"/>
        </w:rPr>
        <w:t>effektiv</w:t>
      </w:r>
      <w:r>
        <w:rPr>
          <w:spacing w:val="-2"/>
          <w:w w:val="105"/>
        </w:rPr>
        <w:t xml:space="preserve"> </w:t>
      </w:r>
      <w:r>
        <w:rPr>
          <w:w w:val="105"/>
        </w:rPr>
        <w:t>zu</w:t>
      </w:r>
      <w:r>
        <w:rPr>
          <w:spacing w:val="-2"/>
          <w:w w:val="105"/>
        </w:rPr>
        <w:t xml:space="preserve"> </w:t>
      </w:r>
      <w:r>
        <w:rPr>
          <w:w w:val="105"/>
        </w:rPr>
        <w:t>strukturieren. Dazu</w:t>
      </w:r>
      <w:r>
        <w:rPr>
          <w:spacing w:val="-13"/>
          <w:w w:val="105"/>
        </w:rPr>
        <w:t xml:space="preserve"> </w:t>
      </w:r>
      <w:r>
        <w:rPr>
          <w:w w:val="105"/>
        </w:rPr>
        <w:t>wird</w:t>
      </w:r>
      <w:r>
        <w:rPr>
          <w:spacing w:val="-13"/>
          <w:w w:val="105"/>
        </w:rPr>
        <w:t xml:space="preserve"> </w:t>
      </w:r>
      <w:r>
        <w:rPr>
          <w:w w:val="105"/>
        </w:rPr>
        <w:t>eine</w:t>
      </w:r>
      <w:r>
        <w:rPr>
          <w:spacing w:val="-13"/>
          <w:w w:val="105"/>
        </w:rPr>
        <w:t xml:space="preserve"> </w:t>
      </w:r>
      <w:r>
        <w:rPr>
          <w:w w:val="105"/>
        </w:rPr>
        <w:t>Datenbank</w:t>
      </w:r>
      <w:r>
        <w:rPr>
          <w:spacing w:val="-13"/>
          <w:w w:val="105"/>
        </w:rPr>
        <w:t xml:space="preserve"> </w:t>
      </w:r>
      <w:r>
        <w:rPr>
          <w:w w:val="105"/>
        </w:rPr>
        <w:t>angelegt.</w:t>
      </w:r>
      <w:r>
        <w:rPr>
          <w:spacing w:val="-13"/>
          <w:w w:val="105"/>
        </w:rPr>
        <w:t xml:space="preserve"> </w:t>
      </w:r>
      <w:r>
        <w:rPr>
          <w:w w:val="105"/>
        </w:rPr>
        <w:t>Dies</w:t>
      </w:r>
      <w:r>
        <w:rPr>
          <w:spacing w:val="-13"/>
          <w:w w:val="105"/>
        </w:rPr>
        <w:t xml:space="preserve"> </w:t>
      </w:r>
      <w:r>
        <w:rPr>
          <w:w w:val="105"/>
        </w:rPr>
        <w:t>erleichtert</w:t>
      </w:r>
      <w:r>
        <w:rPr>
          <w:spacing w:val="-13"/>
          <w:w w:val="105"/>
        </w:rPr>
        <w:t xml:space="preserve"> </w:t>
      </w:r>
      <w:r>
        <w:rPr>
          <w:w w:val="105"/>
        </w:rPr>
        <w:t>die</w:t>
      </w:r>
      <w:r>
        <w:rPr>
          <w:spacing w:val="-13"/>
          <w:w w:val="105"/>
        </w:rPr>
        <w:t xml:space="preserve"> </w:t>
      </w:r>
      <w:r>
        <w:rPr>
          <w:w w:val="105"/>
        </w:rPr>
        <w:t>effiziente</w:t>
      </w:r>
      <w:r>
        <w:rPr>
          <w:spacing w:val="-13"/>
          <w:w w:val="105"/>
        </w:rPr>
        <w:t xml:space="preserve"> </w:t>
      </w:r>
      <w:r>
        <w:rPr>
          <w:w w:val="105"/>
        </w:rPr>
        <w:t>Speicherung</w:t>
      </w:r>
      <w:r>
        <w:rPr>
          <w:spacing w:val="-13"/>
          <w:w w:val="105"/>
        </w:rPr>
        <w:t xml:space="preserve"> </w:t>
      </w:r>
      <w:r>
        <w:rPr>
          <w:w w:val="105"/>
        </w:rPr>
        <w:t>und ermöglicht le</w:t>
      </w:r>
      <w:r>
        <w:rPr>
          <w:w w:val="105"/>
        </w:rPr>
        <w:t xml:space="preserve">istungsstarke Datenabfragefunktionen, wie z. B. das patter </w:t>
      </w:r>
      <w:proofErr w:type="spellStart"/>
      <w:r>
        <w:rPr>
          <w:w w:val="105"/>
        </w:rPr>
        <w:t>matching</w:t>
      </w:r>
      <w:proofErr w:type="spellEnd"/>
      <w:r>
        <w:rPr>
          <w:w w:val="105"/>
        </w:rPr>
        <w:t>, die für eine umfassende Analyse wichtig sind.</w:t>
      </w:r>
    </w:p>
    <w:p w14:paraId="0F897D4A" w14:textId="77777777" w:rsidR="00854AE3" w:rsidRDefault="006C76DB">
      <w:pPr>
        <w:pStyle w:val="Textkrper"/>
        <w:spacing w:line="252" w:lineRule="auto"/>
        <w:ind w:left="525" w:right="1654" w:firstLine="351"/>
      </w:pPr>
      <w:r>
        <w:rPr>
          <w:w w:val="105"/>
        </w:rPr>
        <w:t>Die</w:t>
      </w:r>
      <w:r>
        <w:rPr>
          <w:spacing w:val="-8"/>
          <w:w w:val="105"/>
        </w:rPr>
        <w:t xml:space="preserve"> </w:t>
      </w:r>
      <w:r>
        <w:rPr>
          <w:w w:val="105"/>
        </w:rPr>
        <w:t>im</w:t>
      </w:r>
      <w:r>
        <w:rPr>
          <w:spacing w:val="-8"/>
          <w:w w:val="105"/>
        </w:rPr>
        <w:t xml:space="preserve"> </w:t>
      </w:r>
      <w:r>
        <w:rPr>
          <w:w w:val="105"/>
        </w:rPr>
        <w:t>Feld</w:t>
      </w:r>
      <w:r>
        <w:rPr>
          <w:spacing w:val="-8"/>
          <w:w w:val="105"/>
        </w:rPr>
        <w:t xml:space="preserve"> </w:t>
      </w:r>
      <w:r>
        <w:rPr>
          <w:w w:val="105"/>
        </w:rPr>
        <w:t>gesammelten</w:t>
      </w:r>
      <w:r>
        <w:rPr>
          <w:spacing w:val="-8"/>
          <w:w w:val="105"/>
        </w:rPr>
        <w:t xml:space="preserve"> </w:t>
      </w:r>
      <w:r>
        <w:rPr>
          <w:w w:val="105"/>
        </w:rPr>
        <w:t>Daten</w:t>
      </w:r>
      <w:r>
        <w:rPr>
          <w:spacing w:val="-8"/>
          <w:w w:val="105"/>
        </w:rPr>
        <w:t xml:space="preserve"> </w:t>
      </w:r>
      <w:r>
        <w:rPr>
          <w:w w:val="105"/>
        </w:rPr>
        <w:t>werden</w:t>
      </w:r>
      <w:r>
        <w:rPr>
          <w:spacing w:val="-8"/>
          <w:w w:val="105"/>
        </w:rPr>
        <w:t xml:space="preserve"> </w:t>
      </w:r>
      <w:r>
        <w:rPr>
          <w:w w:val="105"/>
        </w:rPr>
        <w:t>zunächst</w:t>
      </w:r>
      <w:r>
        <w:rPr>
          <w:spacing w:val="-8"/>
          <w:w w:val="105"/>
        </w:rPr>
        <w:t xml:space="preserve"> </w:t>
      </w:r>
      <w:r>
        <w:rPr>
          <w:w w:val="105"/>
        </w:rPr>
        <w:t>in</w:t>
      </w:r>
      <w:r>
        <w:rPr>
          <w:spacing w:val="-8"/>
          <w:w w:val="105"/>
        </w:rPr>
        <w:t xml:space="preserve"> </w:t>
      </w:r>
      <w:r>
        <w:rPr>
          <w:w w:val="105"/>
        </w:rPr>
        <w:t>der</w:t>
      </w:r>
      <w:r>
        <w:rPr>
          <w:spacing w:val="-8"/>
          <w:w w:val="105"/>
        </w:rPr>
        <w:t xml:space="preserve"> </w:t>
      </w:r>
      <w:r>
        <w:rPr>
          <w:w w:val="105"/>
        </w:rPr>
        <w:t>Datenbank</w:t>
      </w:r>
      <w:r>
        <w:rPr>
          <w:spacing w:val="-8"/>
          <w:w w:val="105"/>
        </w:rPr>
        <w:t xml:space="preserve"> </w:t>
      </w:r>
      <w:r>
        <w:rPr>
          <w:w w:val="105"/>
        </w:rPr>
        <w:t>gespeichert und zu einem späteren Zeitpunkt analysiert.</w:t>
      </w:r>
    </w:p>
    <w:p w14:paraId="2898378E" w14:textId="77777777" w:rsidR="00854AE3" w:rsidRDefault="006C76DB">
      <w:pPr>
        <w:pStyle w:val="Textkrper"/>
        <w:spacing w:line="274" w:lineRule="exact"/>
        <w:ind w:left="877"/>
      </w:pPr>
      <w:r>
        <w:rPr>
          <w:w w:val="105"/>
        </w:rPr>
        <w:t>Im</w:t>
      </w:r>
      <w:r>
        <w:rPr>
          <w:spacing w:val="26"/>
          <w:w w:val="105"/>
        </w:rPr>
        <w:t xml:space="preserve"> </w:t>
      </w:r>
      <w:r>
        <w:rPr>
          <w:w w:val="105"/>
        </w:rPr>
        <w:t>Folgenden</w:t>
      </w:r>
      <w:r>
        <w:rPr>
          <w:spacing w:val="27"/>
          <w:w w:val="105"/>
        </w:rPr>
        <w:t xml:space="preserve"> </w:t>
      </w:r>
      <w:r>
        <w:rPr>
          <w:w w:val="105"/>
        </w:rPr>
        <w:t>werden</w:t>
      </w:r>
      <w:r>
        <w:rPr>
          <w:spacing w:val="27"/>
          <w:w w:val="105"/>
        </w:rPr>
        <w:t xml:space="preserve"> </w:t>
      </w:r>
      <w:r>
        <w:rPr>
          <w:w w:val="105"/>
        </w:rPr>
        <w:t>die</w:t>
      </w:r>
      <w:r>
        <w:rPr>
          <w:spacing w:val="26"/>
          <w:w w:val="105"/>
        </w:rPr>
        <w:t xml:space="preserve"> </w:t>
      </w:r>
      <w:r>
        <w:rPr>
          <w:w w:val="105"/>
        </w:rPr>
        <w:t>Schritte</w:t>
      </w:r>
      <w:r>
        <w:rPr>
          <w:spacing w:val="27"/>
          <w:w w:val="105"/>
        </w:rPr>
        <w:t xml:space="preserve"> </w:t>
      </w:r>
      <w:r>
        <w:rPr>
          <w:w w:val="105"/>
        </w:rPr>
        <w:t>zur</w:t>
      </w:r>
      <w:r>
        <w:rPr>
          <w:spacing w:val="27"/>
          <w:w w:val="105"/>
        </w:rPr>
        <w:t xml:space="preserve"> </w:t>
      </w:r>
      <w:r>
        <w:rPr>
          <w:w w:val="105"/>
        </w:rPr>
        <w:t>Auslegung</w:t>
      </w:r>
      <w:r>
        <w:rPr>
          <w:spacing w:val="26"/>
          <w:w w:val="105"/>
        </w:rPr>
        <w:t xml:space="preserve"> </w:t>
      </w:r>
      <w:r>
        <w:rPr>
          <w:w w:val="105"/>
        </w:rPr>
        <w:t>der</w:t>
      </w:r>
      <w:r>
        <w:rPr>
          <w:spacing w:val="27"/>
          <w:w w:val="105"/>
        </w:rPr>
        <w:t xml:space="preserve"> </w:t>
      </w:r>
      <w:r>
        <w:rPr>
          <w:w w:val="105"/>
        </w:rPr>
        <w:t>Datenbank</w:t>
      </w:r>
      <w:r>
        <w:rPr>
          <w:spacing w:val="27"/>
          <w:w w:val="105"/>
        </w:rPr>
        <w:t xml:space="preserve"> </w:t>
      </w:r>
      <w:r>
        <w:rPr>
          <w:spacing w:val="-2"/>
          <w:w w:val="105"/>
        </w:rPr>
        <w:t>dargestellt.</w:t>
      </w:r>
    </w:p>
    <w:p w14:paraId="72981AD9" w14:textId="77777777" w:rsidR="00854AE3" w:rsidRDefault="006C76DB">
      <w:pPr>
        <w:pStyle w:val="Textkrper"/>
        <w:spacing w:before="8"/>
        <w:ind w:left="525"/>
      </w:pPr>
      <w:r>
        <w:rPr>
          <w:w w:val="105"/>
        </w:rPr>
        <w:t>Der</w:t>
      </w:r>
      <w:r>
        <w:rPr>
          <w:spacing w:val="4"/>
          <w:w w:val="105"/>
        </w:rPr>
        <w:t xml:space="preserve"> </w:t>
      </w:r>
      <w:r>
        <w:rPr>
          <w:w w:val="105"/>
        </w:rPr>
        <w:t>Code</w:t>
      </w:r>
      <w:r>
        <w:rPr>
          <w:spacing w:val="4"/>
          <w:w w:val="105"/>
        </w:rPr>
        <w:t xml:space="preserve"> </w:t>
      </w:r>
      <w:r>
        <w:rPr>
          <w:w w:val="105"/>
        </w:rPr>
        <w:t>ist</w:t>
      </w:r>
      <w:r>
        <w:rPr>
          <w:spacing w:val="4"/>
          <w:w w:val="105"/>
        </w:rPr>
        <w:t xml:space="preserve"> </w:t>
      </w:r>
      <w:r>
        <w:rPr>
          <w:w w:val="105"/>
        </w:rPr>
        <w:t>in</w:t>
      </w:r>
      <w:r>
        <w:rPr>
          <w:spacing w:val="5"/>
          <w:w w:val="105"/>
        </w:rPr>
        <w:t xml:space="preserve"> </w:t>
      </w:r>
      <w:proofErr w:type="spellStart"/>
      <w:r>
        <w:rPr>
          <w:w w:val="105"/>
        </w:rPr>
        <w:t>Section</w:t>
      </w:r>
      <w:proofErr w:type="spellEnd"/>
      <w:r>
        <w:rPr>
          <w:spacing w:val="4"/>
          <w:w w:val="105"/>
        </w:rPr>
        <w:t xml:space="preserve"> </w:t>
      </w:r>
      <w:hyperlink w:anchor="_bookmark33" w:history="1">
        <w:r>
          <w:rPr>
            <w:w w:val="105"/>
          </w:rPr>
          <w:t>4.3.8</w:t>
        </w:r>
      </w:hyperlink>
      <w:r>
        <w:rPr>
          <w:spacing w:val="5"/>
          <w:w w:val="105"/>
        </w:rPr>
        <w:t xml:space="preserve"> </w:t>
      </w:r>
      <w:r>
        <w:rPr>
          <w:w w:val="105"/>
        </w:rPr>
        <w:t>zu</w:t>
      </w:r>
      <w:r>
        <w:rPr>
          <w:spacing w:val="4"/>
          <w:w w:val="105"/>
        </w:rPr>
        <w:t xml:space="preserve"> </w:t>
      </w:r>
      <w:r>
        <w:rPr>
          <w:spacing w:val="-2"/>
          <w:w w:val="105"/>
        </w:rPr>
        <w:t>finden.</w:t>
      </w:r>
    </w:p>
    <w:p w14:paraId="504AF5FC" w14:textId="77777777" w:rsidR="00854AE3" w:rsidRDefault="006C76DB">
      <w:pPr>
        <w:pStyle w:val="Textkrper"/>
        <w:spacing w:before="13" w:line="252" w:lineRule="auto"/>
        <w:ind w:left="525" w:right="1654" w:firstLine="351"/>
      </w:pPr>
      <w:r>
        <w:rPr>
          <w:w w:val="105"/>
        </w:rPr>
        <w:t xml:space="preserve">Die Methode wie die Datenbank hier ausgelegt wird, folgt der Vorlesung Da- </w:t>
      </w:r>
      <w:proofErr w:type="spellStart"/>
      <w:r>
        <w:rPr>
          <w:w w:val="105"/>
        </w:rPr>
        <w:t>tenbanksysteme</w:t>
      </w:r>
      <w:proofErr w:type="spellEnd"/>
      <w:r>
        <w:rPr>
          <w:w w:val="105"/>
        </w:rPr>
        <w:t xml:space="preserve"> 1. []</w:t>
      </w:r>
    </w:p>
    <w:p w14:paraId="66CBA7D3" w14:textId="77777777" w:rsidR="00854AE3" w:rsidRDefault="00854AE3">
      <w:pPr>
        <w:pStyle w:val="Textkrper"/>
        <w:spacing w:before="61"/>
      </w:pPr>
    </w:p>
    <w:p w14:paraId="2DF23D58" w14:textId="77777777" w:rsidR="00854AE3" w:rsidRDefault="006C76DB">
      <w:pPr>
        <w:pStyle w:val="berschrift3"/>
        <w:numPr>
          <w:ilvl w:val="2"/>
          <w:numId w:val="4"/>
        </w:numPr>
        <w:tabs>
          <w:tab w:val="left" w:pos="1347"/>
        </w:tabs>
      </w:pPr>
      <w:bookmarkStart w:id="91" w:name="Anforderungsanalyse"/>
      <w:bookmarkStart w:id="92" w:name="_bookmark25"/>
      <w:bookmarkEnd w:id="91"/>
      <w:bookmarkEnd w:id="92"/>
      <w:r>
        <w:rPr>
          <w:spacing w:val="-2"/>
        </w:rPr>
        <w:t>Anforderungsanalyse</w:t>
      </w:r>
    </w:p>
    <w:p w14:paraId="41281DD4" w14:textId="77777777" w:rsidR="00854AE3" w:rsidRDefault="006C76DB">
      <w:pPr>
        <w:pStyle w:val="Textkrper"/>
        <w:spacing w:before="167"/>
        <w:ind w:left="525"/>
        <w:jc w:val="both"/>
      </w:pPr>
      <w:r>
        <w:rPr>
          <w:w w:val="105"/>
        </w:rPr>
        <w:t>Die</w:t>
      </w:r>
      <w:r>
        <w:rPr>
          <w:spacing w:val="-6"/>
          <w:w w:val="105"/>
        </w:rPr>
        <w:t xml:space="preserve"> </w:t>
      </w:r>
      <w:r>
        <w:rPr>
          <w:w w:val="105"/>
        </w:rPr>
        <w:t>Anforderungen</w:t>
      </w:r>
      <w:r>
        <w:rPr>
          <w:spacing w:val="-5"/>
          <w:w w:val="105"/>
        </w:rPr>
        <w:t xml:space="preserve"> </w:t>
      </w:r>
      <w:r>
        <w:rPr>
          <w:w w:val="105"/>
        </w:rPr>
        <w:t>ergeben</w:t>
      </w:r>
      <w:r>
        <w:rPr>
          <w:spacing w:val="-6"/>
          <w:w w:val="105"/>
        </w:rPr>
        <w:t xml:space="preserve"> </w:t>
      </w:r>
      <w:r>
        <w:rPr>
          <w:w w:val="105"/>
        </w:rPr>
        <w:t>sich</w:t>
      </w:r>
      <w:r>
        <w:rPr>
          <w:spacing w:val="-5"/>
          <w:w w:val="105"/>
        </w:rPr>
        <w:t xml:space="preserve"> </w:t>
      </w:r>
      <w:r>
        <w:rPr>
          <w:w w:val="105"/>
        </w:rPr>
        <w:t>aus</w:t>
      </w:r>
      <w:r>
        <w:rPr>
          <w:spacing w:val="-6"/>
          <w:w w:val="105"/>
        </w:rPr>
        <w:t xml:space="preserve"> </w:t>
      </w:r>
      <w:r>
        <w:rPr>
          <w:w w:val="105"/>
        </w:rPr>
        <w:t>der</w:t>
      </w:r>
      <w:r>
        <w:rPr>
          <w:spacing w:val="-5"/>
          <w:w w:val="105"/>
        </w:rPr>
        <w:t xml:space="preserve"> </w:t>
      </w:r>
      <w:r>
        <w:rPr>
          <w:w w:val="105"/>
        </w:rPr>
        <w:t>Funktionsweise</w:t>
      </w:r>
      <w:r>
        <w:rPr>
          <w:spacing w:val="-6"/>
          <w:w w:val="105"/>
        </w:rPr>
        <w:t xml:space="preserve"> </w:t>
      </w:r>
      <w:r>
        <w:rPr>
          <w:w w:val="105"/>
        </w:rPr>
        <w:t>des</w:t>
      </w:r>
      <w:r>
        <w:rPr>
          <w:spacing w:val="-6"/>
          <w:w w:val="105"/>
        </w:rPr>
        <w:t xml:space="preserve"> </w:t>
      </w:r>
      <w:r>
        <w:rPr>
          <w:spacing w:val="-2"/>
          <w:w w:val="105"/>
        </w:rPr>
        <w:t>Messaufbaus.</w:t>
      </w:r>
    </w:p>
    <w:p w14:paraId="3B0D2515" w14:textId="77777777" w:rsidR="00854AE3" w:rsidRDefault="006C76DB">
      <w:pPr>
        <w:pStyle w:val="Textkrper"/>
        <w:spacing w:before="13" w:line="252" w:lineRule="auto"/>
        <w:ind w:left="525" w:right="1784" w:firstLine="351"/>
        <w:jc w:val="both"/>
      </w:pPr>
      <w:r>
        <w:rPr>
          <w:w w:val="105"/>
        </w:rPr>
        <w:t xml:space="preserve">Die Datenbank in dieser Bachelorarbeit </w:t>
      </w:r>
      <w:proofErr w:type="gramStart"/>
      <w:r>
        <w:rPr>
          <w:w w:val="105"/>
        </w:rPr>
        <w:t>wird relativ</w:t>
      </w:r>
      <w:proofErr w:type="gramEnd"/>
      <w:r>
        <w:rPr>
          <w:w w:val="105"/>
        </w:rPr>
        <w:t xml:space="preserve"> klein sein, da die Feld- versuche zeitintensiv sind. Es wird vermutet, dass maximal 1000 Messungen mit jeweils 3 Taps und je 100 Kreisen durchgeführt werden.</w:t>
      </w:r>
    </w:p>
    <w:p w14:paraId="02547305" w14:textId="77777777" w:rsidR="00854AE3" w:rsidRDefault="006C76DB">
      <w:pPr>
        <w:pStyle w:val="Textkrper"/>
        <w:spacing w:line="252" w:lineRule="auto"/>
        <w:ind w:left="525" w:right="1785" w:firstLine="351"/>
        <w:jc w:val="both"/>
      </w:pPr>
      <w:r>
        <w:rPr>
          <w:w w:val="105"/>
        </w:rPr>
        <w:t xml:space="preserve">Die Datenbank ist grösser angelegt, als sie für die Vorversuche in der Bache- </w:t>
      </w:r>
      <w:proofErr w:type="spellStart"/>
      <w:r>
        <w:rPr>
          <w:w w:val="105"/>
        </w:rPr>
        <w:t>lorarbeit</w:t>
      </w:r>
      <w:proofErr w:type="spellEnd"/>
      <w:r>
        <w:rPr>
          <w:w w:val="105"/>
        </w:rPr>
        <w:t xml:space="preserve"> benötigt </w:t>
      </w:r>
      <w:r>
        <w:rPr>
          <w:w w:val="105"/>
        </w:rPr>
        <w:t>wird.</w:t>
      </w:r>
    </w:p>
    <w:p w14:paraId="7CCD38DD" w14:textId="77777777" w:rsidR="00854AE3" w:rsidRDefault="006C76DB">
      <w:pPr>
        <w:pStyle w:val="Textkrper"/>
        <w:spacing w:line="252" w:lineRule="auto"/>
        <w:ind w:left="525" w:right="1787" w:firstLine="351"/>
        <w:jc w:val="both"/>
      </w:pPr>
      <w:r>
        <w:rPr>
          <w:w w:val="105"/>
        </w:rPr>
        <w:t xml:space="preserve">Es gibt vier </w:t>
      </w:r>
      <w:proofErr w:type="gramStart"/>
      <w:r>
        <w:rPr>
          <w:w w:val="105"/>
        </w:rPr>
        <w:t>Benutzer</w:t>
      </w:r>
      <w:proofErr w:type="gramEnd"/>
      <w:r>
        <w:rPr>
          <w:w w:val="105"/>
        </w:rPr>
        <w:t xml:space="preserve"> die mit der Datenbank interagieren. In der Grafik </w:t>
      </w:r>
      <w:hyperlink w:anchor="_bookmark24" w:history="1">
        <w:r>
          <w:rPr>
            <w:w w:val="105"/>
          </w:rPr>
          <w:t>4</w:t>
        </w:r>
      </w:hyperlink>
      <w:r>
        <w:rPr>
          <w:w w:val="105"/>
        </w:rPr>
        <w:t xml:space="preserve"> ist</w:t>
      </w:r>
      <w:r>
        <w:rPr>
          <w:spacing w:val="40"/>
          <w:w w:val="105"/>
        </w:rPr>
        <w:t xml:space="preserve"> </w:t>
      </w:r>
      <w:r>
        <w:rPr>
          <w:w w:val="105"/>
        </w:rPr>
        <w:t>die schematische Darstellung.</w:t>
      </w:r>
    </w:p>
    <w:p w14:paraId="680B8360" w14:textId="77777777" w:rsidR="00854AE3" w:rsidRDefault="00854AE3">
      <w:pPr>
        <w:spacing w:line="252" w:lineRule="auto"/>
        <w:jc w:val="both"/>
        <w:sectPr w:rsidR="00854AE3">
          <w:pgSz w:w="11910" w:h="16840"/>
          <w:pgMar w:top="1920" w:right="0" w:bottom="2640" w:left="1260" w:header="1033" w:footer="2458" w:gutter="0"/>
          <w:cols w:space="720"/>
        </w:sectPr>
      </w:pPr>
    </w:p>
    <w:p w14:paraId="1CBBEBD8" w14:textId="77777777" w:rsidR="00854AE3" w:rsidRDefault="006C76DB">
      <w:pPr>
        <w:pStyle w:val="Listenabsatz"/>
        <w:numPr>
          <w:ilvl w:val="3"/>
          <w:numId w:val="4"/>
        </w:numPr>
        <w:tabs>
          <w:tab w:val="left" w:pos="1108"/>
          <w:tab w:val="left" w:pos="1111"/>
        </w:tabs>
        <w:spacing w:before="115" w:line="252" w:lineRule="auto"/>
        <w:ind w:right="1784"/>
        <w:rPr>
          <w:sz w:val="24"/>
        </w:rPr>
      </w:pPr>
      <w:r>
        <w:rPr>
          <w:w w:val="105"/>
          <w:sz w:val="24"/>
        </w:rPr>
        <w:t>Die</w:t>
      </w:r>
      <w:r>
        <w:rPr>
          <w:spacing w:val="-3"/>
          <w:w w:val="105"/>
          <w:sz w:val="24"/>
        </w:rPr>
        <w:t xml:space="preserve"> </w:t>
      </w:r>
      <w:r>
        <w:rPr>
          <w:w w:val="105"/>
          <w:sz w:val="24"/>
        </w:rPr>
        <w:t>Kamera,</w:t>
      </w:r>
      <w:r>
        <w:rPr>
          <w:spacing w:val="-3"/>
          <w:w w:val="105"/>
          <w:sz w:val="24"/>
        </w:rPr>
        <w:t xml:space="preserve"> </w:t>
      </w:r>
      <w:r>
        <w:rPr>
          <w:w w:val="105"/>
          <w:sz w:val="24"/>
        </w:rPr>
        <w:t>die</w:t>
      </w:r>
      <w:r>
        <w:rPr>
          <w:spacing w:val="-3"/>
          <w:w w:val="105"/>
          <w:sz w:val="24"/>
        </w:rPr>
        <w:t xml:space="preserve"> </w:t>
      </w:r>
      <w:r>
        <w:rPr>
          <w:w w:val="105"/>
          <w:sz w:val="24"/>
        </w:rPr>
        <w:t>die</w:t>
      </w:r>
      <w:r>
        <w:rPr>
          <w:spacing w:val="-3"/>
          <w:w w:val="105"/>
          <w:sz w:val="24"/>
        </w:rPr>
        <w:t xml:space="preserve"> </w:t>
      </w:r>
      <w:r>
        <w:rPr>
          <w:w w:val="105"/>
          <w:sz w:val="24"/>
        </w:rPr>
        <w:t>Bilder</w:t>
      </w:r>
      <w:r>
        <w:rPr>
          <w:spacing w:val="-3"/>
          <w:w w:val="105"/>
          <w:sz w:val="24"/>
        </w:rPr>
        <w:t xml:space="preserve"> </w:t>
      </w:r>
      <w:r>
        <w:rPr>
          <w:w w:val="105"/>
          <w:sz w:val="24"/>
        </w:rPr>
        <w:t>der</w:t>
      </w:r>
      <w:r>
        <w:rPr>
          <w:spacing w:val="-3"/>
          <w:w w:val="105"/>
          <w:sz w:val="24"/>
        </w:rPr>
        <w:t xml:space="preserve"> </w:t>
      </w:r>
      <w:r>
        <w:rPr>
          <w:w w:val="105"/>
          <w:sz w:val="24"/>
        </w:rPr>
        <w:t>Taps</w:t>
      </w:r>
      <w:r>
        <w:rPr>
          <w:spacing w:val="-3"/>
          <w:w w:val="105"/>
          <w:sz w:val="24"/>
        </w:rPr>
        <w:t xml:space="preserve"> </w:t>
      </w:r>
      <w:r>
        <w:rPr>
          <w:w w:val="105"/>
          <w:sz w:val="24"/>
        </w:rPr>
        <w:t>macht</w:t>
      </w:r>
      <w:r>
        <w:rPr>
          <w:spacing w:val="-3"/>
          <w:w w:val="105"/>
          <w:sz w:val="24"/>
        </w:rPr>
        <w:t xml:space="preserve"> </w:t>
      </w:r>
      <w:r>
        <w:rPr>
          <w:w w:val="105"/>
          <w:sz w:val="24"/>
        </w:rPr>
        <w:t>und</w:t>
      </w:r>
      <w:r>
        <w:rPr>
          <w:spacing w:val="-3"/>
          <w:w w:val="105"/>
          <w:sz w:val="24"/>
        </w:rPr>
        <w:t xml:space="preserve"> </w:t>
      </w:r>
      <w:r>
        <w:rPr>
          <w:w w:val="105"/>
          <w:sz w:val="24"/>
        </w:rPr>
        <w:t>auswertet,</w:t>
      </w:r>
      <w:r>
        <w:rPr>
          <w:spacing w:val="-3"/>
          <w:w w:val="105"/>
          <w:sz w:val="24"/>
        </w:rPr>
        <w:t xml:space="preserve"> </w:t>
      </w:r>
      <w:r>
        <w:rPr>
          <w:w w:val="105"/>
          <w:sz w:val="24"/>
        </w:rPr>
        <w:t>mus</w:t>
      </w:r>
      <w:r>
        <w:rPr>
          <w:w w:val="105"/>
          <w:sz w:val="24"/>
        </w:rPr>
        <w:t>s</w:t>
      </w:r>
      <w:r>
        <w:rPr>
          <w:spacing w:val="-3"/>
          <w:w w:val="105"/>
          <w:sz w:val="24"/>
        </w:rPr>
        <w:t xml:space="preserve"> </w:t>
      </w:r>
      <w:r>
        <w:rPr>
          <w:w w:val="105"/>
          <w:sz w:val="24"/>
        </w:rPr>
        <w:t>die</w:t>
      </w:r>
      <w:r>
        <w:rPr>
          <w:spacing w:val="-3"/>
          <w:w w:val="105"/>
          <w:sz w:val="24"/>
        </w:rPr>
        <w:t xml:space="preserve"> </w:t>
      </w:r>
      <w:proofErr w:type="spellStart"/>
      <w:r>
        <w:rPr>
          <w:w w:val="105"/>
          <w:sz w:val="24"/>
        </w:rPr>
        <w:t>Auswer</w:t>
      </w:r>
      <w:proofErr w:type="spellEnd"/>
      <w:r>
        <w:rPr>
          <w:w w:val="105"/>
          <w:sz w:val="24"/>
        </w:rPr>
        <w:t xml:space="preserve">- </w:t>
      </w:r>
      <w:proofErr w:type="spellStart"/>
      <w:r>
        <w:rPr>
          <w:w w:val="105"/>
          <w:sz w:val="24"/>
        </w:rPr>
        <w:t>tungen</w:t>
      </w:r>
      <w:proofErr w:type="spellEnd"/>
      <w:r>
        <w:rPr>
          <w:w w:val="105"/>
          <w:sz w:val="24"/>
        </w:rPr>
        <w:t xml:space="preserve"> in die Datenbank schreiben.</w:t>
      </w:r>
    </w:p>
    <w:p w14:paraId="70537B82" w14:textId="77777777" w:rsidR="00854AE3" w:rsidRDefault="006C76DB">
      <w:pPr>
        <w:pStyle w:val="Listenabsatz"/>
        <w:numPr>
          <w:ilvl w:val="3"/>
          <w:numId w:val="4"/>
        </w:numPr>
        <w:tabs>
          <w:tab w:val="left" w:pos="1108"/>
          <w:tab w:val="left" w:pos="1111"/>
        </w:tabs>
        <w:spacing w:before="197" w:line="252" w:lineRule="auto"/>
        <w:ind w:right="1783"/>
        <w:rPr>
          <w:sz w:val="24"/>
        </w:rPr>
      </w:pPr>
      <w:r>
        <w:rPr>
          <w:w w:val="105"/>
          <w:sz w:val="24"/>
        </w:rPr>
        <w:t>Der</w:t>
      </w:r>
      <w:r>
        <w:rPr>
          <w:spacing w:val="-16"/>
          <w:w w:val="105"/>
          <w:sz w:val="24"/>
        </w:rPr>
        <w:t xml:space="preserve"> </w:t>
      </w:r>
      <w:r>
        <w:rPr>
          <w:w w:val="105"/>
          <w:sz w:val="24"/>
        </w:rPr>
        <w:t>Versuchsdurchführende</w:t>
      </w:r>
      <w:r>
        <w:rPr>
          <w:spacing w:val="-16"/>
          <w:w w:val="105"/>
          <w:sz w:val="24"/>
        </w:rPr>
        <w:t xml:space="preserve"> </w:t>
      </w:r>
      <w:r>
        <w:rPr>
          <w:w w:val="105"/>
          <w:sz w:val="24"/>
        </w:rPr>
        <w:t>gibt</w:t>
      </w:r>
      <w:r>
        <w:rPr>
          <w:spacing w:val="-16"/>
          <w:w w:val="105"/>
          <w:sz w:val="24"/>
        </w:rPr>
        <w:t xml:space="preserve"> </w:t>
      </w:r>
      <w:r>
        <w:rPr>
          <w:w w:val="105"/>
          <w:sz w:val="24"/>
        </w:rPr>
        <w:t>zusätzliche</w:t>
      </w:r>
      <w:r>
        <w:rPr>
          <w:spacing w:val="-15"/>
          <w:w w:val="105"/>
          <w:sz w:val="24"/>
        </w:rPr>
        <w:t xml:space="preserve"> </w:t>
      </w:r>
      <w:r>
        <w:rPr>
          <w:w w:val="105"/>
          <w:sz w:val="24"/>
        </w:rPr>
        <w:t>Informationen</w:t>
      </w:r>
      <w:r>
        <w:rPr>
          <w:spacing w:val="-16"/>
          <w:w w:val="105"/>
          <w:sz w:val="24"/>
        </w:rPr>
        <w:t xml:space="preserve"> </w:t>
      </w:r>
      <w:r>
        <w:rPr>
          <w:w w:val="105"/>
          <w:sz w:val="24"/>
        </w:rPr>
        <w:t>über</w:t>
      </w:r>
      <w:r>
        <w:rPr>
          <w:spacing w:val="-16"/>
          <w:w w:val="105"/>
          <w:sz w:val="24"/>
        </w:rPr>
        <w:t xml:space="preserve"> </w:t>
      </w:r>
      <w:r>
        <w:rPr>
          <w:w w:val="105"/>
          <w:sz w:val="24"/>
        </w:rPr>
        <w:t>den</w:t>
      </w:r>
      <w:r>
        <w:rPr>
          <w:spacing w:val="-16"/>
          <w:w w:val="105"/>
          <w:sz w:val="24"/>
        </w:rPr>
        <w:t xml:space="preserve"> </w:t>
      </w:r>
      <w:r>
        <w:rPr>
          <w:w w:val="105"/>
          <w:sz w:val="24"/>
        </w:rPr>
        <w:t>Versuch an, die er ebenfalls in die Datenbank schreiben muss.</w:t>
      </w:r>
    </w:p>
    <w:p w14:paraId="4DB6135A" w14:textId="77777777" w:rsidR="00854AE3" w:rsidRDefault="006C76DB">
      <w:pPr>
        <w:pStyle w:val="Listenabsatz"/>
        <w:numPr>
          <w:ilvl w:val="3"/>
          <w:numId w:val="4"/>
        </w:numPr>
        <w:tabs>
          <w:tab w:val="left" w:pos="1108"/>
          <w:tab w:val="left" w:pos="1111"/>
        </w:tabs>
        <w:spacing w:before="198" w:line="252" w:lineRule="auto"/>
        <w:ind w:right="1786"/>
        <w:rPr>
          <w:sz w:val="24"/>
        </w:rPr>
      </w:pPr>
      <w:r>
        <w:rPr>
          <w:w w:val="105"/>
          <w:sz w:val="24"/>
        </w:rPr>
        <w:t xml:space="preserve">Der Analyst wird die Daten abfragen und hoffentlich Informationen daraus </w:t>
      </w:r>
      <w:r>
        <w:rPr>
          <w:spacing w:val="-2"/>
          <w:w w:val="105"/>
          <w:sz w:val="24"/>
        </w:rPr>
        <w:t>gewinnen.</w:t>
      </w:r>
    </w:p>
    <w:p w14:paraId="5D11378A" w14:textId="77777777" w:rsidR="00854AE3" w:rsidRDefault="006C76DB">
      <w:pPr>
        <w:pStyle w:val="Listenabsatz"/>
        <w:numPr>
          <w:ilvl w:val="3"/>
          <w:numId w:val="4"/>
        </w:numPr>
        <w:tabs>
          <w:tab w:val="left" w:pos="1108"/>
          <w:tab w:val="left" w:pos="1111"/>
        </w:tabs>
        <w:spacing w:before="197" w:line="252" w:lineRule="auto"/>
        <w:ind w:right="1785"/>
        <w:rPr>
          <w:sz w:val="24"/>
        </w:rPr>
      </w:pPr>
      <w:r>
        <w:rPr>
          <w:w w:val="105"/>
          <w:sz w:val="24"/>
        </w:rPr>
        <w:t>Der</w:t>
      </w:r>
      <w:r>
        <w:rPr>
          <w:spacing w:val="40"/>
          <w:w w:val="105"/>
          <w:sz w:val="24"/>
        </w:rPr>
        <w:t xml:space="preserve"> </w:t>
      </w:r>
      <w:r>
        <w:rPr>
          <w:w w:val="105"/>
          <w:sz w:val="24"/>
        </w:rPr>
        <w:t>Datenbankadministrator</w:t>
      </w:r>
      <w:r>
        <w:rPr>
          <w:spacing w:val="40"/>
          <w:w w:val="105"/>
          <w:sz w:val="24"/>
        </w:rPr>
        <w:t xml:space="preserve"> </w:t>
      </w:r>
      <w:r>
        <w:rPr>
          <w:w w:val="105"/>
          <w:sz w:val="24"/>
        </w:rPr>
        <w:t>wird</w:t>
      </w:r>
      <w:r>
        <w:rPr>
          <w:spacing w:val="40"/>
          <w:w w:val="105"/>
          <w:sz w:val="24"/>
        </w:rPr>
        <w:t xml:space="preserve"> </w:t>
      </w:r>
      <w:r>
        <w:rPr>
          <w:w w:val="105"/>
          <w:sz w:val="24"/>
        </w:rPr>
        <w:t>im</w:t>
      </w:r>
      <w:r>
        <w:rPr>
          <w:spacing w:val="40"/>
          <w:w w:val="105"/>
          <w:sz w:val="24"/>
        </w:rPr>
        <w:t xml:space="preserve"> </w:t>
      </w:r>
      <w:r>
        <w:rPr>
          <w:w w:val="105"/>
          <w:sz w:val="24"/>
        </w:rPr>
        <w:t>Normalbetrieb</w:t>
      </w:r>
      <w:r>
        <w:rPr>
          <w:spacing w:val="40"/>
          <w:w w:val="105"/>
          <w:sz w:val="24"/>
        </w:rPr>
        <w:t xml:space="preserve"> </w:t>
      </w:r>
      <w:r>
        <w:rPr>
          <w:w w:val="105"/>
          <w:sz w:val="24"/>
        </w:rPr>
        <w:t>nicht</w:t>
      </w:r>
      <w:r>
        <w:rPr>
          <w:spacing w:val="40"/>
          <w:w w:val="105"/>
          <w:sz w:val="24"/>
        </w:rPr>
        <w:t xml:space="preserve"> </w:t>
      </w:r>
      <w:r>
        <w:rPr>
          <w:w w:val="105"/>
          <w:sz w:val="24"/>
        </w:rPr>
        <w:t>benötigt,</w:t>
      </w:r>
      <w:r>
        <w:rPr>
          <w:spacing w:val="40"/>
          <w:w w:val="105"/>
          <w:sz w:val="24"/>
        </w:rPr>
        <w:t xml:space="preserve"> </w:t>
      </w:r>
      <w:r>
        <w:rPr>
          <w:w w:val="105"/>
          <w:sz w:val="24"/>
        </w:rPr>
        <w:t>sollte jedoch berücksichtigt werden.</w:t>
      </w:r>
    </w:p>
    <w:p w14:paraId="788C8CC9" w14:textId="77777777" w:rsidR="00854AE3" w:rsidRDefault="006C76DB">
      <w:pPr>
        <w:pStyle w:val="Textkrper"/>
        <w:spacing w:before="258" w:line="252" w:lineRule="auto"/>
        <w:ind w:left="525" w:right="1654" w:firstLine="351"/>
      </w:pPr>
      <w:r>
        <w:rPr>
          <w:w w:val="105"/>
        </w:rPr>
        <w:t xml:space="preserve">Die Anforderungen an die Datenbank und ihre Benutzer werden entsprechend </w:t>
      </w:r>
      <w:r>
        <w:rPr>
          <w:spacing w:val="-2"/>
          <w:w w:val="105"/>
        </w:rPr>
        <w:t>den</w:t>
      </w:r>
      <w:r>
        <w:rPr>
          <w:spacing w:val="-7"/>
          <w:w w:val="105"/>
        </w:rPr>
        <w:t xml:space="preserve"> </w:t>
      </w:r>
      <w:r>
        <w:rPr>
          <w:spacing w:val="-2"/>
          <w:w w:val="105"/>
        </w:rPr>
        <w:t>Anforderungen</w:t>
      </w:r>
      <w:r>
        <w:rPr>
          <w:spacing w:val="-6"/>
          <w:w w:val="105"/>
        </w:rPr>
        <w:t xml:space="preserve"> </w:t>
      </w:r>
      <w:r>
        <w:rPr>
          <w:spacing w:val="-2"/>
          <w:w w:val="105"/>
        </w:rPr>
        <w:t>des</w:t>
      </w:r>
      <w:r>
        <w:rPr>
          <w:spacing w:val="-7"/>
          <w:w w:val="105"/>
        </w:rPr>
        <w:t xml:space="preserve"> </w:t>
      </w:r>
      <w:r>
        <w:rPr>
          <w:spacing w:val="-2"/>
          <w:w w:val="105"/>
        </w:rPr>
        <w:t>Messaufbaus</w:t>
      </w:r>
      <w:r>
        <w:rPr>
          <w:spacing w:val="-6"/>
          <w:w w:val="105"/>
        </w:rPr>
        <w:t xml:space="preserve"> </w:t>
      </w:r>
      <w:r>
        <w:rPr>
          <w:spacing w:val="-2"/>
          <w:w w:val="105"/>
        </w:rPr>
        <w:t>und</w:t>
      </w:r>
      <w:r>
        <w:rPr>
          <w:spacing w:val="-7"/>
          <w:w w:val="105"/>
        </w:rPr>
        <w:t xml:space="preserve"> </w:t>
      </w:r>
      <w:r>
        <w:rPr>
          <w:spacing w:val="-2"/>
          <w:w w:val="105"/>
        </w:rPr>
        <w:t>den</w:t>
      </w:r>
      <w:r>
        <w:rPr>
          <w:spacing w:val="-6"/>
          <w:w w:val="105"/>
        </w:rPr>
        <w:t xml:space="preserve"> </w:t>
      </w:r>
      <w:r>
        <w:rPr>
          <w:spacing w:val="-2"/>
          <w:w w:val="105"/>
        </w:rPr>
        <w:t>Bedürfnissen</w:t>
      </w:r>
      <w:r>
        <w:rPr>
          <w:spacing w:val="-6"/>
          <w:w w:val="105"/>
        </w:rPr>
        <w:t xml:space="preserve"> </w:t>
      </w:r>
      <w:r>
        <w:rPr>
          <w:spacing w:val="-2"/>
          <w:w w:val="105"/>
        </w:rPr>
        <w:t>der</w:t>
      </w:r>
      <w:r>
        <w:rPr>
          <w:spacing w:val="-7"/>
          <w:w w:val="105"/>
        </w:rPr>
        <w:t xml:space="preserve"> </w:t>
      </w:r>
      <w:r>
        <w:rPr>
          <w:spacing w:val="-2"/>
          <w:w w:val="105"/>
        </w:rPr>
        <w:t>Benutzer</w:t>
      </w:r>
      <w:r>
        <w:rPr>
          <w:spacing w:val="-6"/>
          <w:w w:val="105"/>
        </w:rPr>
        <w:t xml:space="preserve"> </w:t>
      </w:r>
      <w:r>
        <w:rPr>
          <w:spacing w:val="-2"/>
          <w:w w:val="105"/>
        </w:rPr>
        <w:t>festgelegt.</w:t>
      </w:r>
    </w:p>
    <w:p w14:paraId="4301EB30" w14:textId="77777777" w:rsidR="00854AE3" w:rsidRDefault="006C76DB">
      <w:pPr>
        <w:pStyle w:val="Textkrper"/>
        <w:spacing w:line="274" w:lineRule="exact"/>
        <w:ind w:left="877"/>
      </w:pPr>
      <w:hyperlink w:anchor="_bookmark34" w:history="1">
        <w:r>
          <w:rPr>
            <w:spacing w:val="-10"/>
          </w:rPr>
          <w:t>1</w:t>
        </w:r>
      </w:hyperlink>
    </w:p>
    <w:p w14:paraId="3BA86721" w14:textId="77777777" w:rsidR="00854AE3" w:rsidRDefault="00854AE3">
      <w:pPr>
        <w:pStyle w:val="Textkrper"/>
        <w:spacing w:before="75"/>
      </w:pPr>
    </w:p>
    <w:p w14:paraId="46893CE5" w14:textId="77777777" w:rsidR="00854AE3" w:rsidRDefault="006C76DB">
      <w:pPr>
        <w:pStyle w:val="berschrift3"/>
        <w:numPr>
          <w:ilvl w:val="2"/>
          <w:numId w:val="4"/>
        </w:numPr>
        <w:tabs>
          <w:tab w:val="left" w:pos="1347"/>
        </w:tabs>
      </w:pPr>
      <w:bookmarkStart w:id="93" w:name="Konzeptueller_DB_Entwurf"/>
      <w:bookmarkStart w:id="94" w:name="_bookmark26"/>
      <w:bookmarkEnd w:id="93"/>
      <w:bookmarkEnd w:id="94"/>
      <w:r>
        <w:rPr>
          <w:spacing w:val="-4"/>
        </w:rPr>
        <w:t>Konzeptueller</w:t>
      </w:r>
      <w:r>
        <w:rPr>
          <w:spacing w:val="-3"/>
        </w:rPr>
        <w:t xml:space="preserve"> </w:t>
      </w:r>
      <w:proofErr w:type="gramStart"/>
      <w:r>
        <w:rPr>
          <w:spacing w:val="-4"/>
        </w:rPr>
        <w:t>DB</w:t>
      </w:r>
      <w:r>
        <w:rPr>
          <w:spacing w:val="-2"/>
        </w:rPr>
        <w:t xml:space="preserve"> </w:t>
      </w:r>
      <w:r>
        <w:rPr>
          <w:spacing w:val="-4"/>
        </w:rPr>
        <w:t>Entwurf</w:t>
      </w:r>
      <w:proofErr w:type="gramEnd"/>
    </w:p>
    <w:p w14:paraId="19F20A37" w14:textId="77777777" w:rsidR="00854AE3" w:rsidRDefault="006C76DB">
      <w:pPr>
        <w:pStyle w:val="Textkrper"/>
        <w:spacing w:before="167" w:line="252" w:lineRule="auto"/>
        <w:ind w:left="525" w:right="1784"/>
        <w:jc w:val="both"/>
      </w:pPr>
      <w:r>
        <w:rPr>
          <w:w w:val="105"/>
        </w:rPr>
        <w:t>Mit der Un</w:t>
      </w:r>
      <w:r>
        <w:rPr>
          <w:w w:val="105"/>
        </w:rPr>
        <w:t xml:space="preserve">ified Modeling Language (UML) wird in </w:t>
      </w:r>
      <w:hyperlink w:anchor="_bookmark29" w:history="1">
        <w:r>
          <w:rPr>
            <w:w w:val="105"/>
          </w:rPr>
          <w:t>5</w:t>
        </w:r>
      </w:hyperlink>
      <w:r>
        <w:rPr>
          <w:w w:val="105"/>
        </w:rPr>
        <w:t xml:space="preserve"> die Struktur der Datenbank dargestellt. Diese Darstellung ist noch lösungsunabhängig.</w:t>
      </w:r>
    </w:p>
    <w:p w14:paraId="757E9E78" w14:textId="77777777" w:rsidR="00854AE3" w:rsidRDefault="00854AE3">
      <w:pPr>
        <w:pStyle w:val="Textkrper"/>
        <w:spacing w:before="60"/>
      </w:pPr>
    </w:p>
    <w:p w14:paraId="15924E2B" w14:textId="77777777" w:rsidR="00854AE3" w:rsidRDefault="006C76DB">
      <w:pPr>
        <w:pStyle w:val="berschrift3"/>
        <w:numPr>
          <w:ilvl w:val="2"/>
          <w:numId w:val="4"/>
        </w:numPr>
        <w:tabs>
          <w:tab w:val="left" w:pos="1347"/>
        </w:tabs>
        <w:spacing w:before="1"/>
      </w:pPr>
      <w:bookmarkStart w:id="95" w:name="Logischer_DB_Entwurf"/>
      <w:bookmarkStart w:id="96" w:name="_bookmark27"/>
      <w:bookmarkEnd w:id="95"/>
      <w:bookmarkEnd w:id="96"/>
      <w:r>
        <w:rPr>
          <w:spacing w:val="-6"/>
        </w:rPr>
        <w:t>Logischer</w:t>
      </w:r>
      <w:r>
        <w:rPr>
          <w:spacing w:val="6"/>
        </w:rPr>
        <w:t xml:space="preserve"> </w:t>
      </w:r>
      <w:proofErr w:type="gramStart"/>
      <w:r>
        <w:rPr>
          <w:spacing w:val="-6"/>
        </w:rPr>
        <w:t>DB</w:t>
      </w:r>
      <w:r>
        <w:rPr>
          <w:spacing w:val="7"/>
        </w:rPr>
        <w:t xml:space="preserve"> </w:t>
      </w:r>
      <w:r>
        <w:rPr>
          <w:spacing w:val="-6"/>
        </w:rPr>
        <w:t>Entwurf</w:t>
      </w:r>
      <w:proofErr w:type="gramEnd"/>
    </w:p>
    <w:p w14:paraId="28CD82BE" w14:textId="77777777" w:rsidR="00854AE3" w:rsidRDefault="006C76DB">
      <w:pPr>
        <w:pStyle w:val="Textkrper"/>
        <w:spacing w:before="166" w:line="252" w:lineRule="auto"/>
        <w:ind w:left="525" w:right="1784"/>
        <w:jc w:val="both"/>
      </w:pPr>
      <w:r>
        <w:rPr>
          <w:w w:val="105"/>
        </w:rPr>
        <w:t>Um</w:t>
      </w:r>
      <w:r>
        <w:rPr>
          <w:spacing w:val="-2"/>
          <w:w w:val="105"/>
        </w:rPr>
        <w:t xml:space="preserve"> </w:t>
      </w:r>
      <w:r>
        <w:rPr>
          <w:w w:val="105"/>
        </w:rPr>
        <w:t>die</w:t>
      </w:r>
      <w:r>
        <w:rPr>
          <w:spacing w:val="-2"/>
          <w:w w:val="105"/>
        </w:rPr>
        <w:t xml:space="preserve"> </w:t>
      </w:r>
      <w:r>
        <w:rPr>
          <w:w w:val="105"/>
        </w:rPr>
        <w:t>Datenbank</w:t>
      </w:r>
      <w:r>
        <w:rPr>
          <w:spacing w:val="-2"/>
          <w:w w:val="105"/>
        </w:rPr>
        <w:t xml:space="preserve"> </w:t>
      </w:r>
      <w:r>
        <w:rPr>
          <w:w w:val="105"/>
        </w:rPr>
        <w:t>zu</w:t>
      </w:r>
      <w:r>
        <w:rPr>
          <w:spacing w:val="-2"/>
          <w:w w:val="105"/>
        </w:rPr>
        <w:t xml:space="preserve"> </w:t>
      </w:r>
      <w:r>
        <w:rPr>
          <w:w w:val="105"/>
        </w:rPr>
        <w:t>implementieren,</w:t>
      </w:r>
      <w:r>
        <w:rPr>
          <w:spacing w:val="-2"/>
          <w:w w:val="105"/>
        </w:rPr>
        <w:t xml:space="preserve"> </w:t>
      </w:r>
      <w:r>
        <w:rPr>
          <w:w w:val="105"/>
        </w:rPr>
        <w:t>wurde</w:t>
      </w:r>
      <w:r>
        <w:rPr>
          <w:spacing w:val="-2"/>
          <w:w w:val="105"/>
        </w:rPr>
        <w:t xml:space="preserve"> </w:t>
      </w:r>
      <w:r>
        <w:rPr>
          <w:w w:val="105"/>
        </w:rPr>
        <w:t>Po</w:t>
      </w:r>
      <w:r>
        <w:rPr>
          <w:w w:val="105"/>
        </w:rPr>
        <w:t>stgreSQL</w:t>
      </w:r>
      <w:r>
        <w:rPr>
          <w:spacing w:val="-2"/>
          <w:w w:val="105"/>
        </w:rPr>
        <w:t xml:space="preserve"> </w:t>
      </w:r>
      <w:r>
        <w:rPr>
          <w:w w:val="105"/>
        </w:rPr>
        <w:t>gewählt.</w:t>
      </w:r>
      <w:r>
        <w:rPr>
          <w:spacing w:val="-2"/>
          <w:w w:val="105"/>
        </w:rPr>
        <w:t xml:space="preserve"> </w:t>
      </w:r>
      <w:r>
        <w:rPr>
          <w:w w:val="105"/>
        </w:rPr>
        <w:t>Es</w:t>
      </w:r>
      <w:r>
        <w:rPr>
          <w:spacing w:val="-2"/>
          <w:w w:val="105"/>
        </w:rPr>
        <w:t xml:space="preserve"> </w:t>
      </w:r>
      <w:r>
        <w:rPr>
          <w:w w:val="105"/>
        </w:rPr>
        <w:t>ist</w:t>
      </w:r>
      <w:r>
        <w:rPr>
          <w:spacing w:val="-2"/>
          <w:w w:val="105"/>
        </w:rPr>
        <w:t xml:space="preserve"> </w:t>
      </w:r>
      <w:r>
        <w:rPr>
          <w:w w:val="105"/>
        </w:rPr>
        <w:t>ein</w:t>
      </w:r>
      <w:r>
        <w:rPr>
          <w:spacing w:val="-2"/>
          <w:w w:val="105"/>
        </w:rPr>
        <w:t xml:space="preserve"> </w:t>
      </w:r>
      <w:r>
        <w:rPr>
          <w:w w:val="105"/>
        </w:rPr>
        <w:t xml:space="preserve">Free und Open-Source-System, das neue Features wie zum Beispiel JSON-Datentypen </w:t>
      </w:r>
      <w:r>
        <w:rPr>
          <w:spacing w:val="-2"/>
          <w:w w:val="105"/>
        </w:rPr>
        <w:t>unterstützt.</w:t>
      </w:r>
    </w:p>
    <w:p w14:paraId="6F1D728F" w14:textId="77777777" w:rsidR="00854AE3" w:rsidRDefault="006C76DB">
      <w:pPr>
        <w:pStyle w:val="Textkrper"/>
        <w:spacing w:line="273" w:lineRule="exact"/>
        <w:ind w:left="877"/>
        <w:jc w:val="both"/>
      </w:pPr>
      <w:r>
        <w:rPr>
          <w:w w:val="105"/>
        </w:rPr>
        <w:t>Der</w:t>
      </w:r>
      <w:r>
        <w:rPr>
          <w:spacing w:val="-2"/>
          <w:w w:val="105"/>
        </w:rPr>
        <w:t xml:space="preserve"> </w:t>
      </w:r>
      <w:r>
        <w:rPr>
          <w:w w:val="105"/>
        </w:rPr>
        <w:t>folgende</w:t>
      </w:r>
      <w:r>
        <w:rPr>
          <w:spacing w:val="-1"/>
          <w:w w:val="105"/>
        </w:rPr>
        <w:t xml:space="preserve"> </w:t>
      </w:r>
      <w:r>
        <w:rPr>
          <w:w w:val="105"/>
        </w:rPr>
        <w:t>SQL-Code</w:t>
      </w:r>
      <w:r>
        <w:rPr>
          <w:spacing w:val="-1"/>
          <w:w w:val="105"/>
        </w:rPr>
        <w:t xml:space="preserve"> </w:t>
      </w:r>
      <w:r>
        <w:rPr>
          <w:w w:val="105"/>
        </w:rPr>
        <w:t>initialisiert</w:t>
      </w:r>
      <w:r>
        <w:rPr>
          <w:spacing w:val="-1"/>
          <w:w w:val="105"/>
        </w:rPr>
        <w:t xml:space="preserve"> </w:t>
      </w:r>
      <w:r>
        <w:rPr>
          <w:w w:val="105"/>
        </w:rPr>
        <w:t>die</w:t>
      </w:r>
      <w:r>
        <w:rPr>
          <w:spacing w:val="-1"/>
          <w:w w:val="105"/>
        </w:rPr>
        <w:t xml:space="preserve"> </w:t>
      </w:r>
      <w:r>
        <w:rPr>
          <w:w w:val="105"/>
        </w:rPr>
        <w:t>Datenbank:</w:t>
      </w:r>
      <w:r>
        <w:rPr>
          <w:spacing w:val="-2"/>
          <w:w w:val="105"/>
        </w:rPr>
        <w:t xml:space="preserve"> </w:t>
      </w:r>
      <w:hyperlink w:anchor="_bookmark35" w:history="1">
        <w:r>
          <w:rPr>
            <w:spacing w:val="-10"/>
            <w:w w:val="105"/>
          </w:rPr>
          <w:t>2</w:t>
        </w:r>
      </w:hyperlink>
    </w:p>
    <w:p w14:paraId="57C0D959" w14:textId="77777777" w:rsidR="00854AE3" w:rsidRDefault="00854AE3">
      <w:pPr>
        <w:pStyle w:val="Textkrper"/>
        <w:spacing w:before="75"/>
      </w:pPr>
    </w:p>
    <w:p w14:paraId="1C5F1FD9" w14:textId="77777777" w:rsidR="00854AE3" w:rsidRDefault="006C76DB">
      <w:pPr>
        <w:pStyle w:val="berschrift3"/>
        <w:numPr>
          <w:ilvl w:val="2"/>
          <w:numId w:val="4"/>
        </w:numPr>
        <w:tabs>
          <w:tab w:val="left" w:pos="1347"/>
        </w:tabs>
        <w:spacing w:before="1"/>
      </w:pPr>
      <w:bookmarkStart w:id="97" w:name="Views_für_den_Analysten"/>
      <w:bookmarkStart w:id="98" w:name="_bookmark28"/>
      <w:bookmarkEnd w:id="97"/>
      <w:bookmarkEnd w:id="98"/>
      <w:r>
        <w:rPr>
          <w:spacing w:val="-4"/>
        </w:rPr>
        <w:t>Views</w:t>
      </w:r>
      <w:r>
        <w:t xml:space="preserve"> </w:t>
      </w:r>
      <w:r>
        <w:rPr>
          <w:spacing w:val="-4"/>
        </w:rPr>
        <w:t>für</w:t>
      </w:r>
      <w:r>
        <w:rPr>
          <w:spacing w:val="1"/>
        </w:rPr>
        <w:t xml:space="preserve"> </w:t>
      </w:r>
      <w:r>
        <w:rPr>
          <w:spacing w:val="-4"/>
        </w:rPr>
        <w:t>den</w:t>
      </w:r>
      <w:r>
        <w:t xml:space="preserve"> </w:t>
      </w:r>
      <w:r>
        <w:rPr>
          <w:spacing w:val="-4"/>
        </w:rPr>
        <w:t>Analysten</w:t>
      </w:r>
    </w:p>
    <w:p w14:paraId="08558C9F" w14:textId="77777777" w:rsidR="00854AE3" w:rsidRDefault="006C76DB">
      <w:pPr>
        <w:pStyle w:val="Textkrper"/>
        <w:spacing w:before="166" w:line="252" w:lineRule="auto"/>
        <w:ind w:left="525" w:right="1784"/>
        <w:jc w:val="both"/>
      </w:pPr>
      <w:r>
        <w:rPr>
          <w:w w:val="105"/>
        </w:rPr>
        <w:t>Das Endziel besteht darin, eine Regression aus den Messungen und Taps zu er- stellen,</w:t>
      </w:r>
      <w:r>
        <w:rPr>
          <w:spacing w:val="-7"/>
          <w:w w:val="105"/>
        </w:rPr>
        <w:t xml:space="preserve"> </w:t>
      </w:r>
      <w:r>
        <w:rPr>
          <w:w w:val="105"/>
        </w:rPr>
        <w:t>um</w:t>
      </w:r>
      <w:r>
        <w:rPr>
          <w:spacing w:val="-8"/>
          <w:w w:val="105"/>
        </w:rPr>
        <w:t xml:space="preserve"> </w:t>
      </w:r>
      <w:r>
        <w:rPr>
          <w:w w:val="105"/>
        </w:rPr>
        <w:t>den</w:t>
      </w:r>
      <w:r>
        <w:rPr>
          <w:spacing w:val="-7"/>
          <w:w w:val="105"/>
        </w:rPr>
        <w:t xml:space="preserve"> </w:t>
      </w:r>
      <w:r>
        <w:rPr>
          <w:w w:val="105"/>
        </w:rPr>
        <w:t>’LWC</w:t>
      </w:r>
      <w:r>
        <w:rPr>
          <w:spacing w:val="-7"/>
          <w:w w:val="105"/>
        </w:rPr>
        <w:t xml:space="preserve"> </w:t>
      </w:r>
      <w:proofErr w:type="spellStart"/>
      <w:r>
        <w:rPr>
          <w:w w:val="105"/>
        </w:rPr>
        <w:t>Denoth</w:t>
      </w:r>
      <w:proofErr w:type="spellEnd"/>
      <w:r>
        <w:rPr>
          <w:w w:val="105"/>
        </w:rPr>
        <w:t>’</w:t>
      </w:r>
      <w:r>
        <w:rPr>
          <w:spacing w:val="-8"/>
          <w:w w:val="105"/>
        </w:rPr>
        <w:t xml:space="preserve"> </w:t>
      </w:r>
      <w:r>
        <w:rPr>
          <w:w w:val="105"/>
        </w:rPr>
        <w:t>zu</w:t>
      </w:r>
      <w:r>
        <w:rPr>
          <w:spacing w:val="-7"/>
          <w:w w:val="105"/>
        </w:rPr>
        <w:t xml:space="preserve"> </w:t>
      </w:r>
      <w:r>
        <w:rPr>
          <w:w w:val="105"/>
        </w:rPr>
        <w:t>bestimmen.</w:t>
      </w:r>
      <w:r>
        <w:rPr>
          <w:spacing w:val="-8"/>
          <w:w w:val="105"/>
        </w:rPr>
        <w:t xml:space="preserve"> </w:t>
      </w:r>
      <w:r>
        <w:rPr>
          <w:w w:val="105"/>
        </w:rPr>
        <w:t>Für</w:t>
      </w:r>
      <w:r>
        <w:rPr>
          <w:spacing w:val="-7"/>
          <w:w w:val="105"/>
        </w:rPr>
        <w:t xml:space="preserve"> </w:t>
      </w:r>
      <w:r>
        <w:rPr>
          <w:w w:val="105"/>
        </w:rPr>
        <w:t>diese</w:t>
      </w:r>
      <w:r>
        <w:rPr>
          <w:spacing w:val="-8"/>
          <w:w w:val="105"/>
        </w:rPr>
        <w:t xml:space="preserve"> </w:t>
      </w:r>
      <w:r>
        <w:rPr>
          <w:w w:val="105"/>
        </w:rPr>
        <w:t>Aufgabe</w:t>
      </w:r>
      <w:r>
        <w:rPr>
          <w:spacing w:val="-7"/>
          <w:w w:val="105"/>
        </w:rPr>
        <w:t xml:space="preserve"> </w:t>
      </w:r>
      <w:r>
        <w:rPr>
          <w:w w:val="105"/>
        </w:rPr>
        <w:t>sind</w:t>
      </w:r>
      <w:r>
        <w:rPr>
          <w:spacing w:val="-8"/>
          <w:w w:val="105"/>
        </w:rPr>
        <w:t xml:space="preserve"> </w:t>
      </w:r>
      <w:r>
        <w:rPr>
          <w:w w:val="105"/>
        </w:rPr>
        <w:t xml:space="preserve">höchstwahr- </w:t>
      </w:r>
      <w:proofErr w:type="spellStart"/>
      <w:r>
        <w:rPr>
          <w:w w:val="105"/>
        </w:rPr>
        <w:t>scheinlich</w:t>
      </w:r>
      <w:proofErr w:type="spellEnd"/>
      <w:r>
        <w:rPr>
          <w:w w:val="105"/>
        </w:rPr>
        <w:t xml:space="preserve"> nur bestimmte Angaben aus der</w:t>
      </w:r>
      <w:r>
        <w:rPr>
          <w:w w:val="105"/>
        </w:rPr>
        <w:t xml:space="preserve"> Datenbank erforderlich.</w:t>
      </w:r>
    </w:p>
    <w:p w14:paraId="5500597F" w14:textId="77777777" w:rsidR="00854AE3" w:rsidRDefault="006C76DB">
      <w:pPr>
        <w:pStyle w:val="Textkrper"/>
        <w:spacing w:line="252" w:lineRule="auto"/>
        <w:ind w:left="525" w:right="1783" w:firstLine="351"/>
        <w:jc w:val="both"/>
      </w:pPr>
      <w:r>
        <w:rPr>
          <w:w w:val="105"/>
        </w:rPr>
        <w:t xml:space="preserve">Hier werden zwei Views erstellt: Der erste ist ein minimalistischer Ansatz, mit dem direkt weitergearbeitet werden kann. </w:t>
      </w:r>
      <w:proofErr w:type="gramStart"/>
      <w:r>
        <w:rPr>
          <w:w w:val="105"/>
        </w:rPr>
        <w:t>Der zweite View</w:t>
      </w:r>
      <w:proofErr w:type="gramEnd"/>
      <w:r>
        <w:rPr>
          <w:w w:val="105"/>
        </w:rPr>
        <w:t xml:space="preserve"> dient dazu, genauer zu verstehen, was in dem ersten View dargestellt ist.</w:t>
      </w:r>
    </w:p>
    <w:p w14:paraId="09763DA6" w14:textId="77777777" w:rsidR="00854AE3" w:rsidRDefault="006C76DB">
      <w:pPr>
        <w:pStyle w:val="Textkrper"/>
        <w:spacing w:line="252" w:lineRule="auto"/>
        <w:ind w:left="525" w:right="1784" w:firstLine="351"/>
        <w:jc w:val="both"/>
      </w:pPr>
      <w:r>
        <w:rPr>
          <w:w w:val="105"/>
        </w:rPr>
        <w:t>Da die Ansichten für</w:t>
      </w:r>
      <w:r>
        <w:rPr>
          <w:w w:val="105"/>
        </w:rPr>
        <w:t xml:space="preserve"> den </w:t>
      </w:r>
      <w:proofErr w:type="spellStart"/>
      <w:r>
        <w:rPr>
          <w:w w:val="105"/>
        </w:rPr>
        <w:t>read</w:t>
      </w:r>
      <w:proofErr w:type="spellEnd"/>
      <w:r>
        <w:rPr>
          <w:w w:val="105"/>
        </w:rPr>
        <w:t xml:space="preserve"> </w:t>
      </w:r>
      <w:proofErr w:type="spellStart"/>
      <w:r>
        <w:rPr>
          <w:w w:val="105"/>
        </w:rPr>
        <w:t>only</w:t>
      </w:r>
      <w:proofErr w:type="spellEnd"/>
      <w:r>
        <w:rPr>
          <w:w w:val="105"/>
        </w:rPr>
        <w:t xml:space="preserve"> Analysten bestimmt sind, muss keine </w:t>
      </w:r>
      <w:proofErr w:type="spellStart"/>
      <w:r>
        <w:rPr>
          <w:w w:val="105"/>
        </w:rPr>
        <w:t>ak</w:t>
      </w:r>
      <w:proofErr w:type="spellEnd"/>
      <w:r>
        <w:rPr>
          <w:w w:val="105"/>
        </w:rPr>
        <w:t xml:space="preserve">- </w:t>
      </w:r>
      <w:proofErr w:type="spellStart"/>
      <w:r>
        <w:rPr>
          <w:w w:val="105"/>
        </w:rPr>
        <w:t>tualisierbarer</w:t>
      </w:r>
      <w:proofErr w:type="spellEnd"/>
      <w:r>
        <w:rPr>
          <w:w w:val="105"/>
        </w:rPr>
        <w:t xml:space="preserve"> View erstellt werden.</w:t>
      </w:r>
    </w:p>
    <w:p w14:paraId="1827BAFC" w14:textId="77777777" w:rsidR="00854AE3" w:rsidRDefault="006C76DB">
      <w:pPr>
        <w:pStyle w:val="Textkrper"/>
        <w:spacing w:line="274" w:lineRule="exact"/>
        <w:ind w:left="877"/>
      </w:pPr>
      <w:hyperlink w:anchor="_bookmark36" w:history="1">
        <w:r>
          <w:rPr>
            <w:spacing w:val="-10"/>
          </w:rPr>
          <w:t>3</w:t>
        </w:r>
      </w:hyperlink>
    </w:p>
    <w:p w14:paraId="473D196F" w14:textId="77777777" w:rsidR="00854AE3" w:rsidRDefault="00854AE3">
      <w:pPr>
        <w:spacing w:line="274" w:lineRule="exact"/>
        <w:sectPr w:rsidR="00854AE3">
          <w:pgSz w:w="11910" w:h="16840"/>
          <w:pgMar w:top="1920" w:right="0" w:bottom="2640" w:left="1260" w:header="1033" w:footer="2458" w:gutter="0"/>
          <w:cols w:space="720"/>
        </w:sectPr>
      </w:pPr>
    </w:p>
    <w:p w14:paraId="0E058088" w14:textId="77777777" w:rsidR="00854AE3" w:rsidRDefault="00854AE3">
      <w:pPr>
        <w:pStyle w:val="Textkrper"/>
        <w:rPr>
          <w:sz w:val="20"/>
        </w:rPr>
      </w:pPr>
    </w:p>
    <w:p w14:paraId="0420A6A5" w14:textId="77777777" w:rsidR="00854AE3" w:rsidRDefault="00854AE3">
      <w:pPr>
        <w:pStyle w:val="Textkrper"/>
        <w:rPr>
          <w:sz w:val="20"/>
        </w:rPr>
      </w:pPr>
    </w:p>
    <w:p w14:paraId="73A5B51F" w14:textId="77777777" w:rsidR="00854AE3" w:rsidRDefault="00854AE3">
      <w:pPr>
        <w:pStyle w:val="Textkrper"/>
        <w:rPr>
          <w:sz w:val="20"/>
        </w:rPr>
      </w:pPr>
    </w:p>
    <w:p w14:paraId="37225468" w14:textId="77777777" w:rsidR="00854AE3" w:rsidRDefault="00854AE3">
      <w:pPr>
        <w:pStyle w:val="Textkrper"/>
        <w:rPr>
          <w:sz w:val="20"/>
        </w:rPr>
      </w:pPr>
    </w:p>
    <w:p w14:paraId="3B0CF438" w14:textId="77777777" w:rsidR="00854AE3" w:rsidRDefault="00854AE3">
      <w:pPr>
        <w:pStyle w:val="Textkrper"/>
        <w:rPr>
          <w:sz w:val="20"/>
        </w:rPr>
      </w:pPr>
    </w:p>
    <w:p w14:paraId="7B01EB65" w14:textId="77777777" w:rsidR="00854AE3" w:rsidRDefault="00854AE3">
      <w:pPr>
        <w:pStyle w:val="Textkrper"/>
        <w:spacing w:before="56" w:after="1"/>
        <w:rPr>
          <w:sz w:val="20"/>
        </w:rPr>
      </w:pPr>
    </w:p>
    <w:p w14:paraId="13B086D8" w14:textId="77777777" w:rsidR="00854AE3" w:rsidRDefault="006C76DB">
      <w:pPr>
        <w:pStyle w:val="Textkrper"/>
        <w:ind w:left="1557"/>
        <w:rPr>
          <w:sz w:val="20"/>
        </w:rPr>
      </w:pPr>
      <w:bookmarkStart w:id="99" w:name="_bookmark29"/>
      <w:bookmarkEnd w:id="99"/>
      <w:r>
        <w:rPr>
          <w:noProof/>
          <w:sz w:val="20"/>
        </w:rPr>
        <w:drawing>
          <wp:inline distT="0" distB="0" distL="0" distR="0" wp14:anchorId="6D9D1A89" wp14:editId="3F0FFB65">
            <wp:extent cx="3647122" cy="5400675"/>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9" cstate="print"/>
                    <a:stretch>
                      <a:fillRect/>
                    </a:stretch>
                  </pic:blipFill>
                  <pic:spPr>
                    <a:xfrm>
                      <a:off x="0" y="0"/>
                      <a:ext cx="3647122" cy="5400675"/>
                    </a:xfrm>
                    <a:prstGeom prst="rect">
                      <a:avLst/>
                    </a:prstGeom>
                  </pic:spPr>
                </pic:pic>
              </a:graphicData>
            </a:graphic>
          </wp:inline>
        </w:drawing>
      </w:r>
    </w:p>
    <w:p w14:paraId="7631B766" w14:textId="77777777" w:rsidR="00854AE3" w:rsidRDefault="00854AE3">
      <w:pPr>
        <w:pStyle w:val="Textkrper"/>
      </w:pPr>
    </w:p>
    <w:p w14:paraId="6C55C754" w14:textId="77777777" w:rsidR="00854AE3" w:rsidRDefault="00854AE3">
      <w:pPr>
        <w:pStyle w:val="Textkrper"/>
        <w:spacing w:before="38"/>
      </w:pPr>
    </w:p>
    <w:p w14:paraId="31CCC459" w14:textId="77777777" w:rsidR="00854AE3" w:rsidRDefault="006C76DB">
      <w:pPr>
        <w:pStyle w:val="Textkrper"/>
        <w:ind w:left="1494"/>
      </w:pPr>
      <w:r>
        <w:rPr>
          <w:w w:val="105"/>
        </w:rPr>
        <w:t>Abbildung</w:t>
      </w:r>
      <w:r>
        <w:rPr>
          <w:spacing w:val="-12"/>
          <w:w w:val="105"/>
        </w:rPr>
        <w:t xml:space="preserve"> </w:t>
      </w:r>
      <w:r>
        <w:rPr>
          <w:w w:val="105"/>
        </w:rPr>
        <w:t>5:</w:t>
      </w:r>
      <w:r>
        <w:rPr>
          <w:spacing w:val="-12"/>
          <w:w w:val="105"/>
        </w:rPr>
        <w:t xml:space="preserve"> </w:t>
      </w:r>
      <w:r>
        <w:rPr>
          <w:w w:val="105"/>
        </w:rPr>
        <w:t>UML-Diagramm</w:t>
      </w:r>
      <w:r>
        <w:rPr>
          <w:spacing w:val="-12"/>
          <w:w w:val="105"/>
        </w:rPr>
        <w:t xml:space="preserve"> </w:t>
      </w:r>
      <w:r>
        <w:rPr>
          <w:w w:val="105"/>
        </w:rPr>
        <w:t>des</w:t>
      </w:r>
      <w:r>
        <w:rPr>
          <w:spacing w:val="-13"/>
          <w:w w:val="105"/>
        </w:rPr>
        <w:t xml:space="preserve"> </w:t>
      </w:r>
      <w:r>
        <w:rPr>
          <w:w w:val="105"/>
        </w:rPr>
        <w:t>konzeptuellen</w:t>
      </w:r>
      <w:r>
        <w:rPr>
          <w:spacing w:val="-11"/>
          <w:w w:val="105"/>
        </w:rPr>
        <w:t xml:space="preserve"> </w:t>
      </w:r>
      <w:r>
        <w:rPr>
          <w:w w:val="105"/>
        </w:rPr>
        <w:t>DB-</w:t>
      </w:r>
      <w:r>
        <w:rPr>
          <w:spacing w:val="-2"/>
          <w:w w:val="105"/>
        </w:rPr>
        <w:t>Entwurfs</w:t>
      </w:r>
    </w:p>
    <w:p w14:paraId="1795544A" w14:textId="77777777" w:rsidR="00854AE3" w:rsidRDefault="00854AE3">
      <w:pPr>
        <w:sectPr w:rsidR="00854AE3">
          <w:pgSz w:w="11910" w:h="16840"/>
          <w:pgMar w:top="1920" w:right="0" w:bottom="2640" w:left="1260" w:header="1033" w:footer="2458" w:gutter="0"/>
          <w:cols w:space="720"/>
        </w:sectPr>
      </w:pPr>
    </w:p>
    <w:p w14:paraId="56CF5912" w14:textId="77777777" w:rsidR="00854AE3" w:rsidRDefault="006C76DB">
      <w:pPr>
        <w:pStyle w:val="berschrift3"/>
        <w:numPr>
          <w:ilvl w:val="2"/>
          <w:numId w:val="4"/>
        </w:numPr>
        <w:tabs>
          <w:tab w:val="left" w:pos="1347"/>
        </w:tabs>
        <w:spacing w:before="119"/>
      </w:pPr>
      <w:bookmarkStart w:id="100" w:name="Physischer_Entwurf"/>
      <w:bookmarkStart w:id="101" w:name="_bookmark30"/>
      <w:bookmarkEnd w:id="100"/>
      <w:bookmarkEnd w:id="101"/>
      <w:r>
        <w:rPr>
          <w:spacing w:val="-10"/>
        </w:rPr>
        <w:t>Physischer</w:t>
      </w:r>
      <w:r>
        <w:rPr>
          <w:spacing w:val="12"/>
        </w:rPr>
        <w:t xml:space="preserve"> </w:t>
      </w:r>
      <w:r>
        <w:rPr>
          <w:spacing w:val="-2"/>
        </w:rPr>
        <w:t>Entwurf</w:t>
      </w:r>
    </w:p>
    <w:p w14:paraId="6B98FE99" w14:textId="77777777" w:rsidR="00854AE3" w:rsidRDefault="006C76DB">
      <w:pPr>
        <w:pStyle w:val="Textkrper"/>
        <w:spacing w:before="166" w:line="249" w:lineRule="auto"/>
        <w:ind w:left="525" w:right="1782"/>
        <w:jc w:val="both"/>
      </w:pPr>
      <w:r>
        <w:rPr>
          <w:w w:val="105"/>
        </w:rPr>
        <w:t xml:space="preserve">Für die Beispieldaten wurden Daten aus der Vorstudie </w:t>
      </w:r>
      <w:r>
        <w:rPr>
          <w:rFonts w:ascii="Georgia" w:hAnsi="Georgia"/>
          <w:b/>
          <w:w w:val="105"/>
        </w:rPr>
        <w:t xml:space="preserve">?? </w:t>
      </w:r>
      <w:r>
        <w:rPr>
          <w:w w:val="105"/>
        </w:rPr>
        <w:t xml:space="preserve">für eine Messung </w:t>
      </w:r>
      <w:proofErr w:type="spellStart"/>
      <w:r>
        <w:rPr>
          <w:w w:val="105"/>
        </w:rPr>
        <w:t>ver</w:t>
      </w:r>
      <w:proofErr w:type="spellEnd"/>
      <w:r>
        <w:rPr>
          <w:w w:val="105"/>
        </w:rPr>
        <w:t xml:space="preserve">- </w:t>
      </w:r>
      <w:r>
        <w:rPr>
          <w:spacing w:val="-2"/>
          <w:w w:val="105"/>
        </w:rPr>
        <w:t>wendet.</w:t>
      </w:r>
    </w:p>
    <w:p w14:paraId="676C2579" w14:textId="77777777" w:rsidR="00854AE3" w:rsidRDefault="006C76DB">
      <w:pPr>
        <w:pStyle w:val="Textkrper"/>
        <w:spacing w:before="3" w:line="252" w:lineRule="auto"/>
        <w:ind w:left="525" w:right="1783" w:firstLine="351"/>
        <w:jc w:val="both"/>
      </w:pPr>
      <w:r>
        <w:t>Die Datenbank wird anfangs viele NULL-Werte enthalten, da beispielsweise die Wetterdaten</w:t>
      </w:r>
      <w:r>
        <w:rPr>
          <w:spacing w:val="40"/>
        </w:rPr>
        <w:t xml:space="preserve"> </w:t>
      </w:r>
      <w:r>
        <w:t>nicht</w:t>
      </w:r>
      <w:r>
        <w:rPr>
          <w:spacing w:val="40"/>
        </w:rPr>
        <w:t xml:space="preserve"> </w:t>
      </w:r>
      <w:r>
        <w:t>von</w:t>
      </w:r>
      <w:r>
        <w:rPr>
          <w:spacing w:val="40"/>
        </w:rPr>
        <w:t xml:space="preserve"> </w:t>
      </w:r>
      <w:r>
        <w:t>einer</w:t>
      </w:r>
      <w:r>
        <w:rPr>
          <w:spacing w:val="40"/>
        </w:rPr>
        <w:t xml:space="preserve"> </w:t>
      </w:r>
      <w:r>
        <w:t>API</w:t>
      </w:r>
      <w:r>
        <w:rPr>
          <w:spacing w:val="40"/>
        </w:rPr>
        <w:t xml:space="preserve"> </w:t>
      </w:r>
      <w:r>
        <w:t>gefüllt</w:t>
      </w:r>
      <w:r>
        <w:rPr>
          <w:spacing w:val="40"/>
        </w:rPr>
        <w:t xml:space="preserve"> </w:t>
      </w:r>
      <w:r>
        <w:t>werden.</w:t>
      </w:r>
    </w:p>
    <w:p w14:paraId="3AE67065" w14:textId="77777777" w:rsidR="00854AE3" w:rsidRDefault="006C76DB">
      <w:pPr>
        <w:pStyle w:val="Textkrper"/>
        <w:spacing w:line="252" w:lineRule="auto"/>
        <w:ind w:left="525" w:right="1783" w:firstLine="351"/>
        <w:jc w:val="both"/>
      </w:pPr>
      <w:r>
        <w:rPr>
          <w:w w:val="105"/>
        </w:rPr>
        <w:t>Die</w:t>
      </w:r>
      <w:r>
        <w:rPr>
          <w:spacing w:val="-16"/>
          <w:w w:val="105"/>
        </w:rPr>
        <w:t xml:space="preserve"> </w:t>
      </w:r>
      <w:r>
        <w:rPr>
          <w:w w:val="105"/>
        </w:rPr>
        <w:t>Tran</w:t>
      </w:r>
      <w:r>
        <w:rPr>
          <w:w w:val="105"/>
        </w:rPr>
        <w:t>saktionen</w:t>
      </w:r>
      <w:r>
        <w:rPr>
          <w:spacing w:val="-16"/>
          <w:w w:val="105"/>
        </w:rPr>
        <w:t xml:space="preserve"> </w:t>
      </w:r>
      <w:r>
        <w:rPr>
          <w:w w:val="105"/>
        </w:rPr>
        <w:t>sind</w:t>
      </w:r>
      <w:r>
        <w:rPr>
          <w:spacing w:val="-16"/>
          <w:w w:val="105"/>
        </w:rPr>
        <w:t xml:space="preserve"> </w:t>
      </w:r>
      <w:r>
        <w:rPr>
          <w:w w:val="105"/>
        </w:rPr>
        <w:t>in</w:t>
      </w:r>
      <w:r>
        <w:rPr>
          <w:spacing w:val="-15"/>
          <w:w w:val="105"/>
        </w:rPr>
        <w:t xml:space="preserve"> </w:t>
      </w:r>
      <w:r>
        <w:rPr>
          <w:w w:val="105"/>
        </w:rPr>
        <w:t>dieser</w:t>
      </w:r>
      <w:r>
        <w:rPr>
          <w:spacing w:val="-16"/>
          <w:w w:val="105"/>
        </w:rPr>
        <w:t xml:space="preserve"> </w:t>
      </w:r>
      <w:r>
        <w:rPr>
          <w:w w:val="105"/>
        </w:rPr>
        <w:t>Anwendung</w:t>
      </w:r>
      <w:r>
        <w:rPr>
          <w:spacing w:val="-16"/>
          <w:w w:val="105"/>
        </w:rPr>
        <w:t xml:space="preserve"> </w:t>
      </w:r>
      <w:r>
        <w:rPr>
          <w:w w:val="105"/>
        </w:rPr>
        <w:t>unproblematisch,</w:t>
      </w:r>
      <w:r>
        <w:rPr>
          <w:spacing w:val="-16"/>
          <w:w w:val="105"/>
        </w:rPr>
        <w:t xml:space="preserve"> </w:t>
      </w:r>
      <w:r>
        <w:rPr>
          <w:w w:val="105"/>
        </w:rPr>
        <w:t>da</w:t>
      </w:r>
      <w:r>
        <w:rPr>
          <w:spacing w:val="-15"/>
          <w:w w:val="105"/>
        </w:rPr>
        <w:t xml:space="preserve"> </w:t>
      </w:r>
      <w:r>
        <w:rPr>
          <w:w w:val="105"/>
        </w:rPr>
        <w:t>der</w:t>
      </w:r>
      <w:r>
        <w:rPr>
          <w:spacing w:val="-16"/>
          <w:w w:val="105"/>
        </w:rPr>
        <w:t xml:space="preserve"> </w:t>
      </w:r>
      <w:r>
        <w:rPr>
          <w:w w:val="105"/>
        </w:rPr>
        <w:t>Benutzer, der die Inserts durchführt (Raspberry, Feldforscher), zu einem früheren Zeitpunkt arbeitet als der Analyst.</w:t>
      </w:r>
    </w:p>
    <w:p w14:paraId="35729993" w14:textId="77777777" w:rsidR="00854AE3" w:rsidRDefault="006C76DB">
      <w:pPr>
        <w:pStyle w:val="Textkrper"/>
        <w:spacing w:line="252" w:lineRule="auto"/>
        <w:ind w:left="525" w:right="1781" w:firstLine="351"/>
        <w:jc w:val="both"/>
      </w:pPr>
      <w:r>
        <w:rPr>
          <w:w w:val="105"/>
        </w:rPr>
        <w:t xml:space="preserve">Falls die Datenbank von meinem Laptop auf einen Server ausgelagert wird, </w:t>
      </w:r>
      <w:r>
        <w:rPr>
          <w:spacing w:val="-2"/>
          <w:w w:val="105"/>
        </w:rPr>
        <w:t>werden</w:t>
      </w:r>
      <w:r>
        <w:rPr>
          <w:spacing w:val="-10"/>
          <w:w w:val="105"/>
        </w:rPr>
        <w:t xml:space="preserve"> </w:t>
      </w:r>
      <w:r>
        <w:rPr>
          <w:spacing w:val="-2"/>
          <w:w w:val="105"/>
        </w:rPr>
        <w:t>die</w:t>
      </w:r>
      <w:r>
        <w:rPr>
          <w:spacing w:val="-10"/>
          <w:w w:val="105"/>
        </w:rPr>
        <w:t xml:space="preserve"> </w:t>
      </w:r>
      <w:r>
        <w:rPr>
          <w:spacing w:val="-2"/>
          <w:w w:val="105"/>
        </w:rPr>
        <w:t>folgenden</w:t>
      </w:r>
      <w:r>
        <w:rPr>
          <w:spacing w:val="-10"/>
          <w:w w:val="105"/>
        </w:rPr>
        <w:t xml:space="preserve"> </w:t>
      </w:r>
      <w:r>
        <w:rPr>
          <w:spacing w:val="-2"/>
          <w:w w:val="105"/>
        </w:rPr>
        <w:t>Tools</w:t>
      </w:r>
      <w:r>
        <w:rPr>
          <w:spacing w:val="-10"/>
          <w:w w:val="105"/>
        </w:rPr>
        <w:t xml:space="preserve"> </w:t>
      </w:r>
      <w:r>
        <w:rPr>
          <w:spacing w:val="-2"/>
          <w:w w:val="105"/>
        </w:rPr>
        <w:t>zur</w:t>
      </w:r>
      <w:r>
        <w:rPr>
          <w:spacing w:val="-10"/>
          <w:w w:val="105"/>
        </w:rPr>
        <w:t xml:space="preserve"> </w:t>
      </w:r>
      <w:r>
        <w:rPr>
          <w:spacing w:val="-2"/>
          <w:w w:val="105"/>
        </w:rPr>
        <w:t>Sicherheitsprüfung</w:t>
      </w:r>
      <w:r>
        <w:rPr>
          <w:spacing w:val="-10"/>
          <w:w w:val="105"/>
        </w:rPr>
        <w:t xml:space="preserve"> </w:t>
      </w:r>
      <w:r>
        <w:rPr>
          <w:spacing w:val="-2"/>
          <w:w w:val="105"/>
        </w:rPr>
        <w:t>verwendet:</w:t>
      </w:r>
      <w:r>
        <w:rPr>
          <w:spacing w:val="-10"/>
          <w:w w:val="105"/>
        </w:rPr>
        <w:t xml:space="preserve"> </w:t>
      </w:r>
      <w:hyperlink r:id="rId20">
        <w:r>
          <w:rPr>
            <w:spacing w:val="-2"/>
            <w:w w:val="105"/>
          </w:rPr>
          <w:t>www.owasp.org</w:t>
        </w:r>
      </w:hyperlink>
      <w:r>
        <w:rPr>
          <w:spacing w:val="-10"/>
          <w:w w:val="105"/>
        </w:rPr>
        <w:t xml:space="preserve"> </w:t>
      </w:r>
      <w:r>
        <w:rPr>
          <w:spacing w:val="-2"/>
          <w:w w:val="105"/>
        </w:rPr>
        <w:t xml:space="preserve">und </w:t>
      </w:r>
      <w:hyperlink r:id="rId21">
        <w:r>
          <w:rPr>
            <w:spacing w:val="-2"/>
            <w:w w:val="105"/>
          </w:rPr>
          <w:t>http://sqlmap.org/.</w:t>
        </w:r>
      </w:hyperlink>
    </w:p>
    <w:p w14:paraId="087A6FCD" w14:textId="77777777" w:rsidR="00854AE3" w:rsidRDefault="00854AE3">
      <w:pPr>
        <w:pStyle w:val="Textkrper"/>
        <w:spacing w:before="56"/>
      </w:pPr>
    </w:p>
    <w:p w14:paraId="5C1FC551" w14:textId="77777777" w:rsidR="00854AE3" w:rsidRDefault="006C76DB">
      <w:pPr>
        <w:pStyle w:val="berschrift3"/>
        <w:numPr>
          <w:ilvl w:val="2"/>
          <w:numId w:val="4"/>
        </w:numPr>
        <w:tabs>
          <w:tab w:val="left" w:pos="1347"/>
        </w:tabs>
      </w:pPr>
      <w:bookmarkStart w:id="102" w:name="Python-Interaktion_mit_der_Datenbank"/>
      <w:bookmarkStart w:id="103" w:name="_bookmark31"/>
      <w:bookmarkEnd w:id="102"/>
      <w:bookmarkEnd w:id="103"/>
      <w:r>
        <w:rPr>
          <w:spacing w:val="-6"/>
        </w:rPr>
        <w:t>Python-Interaktion</w:t>
      </w:r>
      <w:r>
        <w:rPr>
          <w:spacing w:val="4"/>
        </w:rPr>
        <w:t xml:space="preserve"> </w:t>
      </w:r>
      <w:r>
        <w:rPr>
          <w:spacing w:val="-6"/>
        </w:rPr>
        <w:t>mit</w:t>
      </w:r>
      <w:r>
        <w:rPr>
          <w:spacing w:val="5"/>
        </w:rPr>
        <w:t xml:space="preserve"> </w:t>
      </w:r>
      <w:r>
        <w:rPr>
          <w:spacing w:val="-6"/>
        </w:rPr>
        <w:t>der</w:t>
      </w:r>
      <w:r>
        <w:rPr>
          <w:spacing w:val="5"/>
        </w:rPr>
        <w:t xml:space="preserve"> </w:t>
      </w:r>
      <w:r>
        <w:rPr>
          <w:spacing w:val="-6"/>
        </w:rPr>
        <w:t>Datenbank</w:t>
      </w:r>
    </w:p>
    <w:p w14:paraId="49E196F5" w14:textId="77777777" w:rsidR="00854AE3" w:rsidRDefault="006C76DB">
      <w:pPr>
        <w:pStyle w:val="Textkrper"/>
        <w:spacing w:before="167" w:line="252" w:lineRule="auto"/>
        <w:ind w:left="525" w:right="1654"/>
      </w:pPr>
      <w:r>
        <w:rPr>
          <w:w w:val="105"/>
        </w:rPr>
        <w:t xml:space="preserve">Für die Interaktion mit der Datenbank werden verschiedene Python-Skripte </w:t>
      </w:r>
      <w:proofErr w:type="spellStart"/>
      <w:r>
        <w:rPr>
          <w:w w:val="105"/>
        </w:rPr>
        <w:t>ver</w:t>
      </w:r>
      <w:proofErr w:type="spellEnd"/>
      <w:r>
        <w:rPr>
          <w:w w:val="105"/>
        </w:rPr>
        <w:t>-</w:t>
      </w:r>
      <w:r>
        <w:rPr>
          <w:spacing w:val="40"/>
          <w:w w:val="105"/>
        </w:rPr>
        <w:t xml:space="preserve"> </w:t>
      </w:r>
      <w:r>
        <w:rPr>
          <w:w w:val="105"/>
        </w:rPr>
        <w:t xml:space="preserve">wendet, </w:t>
      </w:r>
      <w:r>
        <w:rPr>
          <w:w w:val="105"/>
        </w:rPr>
        <w:t>die je nach Benutzer unterschiedliche Aufgaben erfüllen.</w:t>
      </w:r>
    </w:p>
    <w:p w14:paraId="6E69095F" w14:textId="77777777" w:rsidR="00854AE3" w:rsidRDefault="006C76DB">
      <w:pPr>
        <w:pStyle w:val="Textkrper"/>
        <w:spacing w:line="252" w:lineRule="auto"/>
        <w:ind w:left="525" w:right="1654" w:firstLine="351"/>
      </w:pPr>
      <w:r>
        <w:rPr>
          <w:w w:val="105"/>
        </w:rPr>
        <w:t>Das</w:t>
      </w:r>
      <w:r>
        <w:rPr>
          <w:spacing w:val="-2"/>
          <w:w w:val="105"/>
        </w:rPr>
        <w:t xml:space="preserve"> </w:t>
      </w:r>
      <w:r>
        <w:rPr>
          <w:w w:val="105"/>
        </w:rPr>
        <w:t>folgende</w:t>
      </w:r>
      <w:r>
        <w:rPr>
          <w:spacing w:val="-2"/>
          <w:w w:val="105"/>
        </w:rPr>
        <w:t xml:space="preserve"> </w:t>
      </w:r>
      <w:r>
        <w:rPr>
          <w:w w:val="105"/>
        </w:rPr>
        <w:t>Python-Skript</w:t>
      </w:r>
      <w:r>
        <w:rPr>
          <w:spacing w:val="-2"/>
          <w:w w:val="105"/>
        </w:rPr>
        <w:t xml:space="preserve"> </w:t>
      </w:r>
      <w:r>
        <w:rPr>
          <w:w w:val="105"/>
        </w:rPr>
        <w:t>ist</w:t>
      </w:r>
      <w:r>
        <w:rPr>
          <w:spacing w:val="-2"/>
          <w:w w:val="105"/>
        </w:rPr>
        <w:t xml:space="preserve"> </w:t>
      </w:r>
      <w:r>
        <w:rPr>
          <w:w w:val="105"/>
        </w:rPr>
        <w:t>dazu</w:t>
      </w:r>
      <w:r>
        <w:rPr>
          <w:spacing w:val="-2"/>
          <w:w w:val="105"/>
        </w:rPr>
        <w:t xml:space="preserve"> </w:t>
      </w:r>
      <w:r>
        <w:rPr>
          <w:w w:val="105"/>
        </w:rPr>
        <w:t>da</w:t>
      </w:r>
      <w:r>
        <w:rPr>
          <w:spacing w:val="-2"/>
          <w:w w:val="105"/>
        </w:rPr>
        <w:t xml:space="preserve"> </w:t>
      </w:r>
      <w:r>
        <w:rPr>
          <w:w w:val="105"/>
        </w:rPr>
        <w:t>Bilder</w:t>
      </w:r>
      <w:r>
        <w:rPr>
          <w:spacing w:val="-2"/>
          <w:w w:val="105"/>
        </w:rPr>
        <w:t xml:space="preserve"> </w:t>
      </w:r>
      <w:r>
        <w:rPr>
          <w:w w:val="105"/>
        </w:rPr>
        <w:t>von</w:t>
      </w:r>
      <w:r>
        <w:rPr>
          <w:spacing w:val="-2"/>
          <w:w w:val="105"/>
        </w:rPr>
        <w:t xml:space="preserve"> </w:t>
      </w:r>
      <w:r>
        <w:rPr>
          <w:w w:val="105"/>
        </w:rPr>
        <w:t>Taps</w:t>
      </w:r>
      <w:r>
        <w:rPr>
          <w:spacing w:val="-2"/>
          <w:w w:val="105"/>
        </w:rPr>
        <w:t xml:space="preserve"> </w:t>
      </w:r>
      <w:r>
        <w:rPr>
          <w:w w:val="105"/>
        </w:rPr>
        <w:t>zu</w:t>
      </w:r>
      <w:r>
        <w:rPr>
          <w:spacing w:val="-2"/>
          <w:w w:val="105"/>
        </w:rPr>
        <w:t xml:space="preserve"> </w:t>
      </w:r>
      <w:r>
        <w:rPr>
          <w:w w:val="105"/>
        </w:rPr>
        <w:t>analysieren</w:t>
      </w:r>
      <w:r>
        <w:rPr>
          <w:spacing w:val="-2"/>
          <w:w w:val="105"/>
        </w:rPr>
        <w:t xml:space="preserve"> </w:t>
      </w:r>
      <w:r>
        <w:rPr>
          <w:w w:val="105"/>
        </w:rPr>
        <w:t>und</w:t>
      </w:r>
      <w:r>
        <w:rPr>
          <w:spacing w:val="-2"/>
          <w:w w:val="105"/>
        </w:rPr>
        <w:t xml:space="preserve"> </w:t>
      </w:r>
      <w:r>
        <w:rPr>
          <w:w w:val="105"/>
        </w:rPr>
        <w:t xml:space="preserve">die daraus gewonnenen Daten in die Datenbank einzufügen. </w:t>
      </w:r>
      <w:hyperlink w:anchor="_bookmark37" w:history="1">
        <w:r>
          <w:rPr>
            <w:w w:val="105"/>
          </w:rPr>
          <w:t>5</w:t>
        </w:r>
      </w:hyperlink>
    </w:p>
    <w:p w14:paraId="4E996F95" w14:textId="77777777" w:rsidR="00854AE3" w:rsidRDefault="006C76DB">
      <w:pPr>
        <w:pStyle w:val="Textkrper"/>
        <w:spacing w:line="252" w:lineRule="auto"/>
        <w:ind w:left="525" w:right="1654" w:firstLine="351"/>
      </w:pPr>
      <w:r>
        <w:rPr>
          <w:w w:val="105"/>
        </w:rPr>
        <w:t xml:space="preserve">Das nächste Python-Skript wird interaktiv vom Versuchsleiter verwendet. </w:t>
      </w:r>
      <w:proofErr w:type="gramStart"/>
      <w:r>
        <w:rPr>
          <w:w w:val="105"/>
        </w:rPr>
        <w:t>Zur Zeit</w:t>
      </w:r>
      <w:proofErr w:type="gramEnd"/>
      <w:r>
        <w:rPr>
          <w:w w:val="105"/>
        </w:rPr>
        <w:t xml:space="preserve"> ruft das Skript auch noch die Bildanalyse auf. </w:t>
      </w:r>
      <w:hyperlink w:anchor="_bookmark38" w:history="1">
        <w:r>
          <w:rPr>
            <w:w w:val="105"/>
          </w:rPr>
          <w:t>6</w:t>
        </w:r>
      </w:hyperlink>
    </w:p>
    <w:p w14:paraId="6F5A7A86" w14:textId="77777777" w:rsidR="00854AE3" w:rsidRDefault="00854AE3">
      <w:pPr>
        <w:pStyle w:val="Textkrper"/>
        <w:spacing w:before="57"/>
      </w:pPr>
    </w:p>
    <w:p w14:paraId="7D1B46E2" w14:textId="77777777" w:rsidR="00854AE3" w:rsidRDefault="006C76DB">
      <w:pPr>
        <w:pStyle w:val="berschrift3"/>
        <w:numPr>
          <w:ilvl w:val="2"/>
          <w:numId w:val="4"/>
        </w:numPr>
        <w:tabs>
          <w:tab w:val="left" w:pos="1347"/>
        </w:tabs>
      </w:pPr>
      <w:bookmarkStart w:id="104" w:name="Nächste_Schritte"/>
      <w:bookmarkStart w:id="105" w:name="_bookmark32"/>
      <w:bookmarkEnd w:id="104"/>
      <w:bookmarkEnd w:id="105"/>
      <w:r>
        <w:rPr>
          <w:spacing w:val="-6"/>
        </w:rPr>
        <w:t>Nächste</w:t>
      </w:r>
      <w:r>
        <w:rPr>
          <w:spacing w:val="6"/>
        </w:rPr>
        <w:t xml:space="preserve"> </w:t>
      </w:r>
      <w:r>
        <w:rPr>
          <w:spacing w:val="-2"/>
        </w:rPr>
        <w:t>Schritte</w:t>
      </w:r>
    </w:p>
    <w:p w14:paraId="1A7B5500" w14:textId="77777777" w:rsidR="00854AE3" w:rsidRDefault="006C76DB">
      <w:pPr>
        <w:pStyle w:val="Textkrper"/>
        <w:spacing w:before="167" w:line="252" w:lineRule="auto"/>
        <w:ind w:left="525" w:right="1784"/>
        <w:jc w:val="both"/>
      </w:pPr>
      <w:r>
        <w:rPr>
          <w:w w:val="105"/>
        </w:rPr>
        <w:t>Die</w:t>
      </w:r>
      <w:r>
        <w:rPr>
          <w:spacing w:val="-16"/>
          <w:w w:val="105"/>
        </w:rPr>
        <w:t xml:space="preserve"> </w:t>
      </w:r>
      <w:r>
        <w:rPr>
          <w:w w:val="105"/>
        </w:rPr>
        <w:t>Python-Programme</w:t>
      </w:r>
      <w:r>
        <w:rPr>
          <w:spacing w:val="-16"/>
          <w:w w:val="105"/>
        </w:rPr>
        <w:t xml:space="preserve"> </w:t>
      </w:r>
      <w:r>
        <w:rPr>
          <w:w w:val="105"/>
        </w:rPr>
        <w:t>sollten</w:t>
      </w:r>
      <w:r>
        <w:rPr>
          <w:spacing w:val="-16"/>
          <w:w w:val="105"/>
        </w:rPr>
        <w:t xml:space="preserve"> </w:t>
      </w:r>
      <w:r>
        <w:rPr>
          <w:w w:val="105"/>
        </w:rPr>
        <w:t>weiterentwickelt</w:t>
      </w:r>
      <w:r>
        <w:rPr>
          <w:spacing w:val="-15"/>
          <w:w w:val="105"/>
        </w:rPr>
        <w:t xml:space="preserve"> </w:t>
      </w:r>
      <w:r>
        <w:rPr>
          <w:w w:val="105"/>
        </w:rPr>
        <w:t>werden,</w:t>
      </w:r>
      <w:r>
        <w:rPr>
          <w:spacing w:val="-16"/>
          <w:w w:val="105"/>
        </w:rPr>
        <w:t xml:space="preserve"> </w:t>
      </w:r>
      <w:r>
        <w:rPr>
          <w:w w:val="105"/>
        </w:rPr>
        <w:t>um</w:t>
      </w:r>
      <w:r>
        <w:rPr>
          <w:spacing w:val="-16"/>
          <w:w w:val="105"/>
        </w:rPr>
        <w:t xml:space="preserve"> </w:t>
      </w:r>
      <w:r>
        <w:rPr>
          <w:w w:val="105"/>
        </w:rPr>
        <w:t>sämtliche</w:t>
      </w:r>
      <w:r>
        <w:rPr>
          <w:spacing w:val="-16"/>
          <w:w w:val="105"/>
        </w:rPr>
        <w:t xml:space="preserve"> </w:t>
      </w:r>
      <w:r>
        <w:rPr>
          <w:w w:val="105"/>
        </w:rPr>
        <w:t>verfügbaren Daten</w:t>
      </w:r>
      <w:r>
        <w:rPr>
          <w:spacing w:val="32"/>
          <w:w w:val="105"/>
        </w:rPr>
        <w:t xml:space="preserve"> </w:t>
      </w:r>
      <w:r>
        <w:rPr>
          <w:w w:val="105"/>
        </w:rPr>
        <w:t>in</w:t>
      </w:r>
      <w:r>
        <w:rPr>
          <w:spacing w:val="34"/>
          <w:w w:val="105"/>
        </w:rPr>
        <w:t xml:space="preserve"> </w:t>
      </w:r>
      <w:r>
        <w:rPr>
          <w:w w:val="105"/>
        </w:rPr>
        <w:t>der</w:t>
      </w:r>
      <w:r>
        <w:rPr>
          <w:spacing w:val="32"/>
          <w:w w:val="105"/>
        </w:rPr>
        <w:t xml:space="preserve"> </w:t>
      </w:r>
      <w:r>
        <w:rPr>
          <w:w w:val="105"/>
        </w:rPr>
        <w:t>Datenbank</w:t>
      </w:r>
      <w:r>
        <w:rPr>
          <w:spacing w:val="32"/>
          <w:w w:val="105"/>
        </w:rPr>
        <w:t xml:space="preserve"> </w:t>
      </w:r>
      <w:r>
        <w:rPr>
          <w:w w:val="105"/>
        </w:rPr>
        <w:t>zu</w:t>
      </w:r>
      <w:r>
        <w:rPr>
          <w:spacing w:val="32"/>
          <w:w w:val="105"/>
        </w:rPr>
        <w:t xml:space="preserve"> </w:t>
      </w:r>
      <w:r>
        <w:rPr>
          <w:w w:val="105"/>
        </w:rPr>
        <w:t>nutzen</w:t>
      </w:r>
      <w:r>
        <w:rPr>
          <w:spacing w:val="34"/>
          <w:w w:val="105"/>
        </w:rPr>
        <w:t xml:space="preserve"> </w:t>
      </w:r>
      <w:r>
        <w:rPr>
          <w:w w:val="105"/>
        </w:rPr>
        <w:t>und</w:t>
      </w:r>
      <w:r>
        <w:rPr>
          <w:spacing w:val="32"/>
          <w:w w:val="105"/>
        </w:rPr>
        <w:t xml:space="preserve"> </w:t>
      </w:r>
      <w:r>
        <w:rPr>
          <w:w w:val="105"/>
        </w:rPr>
        <w:t>um</w:t>
      </w:r>
      <w:r>
        <w:rPr>
          <w:spacing w:val="32"/>
          <w:w w:val="105"/>
        </w:rPr>
        <w:t xml:space="preserve"> </w:t>
      </w:r>
      <w:r>
        <w:rPr>
          <w:w w:val="105"/>
        </w:rPr>
        <w:t>die</w:t>
      </w:r>
      <w:r>
        <w:rPr>
          <w:spacing w:val="32"/>
          <w:w w:val="105"/>
        </w:rPr>
        <w:t xml:space="preserve"> </w:t>
      </w:r>
      <w:r>
        <w:rPr>
          <w:w w:val="105"/>
        </w:rPr>
        <w:t>Funktionalität</w:t>
      </w:r>
      <w:r>
        <w:rPr>
          <w:spacing w:val="34"/>
          <w:w w:val="105"/>
        </w:rPr>
        <w:t xml:space="preserve"> </w:t>
      </w:r>
      <w:r>
        <w:rPr>
          <w:w w:val="105"/>
        </w:rPr>
        <w:t>zu</w:t>
      </w:r>
      <w:r>
        <w:rPr>
          <w:spacing w:val="32"/>
          <w:w w:val="105"/>
        </w:rPr>
        <w:t xml:space="preserve"> </w:t>
      </w:r>
      <w:r>
        <w:rPr>
          <w:w w:val="105"/>
        </w:rPr>
        <w:t>verbessern.</w:t>
      </w:r>
    </w:p>
    <w:p w14:paraId="08788F16" w14:textId="77777777" w:rsidR="00854AE3" w:rsidRDefault="006C76DB">
      <w:pPr>
        <w:pStyle w:val="Textkrper"/>
        <w:spacing w:line="252" w:lineRule="auto"/>
        <w:ind w:left="525" w:right="1780" w:firstLine="351"/>
        <w:jc w:val="both"/>
      </w:pPr>
      <w:r>
        <w:rPr>
          <w:w w:val="105"/>
        </w:rPr>
        <w:t>Aktuell</w:t>
      </w:r>
      <w:r>
        <w:rPr>
          <w:spacing w:val="-6"/>
          <w:w w:val="105"/>
        </w:rPr>
        <w:t xml:space="preserve"> </w:t>
      </w:r>
      <w:r>
        <w:rPr>
          <w:w w:val="105"/>
        </w:rPr>
        <w:t>läuft</w:t>
      </w:r>
      <w:r>
        <w:rPr>
          <w:spacing w:val="-7"/>
          <w:w w:val="105"/>
        </w:rPr>
        <w:t xml:space="preserve"> </w:t>
      </w:r>
      <w:r>
        <w:rPr>
          <w:w w:val="105"/>
        </w:rPr>
        <w:t>die</w:t>
      </w:r>
      <w:r>
        <w:rPr>
          <w:spacing w:val="-6"/>
          <w:w w:val="105"/>
        </w:rPr>
        <w:t xml:space="preserve"> </w:t>
      </w:r>
      <w:r>
        <w:rPr>
          <w:w w:val="105"/>
        </w:rPr>
        <w:t>Datenbank</w:t>
      </w:r>
      <w:r>
        <w:rPr>
          <w:spacing w:val="-7"/>
          <w:w w:val="105"/>
        </w:rPr>
        <w:t xml:space="preserve"> </w:t>
      </w:r>
      <w:r>
        <w:rPr>
          <w:w w:val="105"/>
        </w:rPr>
        <w:t>mit</w:t>
      </w:r>
      <w:r>
        <w:rPr>
          <w:spacing w:val="-6"/>
          <w:w w:val="105"/>
        </w:rPr>
        <w:t xml:space="preserve"> </w:t>
      </w:r>
      <w:r>
        <w:rPr>
          <w:w w:val="105"/>
        </w:rPr>
        <w:t>dem</w:t>
      </w:r>
      <w:r>
        <w:rPr>
          <w:spacing w:val="-7"/>
          <w:w w:val="105"/>
        </w:rPr>
        <w:t xml:space="preserve"> </w:t>
      </w:r>
      <w:r>
        <w:rPr>
          <w:w w:val="105"/>
        </w:rPr>
        <w:t>Benutzer</w:t>
      </w:r>
      <w:r>
        <w:rPr>
          <w:spacing w:val="-6"/>
          <w:w w:val="105"/>
        </w:rPr>
        <w:t xml:space="preserve"> </w:t>
      </w:r>
      <w:proofErr w:type="spellStart"/>
      <w:r>
        <w:rPr>
          <w:w w:val="105"/>
        </w:rPr>
        <w:t>Postgres</w:t>
      </w:r>
      <w:proofErr w:type="spellEnd"/>
      <w:r>
        <w:rPr>
          <w:spacing w:val="-6"/>
          <w:w w:val="105"/>
        </w:rPr>
        <w:t xml:space="preserve"> </w:t>
      </w:r>
      <w:r>
        <w:rPr>
          <w:w w:val="105"/>
        </w:rPr>
        <w:t>auf</w:t>
      </w:r>
      <w:r>
        <w:rPr>
          <w:spacing w:val="-6"/>
          <w:w w:val="105"/>
        </w:rPr>
        <w:t xml:space="preserve"> </w:t>
      </w:r>
      <w:r>
        <w:rPr>
          <w:w w:val="105"/>
        </w:rPr>
        <w:t>einem</w:t>
      </w:r>
      <w:r>
        <w:rPr>
          <w:spacing w:val="-7"/>
          <w:w w:val="105"/>
        </w:rPr>
        <w:t xml:space="preserve"> </w:t>
      </w:r>
      <w:r>
        <w:rPr>
          <w:w w:val="105"/>
        </w:rPr>
        <w:t>Laptop.</w:t>
      </w:r>
      <w:r>
        <w:rPr>
          <w:spacing w:val="-6"/>
          <w:w w:val="105"/>
        </w:rPr>
        <w:t xml:space="preserve"> </w:t>
      </w:r>
      <w:r>
        <w:rPr>
          <w:w w:val="105"/>
        </w:rPr>
        <w:t>Eine Auslagerung auf einen Server ist derzeit keine Prioritä</w:t>
      </w:r>
      <w:r>
        <w:rPr>
          <w:w w:val="105"/>
        </w:rPr>
        <w:t xml:space="preserve">t, da dies mit Sicherheits- </w:t>
      </w:r>
      <w:proofErr w:type="spellStart"/>
      <w:r>
        <w:rPr>
          <w:w w:val="105"/>
        </w:rPr>
        <w:t>risiken</w:t>
      </w:r>
      <w:proofErr w:type="spellEnd"/>
      <w:r>
        <w:rPr>
          <w:w w:val="105"/>
        </w:rPr>
        <w:t xml:space="preserve"> verbunden ist. Das Hauptziel dieser </w:t>
      </w:r>
      <w:proofErr w:type="spellStart"/>
      <w:r>
        <w:rPr>
          <w:w w:val="105"/>
        </w:rPr>
        <w:t>Produktentwicklungs</w:t>
      </w:r>
      <w:proofErr w:type="spellEnd"/>
      <w:r>
        <w:rPr>
          <w:w w:val="105"/>
        </w:rPr>
        <w:t xml:space="preserve"> Bachelorarbeit besteht darin, das Verhalten </w:t>
      </w:r>
      <w:proofErr w:type="gramStart"/>
      <w:r>
        <w:rPr>
          <w:w w:val="105"/>
        </w:rPr>
        <w:t>des Taps</w:t>
      </w:r>
      <w:proofErr w:type="gramEnd"/>
      <w:r>
        <w:rPr>
          <w:w w:val="105"/>
        </w:rPr>
        <w:t xml:space="preserve"> zu verstehen. Sobald dieses Ziel erreicht ist, können weitere Schritte zur Optimierung und Sicherung der </w:t>
      </w:r>
      <w:proofErr w:type="spellStart"/>
      <w:r>
        <w:rPr>
          <w:w w:val="105"/>
        </w:rPr>
        <w:t>Datenb</w:t>
      </w:r>
      <w:r>
        <w:rPr>
          <w:w w:val="105"/>
        </w:rPr>
        <w:t>ankinfrastruk</w:t>
      </w:r>
      <w:proofErr w:type="spellEnd"/>
      <w:r>
        <w:rPr>
          <w:w w:val="105"/>
        </w:rPr>
        <w:t xml:space="preserve">- </w:t>
      </w:r>
      <w:proofErr w:type="spellStart"/>
      <w:r>
        <w:rPr>
          <w:w w:val="105"/>
        </w:rPr>
        <w:t>tur</w:t>
      </w:r>
      <w:proofErr w:type="spellEnd"/>
      <w:r>
        <w:rPr>
          <w:w w:val="105"/>
        </w:rPr>
        <w:t xml:space="preserve"> unternommen werden.</w:t>
      </w:r>
    </w:p>
    <w:p w14:paraId="1415E74E" w14:textId="77777777" w:rsidR="00854AE3" w:rsidRDefault="006C76DB">
      <w:pPr>
        <w:pStyle w:val="Textkrper"/>
        <w:spacing w:line="252" w:lineRule="auto"/>
        <w:ind w:left="525" w:right="1784" w:firstLine="351"/>
        <w:jc w:val="both"/>
      </w:pPr>
      <w:r>
        <w:rPr>
          <w:w w:val="105"/>
        </w:rPr>
        <w:t xml:space="preserve">Sobald die Feldversuche durchgeführt worden sind, wird sich die DB an die </w:t>
      </w:r>
      <w:proofErr w:type="spellStart"/>
      <w:r>
        <w:rPr>
          <w:w w:val="105"/>
        </w:rPr>
        <w:t>tatzächlie</w:t>
      </w:r>
      <w:proofErr w:type="spellEnd"/>
      <w:r>
        <w:rPr>
          <w:w w:val="105"/>
        </w:rPr>
        <w:t xml:space="preserve"> </w:t>
      </w:r>
      <w:proofErr w:type="spellStart"/>
      <w:r>
        <w:rPr>
          <w:w w:val="105"/>
        </w:rPr>
        <w:t>Nutztung</w:t>
      </w:r>
      <w:proofErr w:type="spellEnd"/>
      <w:r>
        <w:rPr>
          <w:w w:val="105"/>
        </w:rPr>
        <w:t xml:space="preserve"> noch anpassen.</w:t>
      </w:r>
    </w:p>
    <w:p w14:paraId="27576A89" w14:textId="77777777" w:rsidR="00854AE3" w:rsidRDefault="00854AE3">
      <w:pPr>
        <w:pStyle w:val="Textkrper"/>
        <w:spacing w:before="53"/>
      </w:pPr>
    </w:p>
    <w:p w14:paraId="5F9EE362" w14:textId="77777777" w:rsidR="00854AE3" w:rsidRDefault="006C76DB">
      <w:pPr>
        <w:pStyle w:val="berschrift3"/>
        <w:numPr>
          <w:ilvl w:val="2"/>
          <w:numId w:val="4"/>
        </w:numPr>
        <w:tabs>
          <w:tab w:val="left" w:pos="1347"/>
        </w:tabs>
        <w:spacing w:before="1"/>
      </w:pPr>
      <w:bookmarkStart w:id="106" w:name="Code"/>
      <w:bookmarkStart w:id="107" w:name="_bookmark33"/>
      <w:bookmarkEnd w:id="106"/>
      <w:bookmarkEnd w:id="107"/>
      <w:r>
        <w:rPr>
          <w:spacing w:val="-4"/>
        </w:rPr>
        <w:t>Code</w:t>
      </w:r>
    </w:p>
    <w:p w14:paraId="6D8609BB" w14:textId="77777777" w:rsidR="00854AE3" w:rsidRDefault="00854AE3">
      <w:pPr>
        <w:pStyle w:val="Textkrper"/>
        <w:spacing w:before="73"/>
        <w:rPr>
          <w:rFonts w:ascii="Georgia"/>
          <w:b/>
        </w:rPr>
      </w:pPr>
    </w:p>
    <w:p w14:paraId="4A3030B0" w14:textId="77777777" w:rsidR="00854AE3" w:rsidRDefault="006C76DB">
      <w:pPr>
        <w:pStyle w:val="Textkrper"/>
        <w:ind w:left="2072"/>
      </w:pPr>
      <w:bookmarkStart w:id="108" w:name="_bookmark34"/>
      <w:bookmarkEnd w:id="108"/>
      <w:r>
        <w:rPr>
          <w:w w:val="105"/>
        </w:rPr>
        <w:t>Listing</w:t>
      </w:r>
      <w:r>
        <w:rPr>
          <w:spacing w:val="-1"/>
          <w:w w:val="105"/>
        </w:rPr>
        <w:t xml:space="preserve"> </w:t>
      </w:r>
      <w:r>
        <w:rPr>
          <w:w w:val="105"/>
        </w:rPr>
        <w:t>1: SQL-Code</w:t>
      </w:r>
      <w:r>
        <w:rPr>
          <w:spacing w:val="-1"/>
          <w:w w:val="105"/>
        </w:rPr>
        <w:t xml:space="preserve"> </w:t>
      </w:r>
      <w:r>
        <w:rPr>
          <w:w w:val="105"/>
        </w:rPr>
        <w:t>für</w:t>
      </w:r>
      <w:r>
        <w:rPr>
          <w:spacing w:val="-1"/>
          <w:w w:val="105"/>
        </w:rPr>
        <w:t xml:space="preserve"> </w:t>
      </w:r>
      <w:r>
        <w:rPr>
          <w:w w:val="105"/>
        </w:rPr>
        <w:t>die</w:t>
      </w:r>
      <w:r>
        <w:rPr>
          <w:spacing w:val="-1"/>
          <w:w w:val="105"/>
        </w:rPr>
        <w:t xml:space="preserve"> </w:t>
      </w:r>
      <w:r>
        <w:rPr>
          <w:spacing w:val="-2"/>
          <w:w w:val="105"/>
        </w:rPr>
        <w:t>Benutzerinitialisierung</w:t>
      </w:r>
    </w:p>
    <w:p w14:paraId="35C89D31" w14:textId="77777777" w:rsidR="00854AE3" w:rsidRPr="008E4C13" w:rsidRDefault="006C76DB">
      <w:pPr>
        <w:spacing w:before="57" w:line="222" w:lineRule="exact"/>
        <w:ind w:left="542"/>
        <w:rPr>
          <w:rFonts w:ascii="Cambria"/>
          <w:i/>
          <w:sz w:val="20"/>
          <w:lang w:val="en-US"/>
        </w:rPr>
      </w:pPr>
      <w:r w:rsidRPr="008E4C13">
        <w:rPr>
          <w:rFonts w:ascii="Cambria"/>
          <w:i/>
          <w:spacing w:val="16"/>
          <w:w w:val="125"/>
          <w:sz w:val="20"/>
          <w:lang w:val="en-US"/>
        </w:rPr>
        <w:t>-</w:t>
      </w:r>
      <w:r w:rsidRPr="008E4C13">
        <w:rPr>
          <w:rFonts w:ascii="Cambria"/>
          <w:i/>
          <w:w w:val="125"/>
          <w:sz w:val="20"/>
          <w:lang w:val="en-US"/>
        </w:rPr>
        <w:t>-</w:t>
      </w:r>
      <w:r w:rsidRPr="008E4C13">
        <w:rPr>
          <w:rFonts w:ascii="Cambria"/>
          <w:i/>
          <w:spacing w:val="55"/>
          <w:w w:val="125"/>
          <w:sz w:val="20"/>
          <w:lang w:val="en-US"/>
        </w:rPr>
        <w:t xml:space="preserve"> </w:t>
      </w:r>
      <w:r w:rsidRPr="008E4C13">
        <w:rPr>
          <w:rFonts w:ascii="Cambria"/>
          <w:i/>
          <w:spacing w:val="15"/>
          <w:w w:val="125"/>
          <w:sz w:val="20"/>
          <w:lang w:val="en-US"/>
        </w:rPr>
        <w:t>Prevent</w:t>
      </w:r>
      <w:r w:rsidRPr="008E4C13">
        <w:rPr>
          <w:rFonts w:ascii="Cambria"/>
          <w:i/>
          <w:spacing w:val="62"/>
          <w:w w:val="125"/>
          <w:sz w:val="20"/>
          <w:lang w:val="en-US"/>
        </w:rPr>
        <w:t xml:space="preserve"> </w:t>
      </w:r>
      <w:r w:rsidRPr="008E4C13">
        <w:rPr>
          <w:rFonts w:ascii="Cambria"/>
          <w:i/>
          <w:spacing w:val="15"/>
          <w:w w:val="125"/>
          <w:sz w:val="20"/>
          <w:lang w:val="en-US"/>
        </w:rPr>
        <w:t>default</w:t>
      </w:r>
      <w:r w:rsidRPr="008E4C13">
        <w:rPr>
          <w:rFonts w:ascii="Cambria"/>
          <w:i/>
          <w:spacing w:val="61"/>
          <w:w w:val="125"/>
          <w:sz w:val="20"/>
          <w:lang w:val="en-US"/>
        </w:rPr>
        <w:t xml:space="preserve"> </w:t>
      </w:r>
      <w:r w:rsidRPr="008E4C13">
        <w:rPr>
          <w:rFonts w:ascii="Cambria"/>
          <w:i/>
          <w:spacing w:val="12"/>
          <w:w w:val="125"/>
          <w:sz w:val="20"/>
          <w:lang w:val="en-US"/>
        </w:rPr>
        <w:t>role</w:t>
      </w:r>
      <w:r w:rsidRPr="008E4C13">
        <w:rPr>
          <w:rFonts w:ascii="Cambria"/>
          <w:i/>
          <w:spacing w:val="61"/>
          <w:w w:val="125"/>
          <w:sz w:val="20"/>
          <w:lang w:val="en-US"/>
        </w:rPr>
        <w:t xml:space="preserve"> </w:t>
      </w:r>
      <w:r w:rsidRPr="008E4C13">
        <w:rPr>
          <w:rFonts w:ascii="Cambria"/>
          <w:i/>
          <w:spacing w:val="14"/>
          <w:w w:val="125"/>
          <w:sz w:val="20"/>
          <w:lang w:val="en-US"/>
        </w:rPr>
        <w:t>PUBLIC</w:t>
      </w:r>
      <w:r w:rsidRPr="008E4C13">
        <w:rPr>
          <w:rFonts w:ascii="Cambria"/>
          <w:i/>
          <w:spacing w:val="62"/>
          <w:w w:val="125"/>
          <w:sz w:val="20"/>
          <w:lang w:val="en-US"/>
        </w:rPr>
        <w:t xml:space="preserve"> </w:t>
      </w:r>
      <w:r w:rsidRPr="008E4C13">
        <w:rPr>
          <w:rFonts w:ascii="Cambria"/>
          <w:i/>
          <w:spacing w:val="12"/>
          <w:w w:val="125"/>
          <w:sz w:val="20"/>
          <w:lang w:val="en-US"/>
        </w:rPr>
        <w:t>from</w:t>
      </w:r>
      <w:r w:rsidRPr="008E4C13">
        <w:rPr>
          <w:rFonts w:ascii="Cambria"/>
          <w:i/>
          <w:spacing w:val="61"/>
          <w:w w:val="125"/>
          <w:sz w:val="20"/>
          <w:lang w:val="en-US"/>
        </w:rPr>
        <w:t xml:space="preserve"> </w:t>
      </w:r>
      <w:r w:rsidRPr="008E4C13">
        <w:rPr>
          <w:rFonts w:ascii="Cambria"/>
          <w:i/>
          <w:spacing w:val="15"/>
          <w:w w:val="125"/>
          <w:sz w:val="20"/>
          <w:lang w:val="en-US"/>
        </w:rPr>
        <w:t>creating</w:t>
      </w:r>
      <w:r w:rsidRPr="008E4C13">
        <w:rPr>
          <w:rFonts w:ascii="Cambria"/>
          <w:i/>
          <w:spacing w:val="62"/>
          <w:w w:val="125"/>
          <w:sz w:val="20"/>
          <w:lang w:val="en-US"/>
        </w:rPr>
        <w:t xml:space="preserve"> </w:t>
      </w:r>
      <w:r w:rsidRPr="008E4C13">
        <w:rPr>
          <w:rFonts w:ascii="Cambria"/>
          <w:i/>
          <w:spacing w:val="14"/>
          <w:w w:val="125"/>
          <w:sz w:val="20"/>
          <w:lang w:val="en-US"/>
        </w:rPr>
        <w:t>tables:</w:t>
      </w:r>
    </w:p>
    <w:p w14:paraId="6C431EB0" w14:textId="77777777" w:rsidR="00854AE3" w:rsidRPr="008E4C13" w:rsidRDefault="006C76DB">
      <w:pPr>
        <w:spacing w:line="295" w:lineRule="exact"/>
        <w:ind w:left="543"/>
        <w:rPr>
          <w:rFonts w:ascii="Lucida Sans Unicode"/>
          <w:sz w:val="20"/>
          <w:lang w:val="en-US"/>
        </w:rPr>
      </w:pPr>
      <w:r w:rsidRPr="008E4C13">
        <w:rPr>
          <w:rFonts w:ascii="Lucida Sans Unicode"/>
          <w:spacing w:val="14"/>
          <w:w w:val="90"/>
          <w:sz w:val="20"/>
          <w:lang w:val="en-US"/>
        </w:rPr>
        <w:t>REVOKE</w:t>
      </w:r>
      <w:r w:rsidRPr="008E4C13">
        <w:rPr>
          <w:rFonts w:ascii="Lucida Sans Unicode"/>
          <w:spacing w:val="51"/>
          <w:sz w:val="20"/>
          <w:lang w:val="en-US"/>
        </w:rPr>
        <w:t xml:space="preserve"> </w:t>
      </w:r>
      <w:r w:rsidRPr="008E4C13">
        <w:rPr>
          <w:rFonts w:ascii="Lucida Sans Unicode"/>
          <w:spacing w:val="14"/>
          <w:w w:val="90"/>
          <w:sz w:val="20"/>
          <w:lang w:val="en-US"/>
        </w:rPr>
        <w:t>CREATE</w:t>
      </w:r>
      <w:r w:rsidRPr="008E4C13">
        <w:rPr>
          <w:rFonts w:ascii="Lucida Sans Unicode"/>
          <w:spacing w:val="55"/>
          <w:sz w:val="20"/>
          <w:lang w:val="en-US"/>
        </w:rPr>
        <w:t xml:space="preserve"> </w:t>
      </w:r>
      <w:r w:rsidRPr="008E4C13">
        <w:rPr>
          <w:rFonts w:ascii="Lucida Sans Unicode"/>
          <w:w w:val="90"/>
          <w:sz w:val="20"/>
          <w:lang w:val="en-US"/>
        </w:rPr>
        <w:t>ON</w:t>
      </w:r>
      <w:r w:rsidRPr="008E4C13">
        <w:rPr>
          <w:rFonts w:ascii="Lucida Sans Unicode"/>
          <w:spacing w:val="55"/>
          <w:sz w:val="20"/>
          <w:lang w:val="en-US"/>
        </w:rPr>
        <w:t xml:space="preserve"> </w:t>
      </w:r>
      <w:r w:rsidRPr="008E4C13">
        <w:rPr>
          <w:rFonts w:ascii="Lucida Sans Unicode"/>
          <w:spacing w:val="14"/>
          <w:w w:val="90"/>
          <w:sz w:val="20"/>
          <w:lang w:val="en-US"/>
        </w:rPr>
        <w:t>SCHEMA</w:t>
      </w:r>
      <w:r w:rsidRPr="008E4C13">
        <w:rPr>
          <w:rFonts w:ascii="Lucida Sans Unicode"/>
          <w:spacing w:val="58"/>
          <w:sz w:val="20"/>
          <w:lang w:val="en-US"/>
        </w:rPr>
        <w:t xml:space="preserve"> </w:t>
      </w:r>
      <w:r w:rsidRPr="008E4C13">
        <w:rPr>
          <w:rFonts w:ascii="Lucida Sans Unicode"/>
          <w:spacing w:val="14"/>
          <w:w w:val="90"/>
          <w:sz w:val="20"/>
          <w:lang w:val="en-US"/>
        </w:rPr>
        <w:t>public</w:t>
      </w:r>
      <w:r w:rsidRPr="008E4C13">
        <w:rPr>
          <w:rFonts w:ascii="Lucida Sans Unicode"/>
          <w:spacing w:val="57"/>
          <w:sz w:val="20"/>
          <w:lang w:val="en-US"/>
        </w:rPr>
        <w:t xml:space="preserve"> </w:t>
      </w:r>
      <w:r w:rsidRPr="008E4C13">
        <w:rPr>
          <w:rFonts w:ascii="Lucida Sans Unicode"/>
          <w:spacing w:val="12"/>
          <w:w w:val="90"/>
          <w:sz w:val="20"/>
          <w:lang w:val="en-US"/>
        </w:rPr>
        <w:t>FROM</w:t>
      </w:r>
      <w:r w:rsidRPr="008E4C13">
        <w:rPr>
          <w:rFonts w:ascii="Lucida Sans Unicode"/>
          <w:spacing w:val="57"/>
          <w:sz w:val="20"/>
          <w:lang w:val="en-US"/>
        </w:rPr>
        <w:t xml:space="preserve"> </w:t>
      </w:r>
      <w:proofErr w:type="gramStart"/>
      <w:r w:rsidRPr="008E4C13">
        <w:rPr>
          <w:rFonts w:ascii="Lucida Sans Unicode"/>
          <w:spacing w:val="14"/>
          <w:w w:val="90"/>
          <w:sz w:val="20"/>
          <w:lang w:val="en-US"/>
        </w:rPr>
        <w:t>PUBLIC</w:t>
      </w:r>
      <w:r w:rsidRPr="008E4C13">
        <w:rPr>
          <w:rFonts w:ascii="Lucida Sans Unicode"/>
          <w:spacing w:val="-28"/>
          <w:w w:val="90"/>
          <w:sz w:val="20"/>
          <w:lang w:val="en-US"/>
        </w:rPr>
        <w:t xml:space="preserve"> </w:t>
      </w:r>
      <w:r w:rsidRPr="008E4C13">
        <w:rPr>
          <w:rFonts w:ascii="Lucida Sans Unicode"/>
          <w:spacing w:val="-12"/>
          <w:w w:val="90"/>
          <w:sz w:val="20"/>
          <w:lang w:val="en-US"/>
        </w:rPr>
        <w:t>;</w:t>
      </w:r>
      <w:proofErr w:type="gramEnd"/>
    </w:p>
    <w:p w14:paraId="65FD477D" w14:textId="77777777" w:rsidR="00854AE3" w:rsidRPr="008E4C13" w:rsidRDefault="00854AE3">
      <w:pPr>
        <w:spacing w:line="295" w:lineRule="exact"/>
        <w:rPr>
          <w:rFonts w:ascii="Lucida Sans Unicode"/>
          <w:sz w:val="20"/>
          <w:lang w:val="en-US"/>
        </w:rPr>
        <w:sectPr w:rsidR="00854AE3" w:rsidRPr="008E4C13">
          <w:pgSz w:w="11910" w:h="16840"/>
          <w:pgMar w:top="1920" w:right="0" w:bottom="2640" w:left="1260" w:header="1033" w:footer="2458" w:gutter="0"/>
          <w:cols w:space="720"/>
        </w:sectPr>
      </w:pPr>
    </w:p>
    <w:p w14:paraId="40AC627F" w14:textId="77777777" w:rsidR="00854AE3" w:rsidRPr="008E4C13" w:rsidRDefault="006C76DB">
      <w:pPr>
        <w:spacing w:before="120" w:line="288" w:lineRule="exact"/>
        <w:ind w:left="543"/>
        <w:rPr>
          <w:rFonts w:ascii="Lucida Sans Unicode" w:hAnsi="Lucida Sans Unicode"/>
          <w:sz w:val="20"/>
          <w:lang w:val="en-US"/>
        </w:rPr>
      </w:pPr>
      <w:r w:rsidRPr="008E4C13">
        <w:rPr>
          <w:rFonts w:ascii="Lucida Sans Unicode" w:hAnsi="Lucida Sans Unicode"/>
          <w:spacing w:val="14"/>
          <w:w w:val="90"/>
          <w:sz w:val="20"/>
          <w:lang w:val="en-US"/>
        </w:rPr>
        <w:t>CREATE</w:t>
      </w:r>
      <w:r w:rsidRPr="008E4C13">
        <w:rPr>
          <w:rFonts w:ascii="Lucida Sans Unicode" w:hAnsi="Lucida Sans Unicode"/>
          <w:spacing w:val="66"/>
          <w:w w:val="150"/>
          <w:sz w:val="20"/>
          <w:lang w:val="en-US"/>
        </w:rPr>
        <w:t xml:space="preserve"> </w:t>
      </w:r>
      <w:r w:rsidRPr="008E4C13">
        <w:rPr>
          <w:rFonts w:ascii="Lucida Sans Unicode" w:hAnsi="Lucida Sans Unicode"/>
          <w:spacing w:val="12"/>
          <w:w w:val="90"/>
          <w:sz w:val="20"/>
          <w:lang w:val="en-US"/>
        </w:rPr>
        <w:t>USER</w:t>
      </w:r>
      <w:r w:rsidRPr="008E4C13">
        <w:rPr>
          <w:rFonts w:ascii="Lucida Sans Unicode" w:hAnsi="Lucida Sans Unicode"/>
          <w:spacing w:val="69"/>
          <w:w w:val="150"/>
          <w:sz w:val="20"/>
          <w:lang w:val="en-US"/>
        </w:rPr>
        <w:t xml:space="preserve"> </w:t>
      </w:r>
      <w:r w:rsidRPr="008E4C13">
        <w:rPr>
          <w:rFonts w:ascii="Lucida Sans Unicode" w:hAnsi="Lucida Sans Unicode"/>
          <w:spacing w:val="16"/>
          <w:w w:val="90"/>
          <w:sz w:val="20"/>
          <w:lang w:val="en-US"/>
        </w:rPr>
        <w:t>Raspberry</w:t>
      </w:r>
      <w:r w:rsidRPr="008E4C13">
        <w:rPr>
          <w:rFonts w:ascii="Lucida Sans Unicode" w:hAnsi="Lucida Sans Unicode"/>
          <w:spacing w:val="-38"/>
          <w:w w:val="90"/>
          <w:sz w:val="20"/>
          <w:lang w:val="en-US"/>
        </w:rPr>
        <w:t xml:space="preserve"> </w:t>
      </w:r>
      <w:proofErr w:type="spellStart"/>
      <w:r w:rsidRPr="008E4C13">
        <w:rPr>
          <w:rFonts w:ascii="Lucida Sans Unicode" w:hAnsi="Lucida Sans Unicode"/>
          <w:spacing w:val="15"/>
          <w:w w:val="90"/>
          <w:sz w:val="20"/>
          <w:lang w:val="en-US"/>
        </w:rPr>
        <w:t>Kamera</w:t>
      </w:r>
      <w:proofErr w:type="spellEnd"/>
      <w:r w:rsidRPr="008E4C13">
        <w:rPr>
          <w:rFonts w:ascii="Lucida Sans Unicode" w:hAnsi="Lucida Sans Unicode"/>
          <w:spacing w:val="68"/>
          <w:w w:val="150"/>
          <w:sz w:val="20"/>
          <w:lang w:val="en-US"/>
        </w:rPr>
        <w:t xml:space="preserve"> </w:t>
      </w:r>
      <w:r w:rsidRPr="008E4C13">
        <w:rPr>
          <w:rFonts w:ascii="Lucida Sans Unicode" w:hAnsi="Lucida Sans Unicode"/>
          <w:spacing w:val="12"/>
          <w:w w:val="90"/>
          <w:sz w:val="20"/>
          <w:lang w:val="en-US"/>
        </w:rPr>
        <w:t>WITH</w:t>
      </w:r>
      <w:r w:rsidRPr="008E4C13">
        <w:rPr>
          <w:rFonts w:ascii="Lucida Sans Unicode" w:hAnsi="Lucida Sans Unicode"/>
          <w:spacing w:val="66"/>
          <w:w w:val="150"/>
          <w:sz w:val="20"/>
          <w:lang w:val="en-US"/>
        </w:rPr>
        <w:t xml:space="preserve"> </w:t>
      </w:r>
      <w:proofErr w:type="gramStart"/>
      <w:r w:rsidRPr="008E4C13">
        <w:rPr>
          <w:rFonts w:ascii="Lucida Sans Unicode" w:hAnsi="Lucida Sans Unicode"/>
          <w:spacing w:val="15"/>
          <w:w w:val="90"/>
          <w:sz w:val="20"/>
          <w:lang w:val="en-US"/>
        </w:rPr>
        <w:t>PASSWORD</w:t>
      </w:r>
      <w:r w:rsidRPr="008E4C13">
        <w:rPr>
          <w:rFonts w:ascii="Lucida Sans Unicode" w:hAnsi="Lucida Sans Unicode"/>
          <w:spacing w:val="65"/>
          <w:w w:val="150"/>
          <w:sz w:val="20"/>
          <w:lang w:val="en-US"/>
        </w:rPr>
        <w:t xml:space="preserve"> </w:t>
      </w:r>
      <w:r w:rsidRPr="008E4C13">
        <w:rPr>
          <w:rFonts w:ascii="Lucida Sans Unicode" w:hAnsi="Lucida Sans Unicode"/>
          <w:w w:val="90"/>
          <w:sz w:val="20"/>
          <w:lang w:val="en-US"/>
        </w:rPr>
        <w:t>’</w:t>
      </w:r>
      <w:proofErr w:type="gramEnd"/>
      <w:r w:rsidRPr="008E4C13">
        <w:rPr>
          <w:rFonts w:ascii="Lucida Sans Unicode" w:hAnsi="Lucida Sans Unicode"/>
          <w:spacing w:val="-31"/>
          <w:w w:val="90"/>
          <w:sz w:val="20"/>
          <w:lang w:val="en-US"/>
        </w:rPr>
        <w:t xml:space="preserve"> </w:t>
      </w:r>
      <w:proofErr w:type="spellStart"/>
      <w:r w:rsidRPr="008E4C13">
        <w:rPr>
          <w:rFonts w:ascii="Lucida Sans Unicode" w:hAnsi="Lucida Sans Unicode"/>
          <w:spacing w:val="16"/>
          <w:w w:val="90"/>
          <w:sz w:val="20"/>
          <w:lang w:val="en-US"/>
        </w:rPr>
        <w:t>abscaaksd</w:t>
      </w:r>
      <w:proofErr w:type="spellEnd"/>
      <w:r w:rsidRPr="008E4C13">
        <w:rPr>
          <w:rFonts w:ascii="Lucida Sans Unicode" w:hAnsi="Lucida Sans Unicode"/>
          <w:spacing w:val="-29"/>
          <w:w w:val="90"/>
          <w:sz w:val="20"/>
          <w:lang w:val="en-US"/>
        </w:rPr>
        <w:t xml:space="preserve"> </w:t>
      </w:r>
      <w:r w:rsidRPr="008E4C13">
        <w:rPr>
          <w:rFonts w:ascii="Lucida Sans Unicode" w:hAnsi="Lucida Sans Unicode"/>
          <w:w w:val="90"/>
          <w:sz w:val="20"/>
          <w:lang w:val="en-US"/>
        </w:rPr>
        <w:t>.</w:t>
      </w:r>
      <w:r w:rsidRPr="008E4C13">
        <w:rPr>
          <w:rFonts w:ascii="Lucida Sans Unicode" w:hAnsi="Lucida Sans Unicode"/>
          <w:spacing w:val="-30"/>
          <w:w w:val="90"/>
          <w:sz w:val="20"/>
          <w:lang w:val="en-US"/>
        </w:rPr>
        <w:t xml:space="preserve"> </w:t>
      </w:r>
      <w:r w:rsidRPr="008E4C13">
        <w:rPr>
          <w:rFonts w:ascii="Lucida Sans Unicode" w:hAnsi="Lucida Sans Unicode"/>
          <w:spacing w:val="12"/>
          <w:w w:val="90"/>
          <w:sz w:val="20"/>
          <w:lang w:val="en-US"/>
        </w:rPr>
        <w:t>tt</w:t>
      </w:r>
      <w:proofErr w:type="gramStart"/>
      <w:r w:rsidRPr="008E4C13">
        <w:rPr>
          <w:rFonts w:ascii="Lucida Sans Unicode" w:hAnsi="Lucida Sans Unicode"/>
          <w:spacing w:val="12"/>
          <w:w w:val="90"/>
          <w:sz w:val="20"/>
          <w:lang w:val="en-US"/>
        </w:rPr>
        <w:t>33</w:t>
      </w:r>
      <w:r w:rsidRPr="008E4C13">
        <w:rPr>
          <w:rFonts w:ascii="Lucida Sans Unicode" w:hAnsi="Lucida Sans Unicode"/>
          <w:spacing w:val="-26"/>
          <w:w w:val="90"/>
          <w:sz w:val="20"/>
          <w:lang w:val="en-US"/>
        </w:rPr>
        <w:t xml:space="preserve"> </w:t>
      </w:r>
      <w:r w:rsidRPr="008E4C13">
        <w:rPr>
          <w:rFonts w:ascii="Lucida Sans Unicode" w:hAnsi="Lucida Sans Unicode"/>
          <w:w w:val="90"/>
          <w:sz w:val="20"/>
          <w:lang w:val="en-US"/>
        </w:rPr>
        <w:t>’</w:t>
      </w:r>
      <w:proofErr w:type="gramEnd"/>
      <w:r w:rsidRPr="008E4C13">
        <w:rPr>
          <w:rFonts w:ascii="Lucida Sans Unicode" w:hAnsi="Lucida Sans Unicode"/>
          <w:spacing w:val="57"/>
          <w:w w:val="150"/>
          <w:sz w:val="20"/>
          <w:lang w:val="en-US"/>
        </w:rPr>
        <w:t xml:space="preserve"> </w:t>
      </w:r>
      <w:r w:rsidRPr="008E4C13">
        <w:rPr>
          <w:rFonts w:ascii="Lucida Sans Unicode" w:hAnsi="Lucida Sans Unicode"/>
          <w:spacing w:val="16"/>
          <w:w w:val="90"/>
          <w:sz w:val="20"/>
          <w:lang w:val="en-US"/>
        </w:rPr>
        <w:t>NOINHERIT</w:t>
      </w:r>
      <w:r w:rsidRPr="008E4C13">
        <w:rPr>
          <w:rFonts w:ascii="Lucida Sans Unicode" w:hAnsi="Lucida Sans Unicode"/>
          <w:spacing w:val="-28"/>
          <w:w w:val="90"/>
          <w:sz w:val="20"/>
          <w:lang w:val="en-US"/>
        </w:rPr>
        <w:t xml:space="preserve"> </w:t>
      </w:r>
      <w:r w:rsidRPr="008E4C13">
        <w:rPr>
          <w:rFonts w:ascii="Lucida Sans Unicode" w:hAnsi="Lucida Sans Unicode"/>
          <w:spacing w:val="-10"/>
          <w:w w:val="90"/>
          <w:sz w:val="20"/>
          <w:lang w:val="en-US"/>
        </w:rPr>
        <w:t>;</w:t>
      </w:r>
    </w:p>
    <w:p w14:paraId="304B850B" w14:textId="77777777" w:rsidR="00854AE3" w:rsidRPr="008E4C13" w:rsidRDefault="006C76DB">
      <w:pPr>
        <w:spacing w:line="203" w:lineRule="exact"/>
        <w:ind w:left="542"/>
        <w:rPr>
          <w:rFonts w:ascii="Cambria"/>
          <w:i/>
          <w:sz w:val="20"/>
          <w:lang w:val="en-US"/>
        </w:rPr>
      </w:pPr>
      <w:r w:rsidRPr="008E4C13">
        <w:rPr>
          <w:rFonts w:ascii="Cambria"/>
          <w:i/>
          <w:spacing w:val="16"/>
          <w:w w:val="135"/>
          <w:sz w:val="20"/>
          <w:lang w:val="en-US"/>
        </w:rPr>
        <w:t>-</w:t>
      </w:r>
      <w:r w:rsidRPr="008E4C13">
        <w:rPr>
          <w:rFonts w:ascii="Cambria"/>
          <w:i/>
          <w:w w:val="135"/>
          <w:sz w:val="20"/>
          <w:lang w:val="en-US"/>
        </w:rPr>
        <w:t>-</w:t>
      </w:r>
      <w:r w:rsidRPr="008E4C13">
        <w:rPr>
          <w:rFonts w:ascii="Cambria"/>
          <w:i/>
          <w:spacing w:val="48"/>
          <w:w w:val="135"/>
          <w:sz w:val="20"/>
          <w:lang w:val="en-US"/>
        </w:rPr>
        <w:t xml:space="preserve"> </w:t>
      </w:r>
      <w:r w:rsidRPr="008E4C13">
        <w:rPr>
          <w:rFonts w:ascii="Cambria"/>
          <w:i/>
          <w:spacing w:val="13"/>
          <w:w w:val="125"/>
          <w:sz w:val="20"/>
          <w:lang w:val="en-US"/>
        </w:rPr>
        <w:t>Grant</w:t>
      </w:r>
      <w:r w:rsidRPr="008E4C13">
        <w:rPr>
          <w:rFonts w:ascii="Cambria"/>
          <w:i/>
          <w:spacing w:val="57"/>
          <w:w w:val="130"/>
          <w:sz w:val="20"/>
          <w:lang w:val="en-US"/>
        </w:rPr>
        <w:t xml:space="preserve"> </w:t>
      </w:r>
      <w:r w:rsidRPr="008E4C13">
        <w:rPr>
          <w:rFonts w:ascii="Cambria"/>
          <w:i/>
          <w:spacing w:val="14"/>
          <w:w w:val="130"/>
          <w:sz w:val="20"/>
          <w:lang w:val="en-US"/>
        </w:rPr>
        <w:t>insert</w:t>
      </w:r>
      <w:r w:rsidRPr="008E4C13">
        <w:rPr>
          <w:rFonts w:ascii="Cambria"/>
          <w:i/>
          <w:spacing w:val="56"/>
          <w:w w:val="130"/>
          <w:sz w:val="20"/>
          <w:lang w:val="en-US"/>
        </w:rPr>
        <w:t xml:space="preserve"> </w:t>
      </w:r>
      <w:r w:rsidRPr="008E4C13">
        <w:rPr>
          <w:rFonts w:ascii="Cambria"/>
          <w:i/>
          <w:spacing w:val="10"/>
          <w:w w:val="125"/>
          <w:sz w:val="20"/>
          <w:lang w:val="en-US"/>
        </w:rPr>
        <w:t>and</w:t>
      </w:r>
      <w:r w:rsidRPr="008E4C13">
        <w:rPr>
          <w:rFonts w:ascii="Cambria"/>
          <w:i/>
          <w:spacing w:val="59"/>
          <w:w w:val="125"/>
          <w:sz w:val="20"/>
          <w:lang w:val="en-US"/>
        </w:rPr>
        <w:t xml:space="preserve"> </w:t>
      </w:r>
      <w:r w:rsidRPr="008E4C13">
        <w:rPr>
          <w:rFonts w:ascii="Cambria"/>
          <w:i/>
          <w:spacing w:val="14"/>
          <w:w w:val="125"/>
          <w:sz w:val="20"/>
          <w:lang w:val="en-US"/>
        </w:rPr>
        <w:t>update</w:t>
      </w:r>
      <w:r w:rsidRPr="008E4C13">
        <w:rPr>
          <w:rFonts w:ascii="Cambria"/>
          <w:i/>
          <w:spacing w:val="59"/>
          <w:w w:val="130"/>
          <w:sz w:val="20"/>
          <w:lang w:val="en-US"/>
        </w:rPr>
        <w:t xml:space="preserve"> </w:t>
      </w:r>
      <w:r w:rsidRPr="008E4C13">
        <w:rPr>
          <w:rFonts w:ascii="Cambria"/>
          <w:i/>
          <w:spacing w:val="17"/>
          <w:w w:val="130"/>
          <w:sz w:val="20"/>
          <w:lang w:val="en-US"/>
        </w:rPr>
        <w:t>permissions</w:t>
      </w:r>
      <w:r w:rsidRPr="008E4C13">
        <w:rPr>
          <w:rFonts w:ascii="Cambria"/>
          <w:i/>
          <w:spacing w:val="55"/>
          <w:w w:val="130"/>
          <w:sz w:val="20"/>
          <w:lang w:val="en-US"/>
        </w:rPr>
        <w:t xml:space="preserve"> </w:t>
      </w:r>
      <w:r w:rsidRPr="008E4C13">
        <w:rPr>
          <w:rFonts w:ascii="Cambria"/>
          <w:i/>
          <w:w w:val="130"/>
          <w:sz w:val="20"/>
          <w:lang w:val="en-US"/>
        </w:rPr>
        <w:t>on</w:t>
      </w:r>
      <w:r w:rsidRPr="008E4C13">
        <w:rPr>
          <w:rFonts w:ascii="Cambria"/>
          <w:i/>
          <w:spacing w:val="55"/>
          <w:w w:val="130"/>
          <w:sz w:val="20"/>
          <w:lang w:val="en-US"/>
        </w:rPr>
        <w:t xml:space="preserve"> </w:t>
      </w:r>
      <w:r w:rsidRPr="008E4C13">
        <w:rPr>
          <w:rFonts w:ascii="Cambria"/>
          <w:i/>
          <w:spacing w:val="15"/>
          <w:w w:val="130"/>
          <w:sz w:val="20"/>
          <w:lang w:val="en-US"/>
        </w:rPr>
        <w:t>specific</w:t>
      </w:r>
      <w:r w:rsidRPr="008E4C13">
        <w:rPr>
          <w:rFonts w:ascii="Cambria"/>
          <w:i/>
          <w:spacing w:val="58"/>
          <w:w w:val="130"/>
          <w:sz w:val="20"/>
          <w:lang w:val="en-US"/>
        </w:rPr>
        <w:t xml:space="preserve"> </w:t>
      </w:r>
      <w:r w:rsidRPr="008E4C13">
        <w:rPr>
          <w:rFonts w:ascii="Cambria"/>
          <w:i/>
          <w:spacing w:val="12"/>
          <w:w w:val="130"/>
          <w:sz w:val="20"/>
          <w:lang w:val="en-US"/>
        </w:rPr>
        <w:t>tables</w:t>
      </w:r>
    </w:p>
    <w:p w14:paraId="5C3BC7D8" w14:textId="77777777" w:rsidR="00854AE3" w:rsidRPr="008E4C13" w:rsidRDefault="006C76DB">
      <w:pPr>
        <w:spacing w:before="35" w:line="187" w:lineRule="auto"/>
        <w:ind w:left="543" w:right="3764"/>
        <w:rPr>
          <w:rFonts w:ascii="Lucida Sans Unicode"/>
          <w:sz w:val="20"/>
          <w:lang w:val="en-US"/>
        </w:rPr>
      </w:pPr>
      <w:r w:rsidRPr="008E4C13">
        <w:rPr>
          <w:rFonts w:ascii="Lucida Sans Unicode"/>
          <w:spacing w:val="13"/>
          <w:sz w:val="20"/>
          <w:lang w:val="en-US"/>
        </w:rPr>
        <w:t>GRANT</w:t>
      </w:r>
      <w:r w:rsidRPr="008E4C13">
        <w:rPr>
          <w:rFonts w:ascii="Lucida Sans Unicode"/>
          <w:spacing w:val="40"/>
          <w:sz w:val="20"/>
          <w:lang w:val="en-US"/>
        </w:rPr>
        <w:t xml:space="preserve"> </w:t>
      </w:r>
      <w:r w:rsidRPr="008E4C13">
        <w:rPr>
          <w:rFonts w:ascii="Lucida Sans Unicode"/>
          <w:spacing w:val="14"/>
          <w:sz w:val="20"/>
          <w:lang w:val="en-US"/>
        </w:rPr>
        <w:t>INSERT</w:t>
      </w:r>
      <w:r w:rsidRPr="008E4C13">
        <w:rPr>
          <w:rFonts w:ascii="Lucida Sans Unicode"/>
          <w:spacing w:val="38"/>
          <w:sz w:val="20"/>
          <w:lang w:val="en-US"/>
        </w:rPr>
        <w:t xml:space="preserve"> </w:t>
      </w:r>
      <w:r w:rsidRPr="008E4C13">
        <w:rPr>
          <w:rFonts w:ascii="Lucida Sans Unicode"/>
          <w:sz w:val="20"/>
          <w:lang w:val="en-US"/>
        </w:rPr>
        <w:t>ON</w:t>
      </w:r>
      <w:r w:rsidRPr="008E4C13">
        <w:rPr>
          <w:rFonts w:ascii="Lucida Sans Unicode"/>
          <w:spacing w:val="43"/>
          <w:sz w:val="20"/>
          <w:lang w:val="en-US"/>
        </w:rPr>
        <w:t xml:space="preserve"> </w:t>
      </w:r>
      <w:r w:rsidRPr="008E4C13">
        <w:rPr>
          <w:rFonts w:ascii="Lucida Sans Unicode"/>
          <w:spacing w:val="13"/>
          <w:sz w:val="20"/>
          <w:lang w:val="en-US"/>
        </w:rPr>
        <w:t>TABLE</w:t>
      </w:r>
      <w:r w:rsidRPr="008E4C13">
        <w:rPr>
          <w:rFonts w:ascii="Lucida Sans Unicode"/>
          <w:spacing w:val="46"/>
          <w:sz w:val="20"/>
          <w:lang w:val="en-US"/>
        </w:rPr>
        <w:t xml:space="preserve"> </w:t>
      </w:r>
      <w:r w:rsidRPr="008E4C13">
        <w:rPr>
          <w:rFonts w:ascii="Lucida Sans Unicode"/>
          <w:spacing w:val="13"/>
          <w:sz w:val="20"/>
          <w:lang w:val="en-US"/>
        </w:rPr>
        <w:t>Kreis</w:t>
      </w:r>
      <w:r w:rsidRPr="008E4C13">
        <w:rPr>
          <w:rFonts w:ascii="Lucida Sans Unicode"/>
          <w:spacing w:val="44"/>
          <w:sz w:val="20"/>
          <w:lang w:val="en-US"/>
        </w:rPr>
        <w:t xml:space="preserve"> </w:t>
      </w:r>
      <w:r w:rsidRPr="008E4C13">
        <w:rPr>
          <w:rFonts w:ascii="Lucida Sans Unicode"/>
          <w:sz w:val="20"/>
          <w:lang w:val="en-US"/>
        </w:rPr>
        <w:t>TO</w:t>
      </w:r>
      <w:r w:rsidRPr="008E4C13">
        <w:rPr>
          <w:rFonts w:ascii="Lucida Sans Unicode"/>
          <w:spacing w:val="46"/>
          <w:sz w:val="20"/>
          <w:lang w:val="en-US"/>
        </w:rPr>
        <w:t xml:space="preserve"> </w:t>
      </w:r>
      <w:r w:rsidRPr="008E4C13">
        <w:rPr>
          <w:rFonts w:ascii="Lucida Sans Unicode"/>
          <w:spacing w:val="16"/>
          <w:sz w:val="20"/>
          <w:lang w:val="en-US"/>
        </w:rPr>
        <w:t>Raspberry</w:t>
      </w:r>
      <w:r w:rsidRPr="008E4C13">
        <w:rPr>
          <w:rFonts w:ascii="Lucida Sans Unicode"/>
          <w:spacing w:val="-44"/>
          <w:sz w:val="20"/>
          <w:lang w:val="en-US"/>
        </w:rPr>
        <w:t xml:space="preserve"> </w:t>
      </w:r>
      <w:proofErr w:type="spellStart"/>
      <w:proofErr w:type="gramStart"/>
      <w:r w:rsidRPr="008E4C13">
        <w:rPr>
          <w:rFonts w:ascii="Lucida Sans Unicode"/>
          <w:spacing w:val="15"/>
          <w:sz w:val="20"/>
          <w:lang w:val="en-US"/>
        </w:rPr>
        <w:t>Kamera</w:t>
      </w:r>
      <w:proofErr w:type="spellEnd"/>
      <w:r w:rsidRPr="008E4C13">
        <w:rPr>
          <w:rFonts w:ascii="Lucida Sans Unicode"/>
          <w:spacing w:val="-34"/>
          <w:sz w:val="20"/>
          <w:lang w:val="en-US"/>
        </w:rPr>
        <w:t xml:space="preserve"> </w:t>
      </w:r>
      <w:r w:rsidRPr="008E4C13">
        <w:rPr>
          <w:rFonts w:ascii="Lucida Sans Unicode"/>
          <w:w w:val="135"/>
          <w:sz w:val="20"/>
          <w:lang w:val="en-US"/>
        </w:rPr>
        <w:t>;</w:t>
      </w:r>
      <w:proofErr w:type="gramEnd"/>
      <w:r w:rsidRPr="008E4C13">
        <w:rPr>
          <w:rFonts w:ascii="Lucida Sans Unicode"/>
          <w:w w:val="135"/>
          <w:sz w:val="20"/>
          <w:lang w:val="en-US"/>
        </w:rPr>
        <w:t xml:space="preserve"> </w:t>
      </w:r>
      <w:r w:rsidRPr="008E4C13">
        <w:rPr>
          <w:rFonts w:ascii="Lucida Sans Unicode"/>
          <w:spacing w:val="13"/>
          <w:w w:val="90"/>
          <w:sz w:val="20"/>
          <w:lang w:val="en-US"/>
        </w:rPr>
        <w:t>GRANT</w:t>
      </w:r>
      <w:r w:rsidRPr="008E4C13">
        <w:rPr>
          <w:rFonts w:ascii="Lucida Sans Unicode"/>
          <w:spacing w:val="73"/>
          <w:sz w:val="20"/>
          <w:lang w:val="en-US"/>
        </w:rPr>
        <w:t xml:space="preserve"> </w:t>
      </w:r>
      <w:r w:rsidRPr="008E4C13">
        <w:rPr>
          <w:rFonts w:ascii="Lucida Sans Unicode"/>
          <w:spacing w:val="14"/>
          <w:w w:val="90"/>
          <w:sz w:val="20"/>
          <w:lang w:val="en-US"/>
        </w:rPr>
        <w:t>INSERT</w:t>
      </w:r>
      <w:r w:rsidRPr="008E4C13">
        <w:rPr>
          <w:rFonts w:ascii="Lucida Sans Unicode"/>
          <w:spacing w:val="76"/>
          <w:sz w:val="20"/>
          <w:lang w:val="en-US"/>
        </w:rPr>
        <w:t xml:space="preserve"> </w:t>
      </w:r>
      <w:r w:rsidRPr="008E4C13">
        <w:rPr>
          <w:rFonts w:ascii="Lucida Sans Unicode"/>
          <w:w w:val="90"/>
          <w:sz w:val="20"/>
          <w:lang w:val="en-US"/>
        </w:rPr>
        <w:t>ON</w:t>
      </w:r>
      <w:r w:rsidRPr="008E4C13">
        <w:rPr>
          <w:rFonts w:ascii="Lucida Sans Unicode"/>
          <w:spacing w:val="76"/>
          <w:sz w:val="20"/>
          <w:lang w:val="en-US"/>
        </w:rPr>
        <w:t xml:space="preserve"> </w:t>
      </w:r>
      <w:r w:rsidRPr="008E4C13">
        <w:rPr>
          <w:rFonts w:ascii="Lucida Sans Unicode"/>
          <w:spacing w:val="13"/>
          <w:w w:val="90"/>
          <w:sz w:val="20"/>
          <w:lang w:val="en-US"/>
        </w:rPr>
        <w:t>TABLE</w:t>
      </w:r>
      <w:r w:rsidRPr="008E4C13">
        <w:rPr>
          <w:rFonts w:ascii="Lucida Sans Unicode"/>
          <w:spacing w:val="79"/>
          <w:sz w:val="20"/>
          <w:lang w:val="en-US"/>
        </w:rPr>
        <w:t xml:space="preserve"> </w:t>
      </w:r>
      <w:proofErr w:type="spellStart"/>
      <w:r w:rsidRPr="008E4C13">
        <w:rPr>
          <w:rFonts w:ascii="Lucida Sans Unicode"/>
          <w:spacing w:val="15"/>
          <w:w w:val="90"/>
          <w:sz w:val="20"/>
          <w:lang w:val="en-US"/>
        </w:rPr>
        <w:t>Messung</w:t>
      </w:r>
      <w:proofErr w:type="spellEnd"/>
      <w:r w:rsidRPr="008E4C13">
        <w:rPr>
          <w:rFonts w:ascii="Lucida Sans Unicode"/>
          <w:spacing w:val="77"/>
          <w:sz w:val="20"/>
          <w:lang w:val="en-US"/>
        </w:rPr>
        <w:t xml:space="preserve"> </w:t>
      </w:r>
      <w:r w:rsidRPr="008E4C13">
        <w:rPr>
          <w:rFonts w:ascii="Lucida Sans Unicode"/>
          <w:w w:val="90"/>
          <w:sz w:val="20"/>
          <w:lang w:val="en-US"/>
        </w:rPr>
        <w:t>TO</w:t>
      </w:r>
      <w:r w:rsidRPr="008E4C13">
        <w:rPr>
          <w:rFonts w:ascii="Lucida Sans Unicode"/>
          <w:spacing w:val="78"/>
          <w:sz w:val="20"/>
          <w:lang w:val="en-US"/>
        </w:rPr>
        <w:t xml:space="preserve"> </w:t>
      </w:r>
      <w:r w:rsidRPr="008E4C13">
        <w:rPr>
          <w:rFonts w:ascii="Lucida Sans Unicode"/>
          <w:spacing w:val="16"/>
          <w:w w:val="90"/>
          <w:sz w:val="20"/>
          <w:lang w:val="en-US"/>
        </w:rPr>
        <w:t>Raspberry</w:t>
      </w:r>
      <w:r w:rsidRPr="008E4C13">
        <w:rPr>
          <w:rFonts w:ascii="Lucida Sans Unicode"/>
          <w:spacing w:val="-38"/>
          <w:w w:val="90"/>
          <w:sz w:val="20"/>
          <w:lang w:val="en-US"/>
        </w:rPr>
        <w:t xml:space="preserve"> </w:t>
      </w:r>
      <w:proofErr w:type="spellStart"/>
      <w:r w:rsidRPr="008E4C13">
        <w:rPr>
          <w:rFonts w:ascii="Lucida Sans Unicode"/>
          <w:spacing w:val="15"/>
          <w:w w:val="90"/>
          <w:sz w:val="20"/>
          <w:lang w:val="en-US"/>
        </w:rPr>
        <w:t>Kamera</w:t>
      </w:r>
      <w:proofErr w:type="spellEnd"/>
      <w:r w:rsidRPr="008E4C13">
        <w:rPr>
          <w:rFonts w:ascii="Lucida Sans Unicode"/>
          <w:spacing w:val="-28"/>
          <w:w w:val="90"/>
          <w:sz w:val="20"/>
          <w:lang w:val="en-US"/>
        </w:rPr>
        <w:t xml:space="preserve"> </w:t>
      </w:r>
      <w:r w:rsidRPr="008E4C13">
        <w:rPr>
          <w:rFonts w:ascii="Lucida Sans Unicode"/>
          <w:w w:val="90"/>
          <w:sz w:val="20"/>
          <w:lang w:val="en-US"/>
        </w:rPr>
        <w:t>;</w:t>
      </w:r>
    </w:p>
    <w:p w14:paraId="7C6E82EE" w14:textId="77777777" w:rsidR="00854AE3" w:rsidRPr="008E4C13" w:rsidRDefault="006C76DB">
      <w:pPr>
        <w:spacing w:line="258" w:lineRule="exact"/>
        <w:ind w:left="543"/>
        <w:rPr>
          <w:rFonts w:ascii="Lucida Sans Unicode"/>
          <w:sz w:val="20"/>
          <w:lang w:val="en-US"/>
        </w:rPr>
      </w:pPr>
      <w:r w:rsidRPr="008E4C13">
        <w:rPr>
          <w:rFonts w:ascii="Lucida Sans Unicode"/>
          <w:spacing w:val="13"/>
          <w:w w:val="90"/>
          <w:sz w:val="20"/>
          <w:lang w:val="en-US"/>
        </w:rPr>
        <w:t>GRANT</w:t>
      </w:r>
      <w:r w:rsidRPr="008E4C13">
        <w:rPr>
          <w:rFonts w:ascii="Lucida Sans Unicode"/>
          <w:spacing w:val="74"/>
          <w:sz w:val="20"/>
          <w:lang w:val="en-US"/>
        </w:rPr>
        <w:t xml:space="preserve"> </w:t>
      </w:r>
      <w:proofErr w:type="gramStart"/>
      <w:r w:rsidRPr="008E4C13">
        <w:rPr>
          <w:rFonts w:ascii="Lucida Sans Unicode"/>
          <w:spacing w:val="12"/>
          <w:w w:val="90"/>
          <w:sz w:val="20"/>
          <w:lang w:val="en-US"/>
        </w:rPr>
        <w:t>INSERT</w:t>
      </w:r>
      <w:r w:rsidRPr="008E4C13">
        <w:rPr>
          <w:rFonts w:ascii="Lucida Sans Unicode"/>
          <w:spacing w:val="-16"/>
          <w:w w:val="90"/>
          <w:sz w:val="20"/>
          <w:lang w:val="en-US"/>
        </w:rPr>
        <w:t xml:space="preserve"> </w:t>
      </w:r>
      <w:r w:rsidRPr="008E4C13">
        <w:rPr>
          <w:rFonts w:ascii="Lucida Sans Unicode"/>
          <w:w w:val="90"/>
          <w:sz w:val="20"/>
          <w:lang w:val="en-US"/>
        </w:rPr>
        <w:t>,</w:t>
      </w:r>
      <w:proofErr w:type="gramEnd"/>
      <w:r w:rsidRPr="008E4C13">
        <w:rPr>
          <w:rFonts w:ascii="Lucida Sans Unicode"/>
          <w:spacing w:val="78"/>
          <w:sz w:val="20"/>
          <w:lang w:val="en-US"/>
        </w:rPr>
        <w:t xml:space="preserve"> </w:t>
      </w:r>
      <w:r w:rsidRPr="008E4C13">
        <w:rPr>
          <w:rFonts w:ascii="Lucida Sans Unicode"/>
          <w:spacing w:val="14"/>
          <w:w w:val="90"/>
          <w:sz w:val="20"/>
          <w:lang w:val="en-US"/>
        </w:rPr>
        <w:t>SELECT</w:t>
      </w:r>
      <w:r w:rsidRPr="008E4C13">
        <w:rPr>
          <w:rFonts w:ascii="Lucida Sans Unicode"/>
          <w:spacing w:val="49"/>
          <w:w w:val="150"/>
          <w:sz w:val="20"/>
          <w:lang w:val="en-US"/>
        </w:rPr>
        <w:t xml:space="preserve"> </w:t>
      </w:r>
      <w:r w:rsidRPr="008E4C13">
        <w:rPr>
          <w:rFonts w:ascii="Lucida Sans Unicode"/>
          <w:w w:val="90"/>
          <w:sz w:val="20"/>
          <w:lang w:val="en-US"/>
        </w:rPr>
        <w:t>ON</w:t>
      </w:r>
      <w:r w:rsidRPr="008E4C13">
        <w:rPr>
          <w:rFonts w:ascii="Lucida Sans Unicode"/>
          <w:spacing w:val="49"/>
          <w:w w:val="150"/>
          <w:sz w:val="20"/>
          <w:lang w:val="en-US"/>
        </w:rPr>
        <w:t xml:space="preserve"> </w:t>
      </w:r>
      <w:r w:rsidRPr="008E4C13">
        <w:rPr>
          <w:rFonts w:ascii="Lucida Sans Unicode"/>
          <w:spacing w:val="13"/>
          <w:w w:val="90"/>
          <w:sz w:val="20"/>
          <w:lang w:val="en-US"/>
        </w:rPr>
        <w:t>TABLE</w:t>
      </w:r>
      <w:r w:rsidRPr="008E4C13">
        <w:rPr>
          <w:rFonts w:ascii="Lucida Sans Unicode"/>
          <w:spacing w:val="51"/>
          <w:w w:val="150"/>
          <w:sz w:val="20"/>
          <w:lang w:val="en-US"/>
        </w:rPr>
        <w:t xml:space="preserve"> </w:t>
      </w:r>
      <w:r w:rsidRPr="008E4C13">
        <w:rPr>
          <w:rFonts w:ascii="Lucida Sans Unicode"/>
          <w:spacing w:val="12"/>
          <w:w w:val="90"/>
          <w:sz w:val="20"/>
          <w:lang w:val="en-US"/>
        </w:rPr>
        <w:t>Tape</w:t>
      </w:r>
      <w:r w:rsidRPr="008E4C13">
        <w:rPr>
          <w:rFonts w:ascii="Lucida Sans Unicode"/>
          <w:spacing w:val="79"/>
          <w:sz w:val="20"/>
          <w:lang w:val="en-US"/>
        </w:rPr>
        <w:t xml:space="preserve"> </w:t>
      </w:r>
      <w:r w:rsidRPr="008E4C13">
        <w:rPr>
          <w:rFonts w:ascii="Lucida Sans Unicode"/>
          <w:w w:val="90"/>
          <w:sz w:val="20"/>
          <w:lang w:val="en-US"/>
        </w:rPr>
        <w:t>TO</w:t>
      </w:r>
      <w:r w:rsidRPr="008E4C13">
        <w:rPr>
          <w:rFonts w:ascii="Lucida Sans Unicode"/>
          <w:spacing w:val="51"/>
          <w:w w:val="150"/>
          <w:sz w:val="20"/>
          <w:lang w:val="en-US"/>
        </w:rPr>
        <w:t xml:space="preserve"> </w:t>
      </w:r>
      <w:r w:rsidRPr="008E4C13">
        <w:rPr>
          <w:rFonts w:ascii="Lucida Sans Unicode"/>
          <w:spacing w:val="16"/>
          <w:w w:val="90"/>
          <w:sz w:val="20"/>
          <w:lang w:val="en-US"/>
        </w:rPr>
        <w:t>Raspberry</w:t>
      </w:r>
      <w:r w:rsidRPr="008E4C13">
        <w:rPr>
          <w:rFonts w:ascii="Lucida Sans Unicode"/>
          <w:spacing w:val="-37"/>
          <w:w w:val="90"/>
          <w:sz w:val="20"/>
          <w:lang w:val="en-US"/>
        </w:rPr>
        <w:t xml:space="preserve"> </w:t>
      </w:r>
      <w:proofErr w:type="spellStart"/>
      <w:r w:rsidRPr="008E4C13">
        <w:rPr>
          <w:rFonts w:ascii="Lucida Sans Unicode"/>
          <w:spacing w:val="15"/>
          <w:w w:val="90"/>
          <w:sz w:val="20"/>
          <w:lang w:val="en-US"/>
        </w:rPr>
        <w:t>Kamera</w:t>
      </w:r>
      <w:proofErr w:type="spellEnd"/>
      <w:r w:rsidRPr="008E4C13">
        <w:rPr>
          <w:rFonts w:ascii="Lucida Sans Unicode"/>
          <w:spacing w:val="-28"/>
          <w:w w:val="90"/>
          <w:sz w:val="20"/>
          <w:lang w:val="en-US"/>
        </w:rPr>
        <w:t xml:space="preserve"> </w:t>
      </w:r>
      <w:r w:rsidRPr="008E4C13">
        <w:rPr>
          <w:rFonts w:ascii="Lucida Sans Unicode"/>
          <w:spacing w:val="-10"/>
          <w:w w:val="90"/>
          <w:sz w:val="20"/>
          <w:lang w:val="en-US"/>
        </w:rPr>
        <w:t>;</w:t>
      </w:r>
    </w:p>
    <w:p w14:paraId="36A1E005" w14:textId="77777777" w:rsidR="00854AE3" w:rsidRPr="008E4C13" w:rsidRDefault="00854AE3">
      <w:pPr>
        <w:pStyle w:val="Textkrper"/>
        <w:spacing w:before="103"/>
        <w:rPr>
          <w:rFonts w:ascii="Lucida Sans Unicode"/>
          <w:sz w:val="20"/>
          <w:lang w:val="en-US"/>
        </w:rPr>
      </w:pPr>
    </w:p>
    <w:p w14:paraId="7B1BE785" w14:textId="77777777" w:rsidR="00854AE3" w:rsidRPr="008E4C13" w:rsidRDefault="006C76DB">
      <w:pPr>
        <w:spacing w:line="288" w:lineRule="exact"/>
        <w:ind w:left="543"/>
        <w:rPr>
          <w:rFonts w:ascii="Lucida Sans Unicode" w:hAnsi="Lucida Sans Unicode"/>
          <w:sz w:val="20"/>
          <w:lang w:val="en-US"/>
        </w:rPr>
      </w:pPr>
      <w:r w:rsidRPr="008E4C13">
        <w:rPr>
          <w:rFonts w:ascii="Lucida Sans Unicode" w:hAnsi="Lucida Sans Unicode"/>
          <w:spacing w:val="14"/>
          <w:w w:val="90"/>
          <w:sz w:val="20"/>
          <w:lang w:val="en-US"/>
        </w:rPr>
        <w:t>CREATE</w:t>
      </w:r>
      <w:r w:rsidRPr="008E4C13">
        <w:rPr>
          <w:rFonts w:ascii="Lucida Sans Unicode" w:hAnsi="Lucida Sans Unicode"/>
          <w:spacing w:val="64"/>
          <w:w w:val="150"/>
          <w:sz w:val="20"/>
          <w:lang w:val="en-US"/>
        </w:rPr>
        <w:t xml:space="preserve"> </w:t>
      </w:r>
      <w:r w:rsidRPr="008E4C13">
        <w:rPr>
          <w:rFonts w:ascii="Lucida Sans Unicode" w:hAnsi="Lucida Sans Unicode"/>
          <w:spacing w:val="12"/>
          <w:w w:val="90"/>
          <w:sz w:val="20"/>
          <w:lang w:val="en-US"/>
        </w:rPr>
        <w:t>USER</w:t>
      </w:r>
      <w:r w:rsidRPr="008E4C13">
        <w:rPr>
          <w:rFonts w:ascii="Lucida Sans Unicode" w:hAnsi="Lucida Sans Unicode"/>
          <w:spacing w:val="66"/>
          <w:w w:val="150"/>
          <w:sz w:val="20"/>
          <w:lang w:val="en-US"/>
        </w:rPr>
        <w:t xml:space="preserve"> </w:t>
      </w:r>
      <w:proofErr w:type="spellStart"/>
      <w:r w:rsidRPr="008E4C13">
        <w:rPr>
          <w:rFonts w:ascii="Lucida Sans Unicode" w:hAnsi="Lucida Sans Unicode"/>
          <w:spacing w:val="17"/>
          <w:w w:val="90"/>
          <w:sz w:val="20"/>
          <w:lang w:val="en-US"/>
        </w:rPr>
        <w:t>Feldversuch</w:t>
      </w:r>
      <w:proofErr w:type="spellEnd"/>
      <w:r w:rsidRPr="008E4C13">
        <w:rPr>
          <w:rFonts w:ascii="Lucida Sans Unicode" w:hAnsi="Lucida Sans Unicode"/>
          <w:spacing w:val="66"/>
          <w:w w:val="150"/>
          <w:sz w:val="20"/>
          <w:lang w:val="en-US"/>
        </w:rPr>
        <w:t xml:space="preserve"> </w:t>
      </w:r>
      <w:r w:rsidRPr="008E4C13">
        <w:rPr>
          <w:rFonts w:ascii="Lucida Sans Unicode" w:hAnsi="Lucida Sans Unicode"/>
          <w:spacing w:val="12"/>
          <w:w w:val="90"/>
          <w:sz w:val="20"/>
          <w:lang w:val="en-US"/>
        </w:rPr>
        <w:t>WITH</w:t>
      </w:r>
      <w:r w:rsidRPr="008E4C13">
        <w:rPr>
          <w:rFonts w:ascii="Lucida Sans Unicode" w:hAnsi="Lucida Sans Unicode"/>
          <w:spacing w:val="66"/>
          <w:w w:val="150"/>
          <w:sz w:val="20"/>
          <w:lang w:val="en-US"/>
        </w:rPr>
        <w:t xml:space="preserve"> </w:t>
      </w:r>
      <w:proofErr w:type="gramStart"/>
      <w:r w:rsidRPr="008E4C13">
        <w:rPr>
          <w:rFonts w:ascii="Lucida Sans Unicode" w:hAnsi="Lucida Sans Unicode"/>
          <w:spacing w:val="15"/>
          <w:w w:val="90"/>
          <w:sz w:val="20"/>
          <w:lang w:val="en-US"/>
        </w:rPr>
        <w:t>PASSWORD</w:t>
      </w:r>
      <w:r w:rsidRPr="008E4C13">
        <w:rPr>
          <w:rFonts w:ascii="Lucida Sans Unicode" w:hAnsi="Lucida Sans Unicode"/>
          <w:spacing w:val="63"/>
          <w:w w:val="150"/>
          <w:sz w:val="20"/>
          <w:lang w:val="en-US"/>
        </w:rPr>
        <w:t xml:space="preserve"> </w:t>
      </w:r>
      <w:r w:rsidRPr="008E4C13">
        <w:rPr>
          <w:rFonts w:ascii="Lucida Sans Unicode" w:hAnsi="Lucida Sans Unicode"/>
          <w:w w:val="90"/>
          <w:sz w:val="20"/>
          <w:lang w:val="en-US"/>
        </w:rPr>
        <w:t>’</w:t>
      </w:r>
      <w:proofErr w:type="gramEnd"/>
      <w:r w:rsidRPr="008E4C13">
        <w:rPr>
          <w:rFonts w:ascii="Lucida Sans Unicode" w:hAnsi="Lucida Sans Unicode"/>
          <w:spacing w:val="-30"/>
          <w:w w:val="90"/>
          <w:sz w:val="20"/>
          <w:lang w:val="en-US"/>
        </w:rPr>
        <w:t xml:space="preserve"> </w:t>
      </w:r>
      <w:proofErr w:type="spellStart"/>
      <w:r w:rsidRPr="008E4C13">
        <w:rPr>
          <w:rFonts w:ascii="Lucida Sans Unicode" w:hAnsi="Lucida Sans Unicode"/>
          <w:spacing w:val="17"/>
          <w:w w:val="90"/>
          <w:sz w:val="20"/>
          <w:lang w:val="en-US"/>
        </w:rPr>
        <w:t>bsacauxiaxbc</w:t>
      </w:r>
      <w:proofErr w:type="spellEnd"/>
      <w:r w:rsidRPr="008E4C13">
        <w:rPr>
          <w:rFonts w:ascii="Lucida Sans Unicode" w:hAnsi="Lucida Sans Unicode"/>
          <w:spacing w:val="-38"/>
          <w:w w:val="90"/>
          <w:sz w:val="20"/>
          <w:lang w:val="en-US"/>
        </w:rPr>
        <w:t xml:space="preserve"> </w:t>
      </w:r>
      <w:r w:rsidRPr="008E4C13">
        <w:rPr>
          <w:rFonts w:ascii="Lucida Sans Unicode" w:hAnsi="Lucida Sans Unicode"/>
          <w:spacing w:val="12"/>
          <w:w w:val="90"/>
          <w:sz w:val="20"/>
          <w:lang w:val="en-US"/>
        </w:rPr>
        <w:t>222</w:t>
      </w:r>
      <w:r w:rsidRPr="008E4C13">
        <w:rPr>
          <w:rFonts w:ascii="Lucida Sans Unicode" w:hAnsi="Lucida Sans Unicode"/>
          <w:spacing w:val="-27"/>
          <w:w w:val="90"/>
          <w:sz w:val="20"/>
          <w:lang w:val="en-US"/>
        </w:rPr>
        <w:t xml:space="preserve"> </w:t>
      </w:r>
      <w:r w:rsidRPr="008E4C13">
        <w:rPr>
          <w:rFonts w:ascii="Lucida Sans Unicode" w:hAnsi="Lucida Sans Unicode"/>
          <w:spacing w:val="12"/>
          <w:w w:val="90"/>
          <w:sz w:val="20"/>
          <w:lang w:val="en-US"/>
        </w:rPr>
        <w:t>/’</w:t>
      </w:r>
      <w:r w:rsidRPr="008E4C13">
        <w:rPr>
          <w:rFonts w:ascii="Lucida Sans Unicode" w:hAnsi="Lucida Sans Unicode"/>
          <w:spacing w:val="56"/>
          <w:w w:val="150"/>
          <w:sz w:val="20"/>
          <w:lang w:val="en-US"/>
        </w:rPr>
        <w:t xml:space="preserve"> </w:t>
      </w:r>
      <w:r w:rsidRPr="008E4C13">
        <w:rPr>
          <w:rFonts w:ascii="Lucida Sans Unicode" w:hAnsi="Lucida Sans Unicode"/>
          <w:spacing w:val="16"/>
          <w:w w:val="90"/>
          <w:sz w:val="20"/>
          <w:lang w:val="en-US"/>
        </w:rPr>
        <w:t>NOINHERIT</w:t>
      </w:r>
      <w:r w:rsidRPr="008E4C13">
        <w:rPr>
          <w:rFonts w:ascii="Lucida Sans Unicode" w:hAnsi="Lucida Sans Unicode"/>
          <w:spacing w:val="-29"/>
          <w:w w:val="90"/>
          <w:sz w:val="20"/>
          <w:lang w:val="en-US"/>
        </w:rPr>
        <w:t xml:space="preserve"> </w:t>
      </w:r>
      <w:r w:rsidRPr="008E4C13">
        <w:rPr>
          <w:rFonts w:ascii="Lucida Sans Unicode" w:hAnsi="Lucida Sans Unicode"/>
          <w:spacing w:val="-10"/>
          <w:w w:val="90"/>
          <w:sz w:val="20"/>
          <w:lang w:val="en-US"/>
        </w:rPr>
        <w:t>;</w:t>
      </w:r>
    </w:p>
    <w:p w14:paraId="788DD2FF" w14:textId="77777777" w:rsidR="00854AE3" w:rsidRPr="008E4C13" w:rsidRDefault="006C76DB">
      <w:pPr>
        <w:spacing w:line="203" w:lineRule="exact"/>
        <w:ind w:left="542"/>
        <w:rPr>
          <w:rFonts w:ascii="Cambria"/>
          <w:i/>
          <w:sz w:val="20"/>
          <w:lang w:val="en-US"/>
        </w:rPr>
      </w:pPr>
      <w:r w:rsidRPr="008E4C13">
        <w:rPr>
          <w:rFonts w:ascii="Cambria"/>
          <w:i/>
          <w:spacing w:val="16"/>
          <w:w w:val="135"/>
          <w:sz w:val="20"/>
          <w:lang w:val="en-US"/>
        </w:rPr>
        <w:t>-</w:t>
      </w:r>
      <w:r w:rsidRPr="008E4C13">
        <w:rPr>
          <w:rFonts w:ascii="Cambria"/>
          <w:i/>
          <w:w w:val="135"/>
          <w:sz w:val="20"/>
          <w:lang w:val="en-US"/>
        </w:rPr>
        <w:t>-</w:t>
      </w:r>
      <w:r w:rsidRPr="008E4C13">
        <w:rPr>
          <w:rFonts w:ascii="Cambria"/>
          <w:i/>
          <w:spacing w:val="49"/>
          <w:w w:val="135"/>
          <w:sz w:val="20"/>
          <w:lang w:val="en-US"/>
        </w:rPr>
        <w:t xml:space="preserve"> </w:t>
      </w:r>
      <w:r w:rsidRPr="008E4C13">
        <w:rPr>
          <w:rFonts w:ascii="Cambria"/>
          <w:i/>
          <w:spacing w:val="13"/>
          <w:w w:val="125"/>
          <w:sz w:val="20"/>
          <w:lang w:val="en-US"/>
        </w:rPr>
        <w:t>Grant</w:t>
      </w:r>
      <w:r w:rsidRPr="008E4C13">
        <w:rPr>
          <w:rFonts w:ascii="Cambria"/>
          <w:i/>
          <w:spacing w:val="55"/>
          <w:w w:val="135"/>
          <w:sz w:val="20"/>
          <w:lang w:val="en-US"/>
        </w:rPr>
        <w:t xml:space="preserve"> </w:t>
      </w:r>
      <w:r w:rsidRPr="008E4C13">
        <w:rPr>
          <w:rFonts w:ascii="Cambria"/>
          <w:i/>
          <w:spacing w:val="14"/>
          <w:w w:val="135"/>
          <w:sz w:val="20"/>
          <w:lang w:val="en-US"/>
        </w:rPr>
        <w:t>insert</w:t>
      </w:r>
      <w:r w:rsidRPr="008E4C13">
        <w:rPr>
          <w:rFonts w:ascii="Cambria"/>
          <w:i/>
          <w:spacing w:val="57"/>
          <w:w w:val="135"/>
          <w:sz w:val="20"/>
          <w:lang w:val="en-US"/>
        </w:rPr>
        <w:t xml:space="preserve"> </w:t>
      </w:r>
      <w:r w:rsidRPr="008E4C13">
        <w:rPr>
          <w:rFonts w:ascii="Cambria"/>
          <w:i/>
          <w:spacing w:val="17"/>
          <w:w w:val="135"/>
          <w:sz w:val="20"/>
          <w:lang w:val="en-US"/>
        </w:rPr>
        <w:t>permissions</w:t>
      </w:r>
      <w:r w:rsidRPr="008E4C13">
        <w:rPr>
          <w:rFonts w:ascii="Cambria"/>
          <w:i/>
          <w:spacing w:val="54"/>
          <w:w w:val="135"/>
          <w:sz w:val="20"/>
          <w:lang w:val="en-US"/>
        </w:rPr>
        <w:t xml:space="preserve"> </w:t>
      </w:r>
      <w:r w:rsidRPr="008E4C13">
        <w:rPr>
          <w:rFonts w:ascii="Cambria"/>
          <w:i/>
          <w:w w:val="125"/>
          <w:sz w:val="20"/>
          <w:lang w:val="en-US"/>
        </w:rPr>
        <w:t>on</w:t>
      </w:r>
      <w:r w:rsidRPr="008E4C13">
        <w:rPr>
          <w:rFonts w:ascii="Cambria"/>
          <w:i/>
          <w:spacing w:val="53"/>
          <w:w w:val="135"/>
          <w:sz w:val="20"/>
          <w:lang w:val="en-US"/>
        </w:rPr>
        <w:t xml:space="preserve"> </w:t>
      </w:r>
      <w:r w:rsidRPr="008E4C13">
        <w:rPr>
          <w:rFonts w:ascii="Cambria"/>
          <w:i/>
          <w:spacing w:val="15"/>
          <w:w w:val="135"/>
          <w:sz w:val="20"/>
          <w:lang w:val="en-US"/>
        </w:rPr>
        <w:t>specific</w:t>
      </w:r>
      <w:r w:rsidRPr="008E4C13">
        <w:rPr>
          <w:rFonts w:ascii="Cambria"/>
          <w:i/>
          <w:spacing w:val="57"/>
          <w:w w:val="135"/>
          <w:sz w:val="20"/>
          <w:lang w:val="en-US"/>
        </w:rPr>
        <w:t xml:space="preserve"> </w:t>
      </w:r>
      <w:r w:rsidRPr="008E4C13">
        <w:rPr>
          <w:rFonts w:ascii="Cambria"/>
          <w:i/>
          <w:spacing w:val="12"/>
          <w:w w:val="135"/>
          <w:sz w:val="20"/>
          <w:lang w:val="en-US"/>
        </w:rPr>
        <w:t>tables</w:t>
      </w:r>
    </w:p>
    <w:p w14:paraId="73E4803D" w14:textId="77777777" w:rsidR="00854AE3" w:rsidRPr="008E4C13" w:rsidRDefault="006C76DB">
      <w:pPr>
        <w:spacing w:before="36" w:line="187" w:lineRule="auto"/>
        <w:ind w:left="543" w:right="3355"/>
        <w:rPr>
          <w:rFonts w:ascii="Lucida Sans Unicode"/>
          <w:sz w:val="20"/>
          <w:lang w:val="en-US"/>
        </w:rPr>
      </w:pPr>
      <w:r w:rsidRPr="008E4C13">
        <w:rPr>
          <w:rFonts w:ascii="Lucida Sans Unicode"/>
          <w:spacing w:val="11"/>
          <w:sz w:val="20"/>
          <w:lang w:val="en-US"/>
        </w:rPr>
        <w:t>GRANT</w:t>
      </w:r>
      <w:r w:rsidRPr="008E4C13">
        <w:rPr>
          <w:rFonts w:ascii="Lucida Sans Unicode"/>
          <w:spacing w:val="38"/>
          <w:sz w:val="20"/>
          <w:lang w:val="en-US"/>
        </w:rPr>
        <w:t xml:space="preserve"> </w:t>
      </w:r>
      <w:proofErr w:type="gramStart"/>
      <w:r w:rsidRPr="008E4C13">
        <w:rPr>
          <w:rFonts w:ascii="Lucida Sans Unicode"/>
          <w:spacing w:val="11"/>
          <w:sz w:val="20"/>
          <w:lang w:val="en-US"/>
        </w:rPr>
        <w:t>INSERT</w:t>
      </w:r>
      <w:r w:rsidRPr="008E4C13">
        <w:rPr>
          <w:rFonts w:ascii="Lucida Sans Unicode"/>
          <w:spacing w:val="-22"/>
          <w:sz w:val="20"/>
          <w:lang w:val="en-US"/>
        </w:rPr>
        <w:t xml:space="preserve"> </w:t>
      </w:r>
      <w:r w:rsidRPr="008E4C13">
        <w:rPr>
          <w:rFonts w:ascii="Lucida Sans Unicode"/>
          <w:sz w:val="20"/>
          <w:lang w:val="en-US"/>
        </w:rPr>
        <w:t>,</w:t>
      </w:r>
      <w:proofErr w:type="gramEnd"/>
      <w:r w:rsidRPr="008E4C13">
        <w:rPr>
          <w:rFonts w:ascii="Lucida Sans Unicode"/>
          <w:spacing w:val="37"/>
          <w:sz w:val="20"/>
          <w:lang w:val="en-US"/>
        </w:rPr>
        <w:t xml:space="preserve"> </w:t>
      </w:r>
      <w:r w:rsidRPr="008E4C13">
        <w:rPr>
          <w:rFonts w:ascii="Lucida Sans Unicode"/>
          <w:spacing w:val="11"/>
          <w:sz w:val="20"/>
          <w:lang w:val="en-US"/>
        </w:rPr>
        <w:t>SELECT</w:t>
      </w:r>
      <w:r w:rsidRPr="008E4C13">
        <w:rPr>
          <w:rFonts w:ascii="Lucida Sans Unicode"/>
          <w:spacing w:val="38"/>
          <w:sz w:val="20"/>
          <w:lang w:val="en-US"/>
        </w:rPr>
        <w:t xml:space="preserve"> </w:t>
      </w:r>
      <w:r w:rsidRPr="008E4C13">
        <w:rPr>
          <w:rFonts w:ascii="Lucida Sans Unicode"/>
          <w:sz w:val="20"/>
          <w:lang w:val="en-US"/>
        </w:rPr>
        <w:t>ON</w:t>
      </w:r>
      <w:r w:rsidRPr="008E4C13">
        <w:rPr>
          <w:rFonts w:ascii="Lucida Sans Unicode"/>
          <w:spacing w:val="38"/>
          <w:sz w:val="20"/>
          <w:lang w:val="en-US"/>
        </w:rPr>
        <w:t xml:space="preserve"> </w:t>
      </w:r>
      <w:r w:rsidRPr="008E4C13">
        <w:rPr>
          <w:rFonts w:ascii="Lucida Sans Unicode"/>
          <w:spacing w:val="11"/>
          <w:sz w:val="20"/>
          <w:lang w:val="en-US"/>
        </w:rPr>
        <w:t>TABLE</w:t>
      </w:r>
      <w:r w:rsidRPr="008E4C13">
        <w:rPr>
          <w:rFonts w:ascii="Lucida Sans Unicode"/>
          <w:spacing w:val="41"/>
          <w:sz w:val="20"/>
          <w:lang w:val="en-US"/>
        </w:rPr>
        <w:t xml:space="preserve"> </w:t>
      </w:r>
      <w:proofErr w:type="spellStart"/>
      <w:r w:rsidRPr="008E4C13">
        <w:rPr>
          <w:rFonts w:ascii="Lucida Sans Unicode"/>
          <w:spacing w:val="11"/>
          <w:sz w:val="20"/>
          <w:lang w:val="en-US"/>
        </w:rPr>
        <w:t>Messung</w:t>
      </w:r>
      <w:proofErr w:type="spellEnd"/>
      <w:r w:rsidRPr="008E4C13">
        <w:rPr>
          <w:rFonts w:ascii="Lucida Sans Unicode"/>
          <w:spacing w:val="39"/>
          <w:sz w:val="20"/>
          <w:lang w:val="en-US"/>
        </w:rPr>
        <w:t xml:space="preserve"> </w:t>
      </w:r>
      <w:r w:rsidRPr="008E4C13">
        <w:rPr>
          <w:rFonts w:ascii="Lucida Sans Unicode"/>
          <w:sz w:val="20"/>
          <w:lang w:val="en-US"/>
        </w:rPr>
        <w:t>TO</w:t>
      </w:r>
      <w:r w:rsidRPr="008E4C13">
        <w:rPr>
          <w:rFonts w:ascii="Lucida Sans Unicode"/>
          <w:spacing w:val="39"/>
          <w:sz w:val="20"/>
          <w:lang w:val="en-US"/>
        </w:rPr>
        <w:t xml:space="preserve"> </w:t>
      </w:r>
      <w:proofErr w:type="spellStart"/>
      <w:r w:rsidRPr="008E4C13">
        <w:rPr>
          <w:rFonts w:ascii="Lucida Sans Unicode"/>
          <w:spacing w:val="11"/>
          <w:sz w:val="20"/>
          <w:lang w:val="en-US"/>
        </w:rPr>
        <w:t>Feldversuch</w:t>
      </w:r>
      <w:proofErr w:type="spellEnd"/>
      <w:r w:rsidRPr="008E4C13">
        <w:rPr>
          <w:rFonts w:ascii="Lucida Sans Unicode"/>
          <w:spacing w:val="-34"/>
          <w:sz w:val="20"/>
          <w:lang w:val="en-US"/>
        </w:rPr>
        <w:t xml:space="preserve"> </w:t>
      </w:r>
      <w:r w:rsidRPr="008E4C13">
        <w:rPr>
          <w:rFonts w:ascii="Lucida Sans Unicode"/>
          <w:sz w:val="20"/>
          <w:lang w:val="en-US"/>
        </w:rPr>
        <w:t xml:space="preserve">; </w:t>
      </w:r>
      <w:r w:rsidRPr="008E4C13">
        <w:rPr>
          <w:rFonts w:ascii="Lucida Sans Unicode"/>
          <w:spacing w:val="13"/>
          <w:sz w:val="20"/>
          <w:lang w:val="en-US"/>
        </w:rPr>
        <w:t>GRANT</w:t>
      </w:r>
      <w:r w:rsidRPr="008E4C13">
        <w:rPr>
          <w:rFonts w:ascii="Lucida Sans Unicode"/>
          <w:spacing w:val="45"/>
          <w:sz w:val="20"/>
          <w:lang w:val="en-US"/>
        </w:rPr>
        <w:t xml:space="preserve"> </w:t>
      </w:r>
      <w:r w:rsidRPr="008E4C13">
        <w:rPr>
          <w:rFonts w:ascii="Lucida Sans Unicode"/>
          <w:spacing w:val="14"/>
          <w:sz w:val="20"/>
          <w:lang w:val="en-US"/>
        </w:rPr>
        <w:t>INSERT</w:t>
      </w:r>
      <w:r w:rsidRPr="008E4C13">
        <w:rPr>
          <w:rFonts w:ascii="Lucida Sans Unicode"/>
          <w:spacing w:val="40"/>
          <w:sz w:val="20"/>
          <w:lang w:val="en-US"/>
        </w:rPr>
        <w:t xml:space="preserve"> </w:t>
      </w:r>
      <w:r w:rsidRPr="008E4C13">
        <w:rPr>
          <w:rFonts w:ascii="Lucida Sans Unicode"/>
          <w:sz w:val="20"/>
          <w:lang w:val="en-US"/>
        </w:rPr>
        <w:t>ON</w:t>
      </w:r>
      <w:r w:rsidRPr="008E4C13">
        <w:rPr>
          <w:rFonts w:ascii="Lucida Sans Unicode"/>
          <w:spacing w:val="40"/>
          <w:sz w:val="20"/>
          <w:lang w:val="en-US"/>
        </w:rPr>
        <w:t xml:space="preserve"> </w:t>
      </w:r>
      <w:r w:rsidRPr="008E4C13">
        <w:rPr>
          <w:rFonts w:ascii="Lucida Sans Unicode"/>
          <w:spacing w:val="13"/>
          <w:sz w:val="20"/>
          <w:lang w:val="en-US"/>
        </w:rPr>
        <w:t>TABLE</w:t>
      </w:r>
      <w:r w:rsidRPr="008E4C13">
        <w:rPr>
          <w:rFonts w:ascii="Lucida Sans Unicode"/>
          <w:spacing w:val="54"/>
          <w:sz w:val="20"/>
          <w:lang w:val="en-US"/>
        </w:rPr>
        <w:t xml:space="preserve"> </w:t>
      </w:r>
      <w:proofErr w:type="spellStart"/>
      <w:r w:rsidRPr="008E4C13">
        <w:rPr>
          <w:rFonts w:ascii="Lucida Sans Unicode"/>
          <w:spacing w:val="16"/>
          <w:sz w:val="20"/>
          <w:lang w:val="en-US"/>
        </w:rPr>
        <w:t>Messreihe</w:t>
      </w:r>
      <w:proofErr w:type="spellEnd"/>
      <w:r w:rsidRPr="008E4C13">
        <w:rPr>
          <w:rFonts w:ascii="Lucida Sans Unicode"/>
          <w:spacing w:val="51"/>
          <w:sz w:val="20"/>
          <w:lang w:val="en-US"/>
        </w:rPr>
        <w:t xml:space="preserve"> </w:t>
      </w:r>
      <w:r w:rsidRPr="008E4C13">
        <w:rPr>
          <w:rFonts w:ascii="Lucida Sans Unicode"/>
          <w:sz w:val="20"/>
          <w:lang w:val="en-US"/>
        </w:rPr>
        <w:t>TO</w:t>
      </w:r>
      <w:r w:rsidRPr="008E4C13">
        <w:rPr>
          <w:rFonts w:ascii="Lucida Sans Unicode"/>
          <w:spacing w:val="51"/>
          <w:sz w:val="20"/>
          <w:lang w:val="en-US"/>
        </w:rPr>
        <w:t xml:space="preserve"> </w:t>
      </w:r>
      <w:proofErr w:type="spellStart"/>
      <w:r w:rsidRPr="008E4C13">
        <w:rPr>
          <w:rFonts w:ascii="Lucida Sans Unicode"/>
          <w:spacing w:val="17"/>
          <w:sz w:val="20"/>
          <w:lang w:val="en-US"/>
        </w:rPr>
        <w:t>Feldversuch</w:t>
      </w:r>
      <w:proofErr w:type="spellEnd"/>
      <w:r w:rsidRPr="008E4C13">
        <w:rPr>
          <w:rFonts w:ascii="Lucida Sans Unicode"/>
          <w:spacing w:val="-34"/>
          <w:sz w:val="20"/>
          <w:lang w:val="en-US"/>
        </w:rPr>
        <w:t xml:space="preserve"> </w:t>
      </w:r>
      <w:r w:rsidRPr="008E4C13">
        <w:rPr>
          <w:rFonts w:ascii="Lucida Sans Unicode"/>
          <w:w w:val="135"/>
          <w:sz w:val="20"/>
          <w:lang w:val="en-US"/>
        </w:rPr>
        <w:t>;</w:t>
      </w:r>
    </w:p>
    <w:p w14:paraId="20188AE4" w14:textId="77777777" w:rsidR="00854AE3" w:rsidRPr="008E4C13" w:rsidRDefault="006C76DB">
      <w:pPr>
        <w:spacing w:line="258" w:lineRule="exact"/>
        <w:ind w:left="543"/>
        <w:rPr>
          <w:rFonts w:ascii="Lucida Sans Unicode"/>
          <w:sz w:val="20"/>
          <w:lang w:val="en-US"/>
        </w:rPr>
      </w:pPr>
      <w:r w:rsidRPr="008E4C13">
        <w:rPr>
          <w:rFonts w:ascii="Lucida Sans Unicode"/>
          <w:sz w:val="20"/>
          <w:lang w:val="en-US"/>
        </w:rPr>
        <w:t>GRANT</w:t>
      </w:r>
      <w:r w:rsidRPr="008E4C13">
        <w:rPr>
          <w:rFonts w:ascii="Lucida Sans Unicode"/>
          <w:spacing w:val="72"/>
          <w:sz w:val="20"/>
          <w:lang w:val="en-US"/>
        </w:rPr>
        <w:t xml:space="preserve"> </w:t>
      </w:r>
      <w:r w:rsidRPr="008E4C13">
        <w:rPr>
          <w:rFonts w:ascii="Lucida Sans Unicode"/>
          <w:sz w:val="20"/>
          <w:lang w:val="en-US"/>
        </w:rPr>
        <w:t>INSERT</w:t>
      </w:r>
      <w:r w:rsidRPr="008E4C13">
        <w:rPr>
          <w:rFonts w:ascii="Lucida Sans Unicode"/>
          <w:spacing w:val="73"/>
          <w:sz w:val="20"/>
          <w:lang w:val="en-US"/>
        </w:rPr>
        <w:t xml:space="preserve"> </w:t>
      </w:r>
      <w:r w:rsidRPr="008E4C13">
        <w:rPr>
          <w:rFonts w:ascii="Lucida Sans Unicode"/>
          <w:sz w:val="20"/>
          <w:lang w:val="en-US"/>
        </w:rPr>
        <w:t>ON</w:t>
      </w:r>
      <w:r w:rsidRPr="008E4C13">
        <w:rPr>
          <w:rFonts w:ascii="Lucida Sans Unicode"/>
          <w:spacing w:val="73"/>
          <w:sz w:val="20"/>
          <w:lang w:val="en-US"/>
        </w:rPr>
        <w:t xml:space="preserve"> </w:t>
      </w:r>
      <w:r w:rsidRPr="008E4C13">
        <w:rPr>
          <w:rFonts w:ascii="Lucida Sans Unicode"/>
          <w:sz w:val="20"/>
          <w:lang w:val="en-US"/>
        </w:rPr>
        <w:t>TABLE</w:t>
      </w:r>
      <w:r w:rsidRPr="008E4C13">
        <w:rPr>
          <w:rFonts w:ascii="Lucida Sans Unicode"/>
          <w:spacing w:val="77"/>
          <w:sz w:val="20"/>
          <w:lang w:val="en-US"/>
        </w:rPr>
        <w:t xml:space="preserve"> </w:t>
      </w:r>
      <w:proofErr w:type="spellStart"/>
      <w:r w:rsidRPr="008E4C13">
        <w:rPr>
          <w:rFonts w:ascii="Lucida Sans Unicode"/>
          <w:spacing w:val="9"/>
          <w:sz w:val="20"/>
          <w:lang w:val="en-US"/>
        </w:rPr>
        <w:t>Messort</w:t>
      </w:r>
      <w:proofErr w:type="spellEnd"/>
      <w:r w:rsidRPr="008E4C13">
        <w:rPr>
          <w:rFonts w:ascii="Lucida Sans Unicode"/>
          <w:spacing w:val="74"/>
          <w:sz w:val="20"/>
          <w:lang w:val="en-US"/>
        </w:rPr>
        <w:t xml:space="preserve"> </w:t>
      </w:r>
      <w:r w:rsidRPr="008E4C13">
        <w:rPr>
          <w:rFonts w:ascii="Lucida Sans Unicode"/>
          <w:sz w:val="20"/>
          <w:lang w:val="en-US"/>
        </w:rPr>
        <w:t>TO</w:t>
      </w:r>
      <w:r w:rsidRPr="008E4C13">
        <w:rPr>
          <w:rFonts w:ascii="Lucida Sans Unicode"/>
          <w:spacing w:val="74"/>
          <w:sz w:val="20"/>
          <w:lang w:val="en-US"/>
        </w:rPr>
        <w:t xml:space="preserve"> </w:t>
      </w:r>
      <w:proofErr w:type="spellStart"/>
      <w:proofErr w:type="gramStart"/>
      <w:r w:rsidRPr="008E4C13">
        <w:rPr>
          <w:rFonts w:ascii="Lucida Sans Unicode"/>
          <w:spacing w:val="9"/>
          <w:sz w:val="20"/>
          <w:lang w:val="en-US"/>
        </w:rPr>
        <w:t>Feldversuch</w:t>
      </w:r>
      <w:proofErr w:type="spellEnd"/>
      <w:r w:rsidRPr="008E4C13">
        <w:rPr>
          <w:rFonts w:ascii="Lucida Sans Unicode"/>
          <w:spacing w:val="-34"/>
          <w:sz w:val="20"/>
          <w:lang w:val="en-US"/>
        </w:rPr>
        <w:t xml:space="preserve"> </w:t>
      </w:r>
      <w:r w:rsidRPr="008E4C13">
        <w:rPr>
          <w:rFonts w:ascii="Lucida Sans Unicode"/>
          <w:spacing w:val="-10"/>
          <w:sz w:val="20"/>
          <w:lang w:val="en-US"/>
        </w:rPr>
        <w:t>;</w:t>
      </w:r>
      <w:proofErr w:type="gramEnd"/>
    </w:p>
    <w:p w14:paraId="68950180" w14:textId="77777777" w:rsidR="00854AE3" w:rsidRPr="008E4C13" w:rsidRDefault="006C76DB">
      <w:pPr>
        <w:spacing w:before="219" w:line="187" w:lineRule="auto"/>
        <w:ind w:left="543" w:right="1627"/>
        <w:rPr>
          <w:rFonts w:ascii="Lucida Sans Unicode" w:hAnsi="Lucida Sans Unicode"/>
          <w:sz w:val="20"/>
          <w:lang w:val="en-US"/>
        </w:rPr>
      </w:pPr>
      <w:r w:rsidRPr="008E4C13">
        <w:rPr>
          <w:rFonts w:ascii="Lucida Sans Unicode" w:hAnsi="Lucida Sans Unicode"/>
          <w:sz w:val="20"/>
          <w:lang w:val="en-US"/>
        </w:rPr>
        <w:t>CREATE</w:t>
      </w:r>
      <w:r w:rsidRPr="008E4C13">
        <w:rPr>
          <w:rFonts w:ascii="Lucida Sans Unicode" w:hAnsi="Lucida Sans Unicode"/>
          <w:spacing w:val="80"/>
          <w:sz w:val="20"/>
          <w:lang w:val="en-US"/>
        </w:rPr>
        <w:t xml:space="preserve"> </w:t>
      </w:r>
      <w:r w:rsidRPr="008E4C13">
        <w:rPr>
          <w:rFonts w:ascii="Lucida Sans Unicode" w:hAnsi="Lucida Sans Unicode"/>
          <w:sz w:val="20"/>
          <w:lang w:val="en-US"/>
        </w:rPr>
        <w:t>USER</w:t>
      </w:r>
      <w:r w:rsidRPr="008E4C13">
        <w:rPr>
          <w:rFonts w:ascii="Lucida Sans Unicode" w:hAnsi="Lucida Sans Unicode"/>
          <w:spacing w:val="80"/>
          <w:sz w:val="20"/>
          <w:lang w:val="en-US"/>
        </w:rPr>
        <w:t xml:space="preserve"> </w:t>
      </w:r>
      <w:r w:rsidRPr="008E4C13">
        <w:rPr>
          <w:rFonts w:ascii="Lucida Sans Unicode" w:hAnsi="Lucida Sans Unicode"/>
          <w:spacing w:val="9"/>
          <w:sz w:val="20"/>
          <w:lang w:val="en-US"/>
        </w:rPr>
        <w:t>Analyst</w:t>
      </w:r>
      <w:r w:rsidRPr="008E4C13">
        <w:rPr>
          <w:rFonts w:ascii="Lucida Sans Unicode" w:hAnsi="Lucida Sans Unicode"/>
          <w:spacing w:val="80"/>
          <w:sz w:val="20"/>
          <w:lang w:val="en-US"/>
        </w:rPr>
        <w:t xml:space="preserve"> </w:t>
      </w:r>
      <w:r w:rsidRPr="008E4C13">
        <w:rPr>
          <w:rFonts w:ascii="Lucida Sans Unicode" w:hAnsi="Lucida Sans Unicode"/>
          <w:sz w:val="20"/>
          <w:lang w:val="en-US"/>
        </w:rPr>
        <w:t>WITH</w:t>
      </w:r>
      <w:r w:rsidRPr="008E4C13">
        <w:rPr>
          <w:rFonts w:ascii="Lucida Sans Unicode" w:hAnsi="Lucida Sans Unicode"/>
          <w:spacing w:val="80"/>
          <w:sz w:val="20"/>
          <w:lang w:val="en-US"/>
        </w:rPr>
        <w:t xml:space="preserve"> </w:t>
      </w:r>
      <w:proofErr w:type="gramStart"/>
      <w:r w:rsidRPr="008E4C13">
        <w:rPr>
          <w:rFonts w:ascii="Lucida Sans Unicode" w:hAnsi="Lucida Sans Unicode"/>
          <w:spacing w:val="9"/>
          <w:sz w:val="20"/>
          <w:lang w:val="en-US"/>
        </w:rPr>
        <w:t>PASSWORD</w:t>
      </w:r>
      <w:r w:rsidRPr="008E4C13">
        <w:rPr>
          <w:rFonts w:ascii="Lucida Sans Unicode" w:hAnsi="Lucida Sans Unicode"/>
          <w:spacing w:val="80"/>
          <w:sz w:val="20"/>
          <w:lang w:val="en-US"/>
        </w:rPr>
        <w:t xml:space="preserve"> </w:t>
      </w:r>
      <w:r w:rsidRPr="008E4C13">
        <w:rPr>
          <w:rFonts w:ascii="Lucida Sans Unicode" w:hAnsi="Lucida Sans Unicode"/>
          <w:sz w:val="20"/>
          <w:lang w:val="en-US"/>
        </w:rPr>
        <w:t>’</w:t>
      </w:r>
      <w:proofErr w:type="gramEnd"/>
      <w:r w:rsidRPr="008E4C13">
        <w:rPr>
          <w:rFonts w:ascii="Lucida Sans Unicode" w:hAnsi="Lucida Sans Unicode"/>
          <w:spacing w:val="-37"/>
          <w:sz w:val="20"/>
          <w:lang w:val="en-US"/>
        </w:rPr>
        <w:t xml:space="preserve"> </w:t>
      </w:r>
      <w:proofErr w:type="spellStart"/>
      <w:r w:rsidRPr="008E4C13">
        <w:rPr>
          <w:rFonts w:ascii="Lucida Sans Unicode" w:hAnsi="Lucida Sans Unicode"/>
          <w:sz w:val="20"/>
          <w:lang w:val="en-US"/>
        </w:rPr>
        <w:t>rabgkkaadggg</w:t>
      </w:r>
      <w:proofErr w:type="spellEnd"/>
      <w:r w:rsidRPr="008E4C13">
        <w:rPr>
          <w:rFonts w:ascii="Lucida Sans Unicode" w:hAnsi="Lucida Sans Unicode"/>
          <w:spacing w:val="-44"/>
          <w:sz w:val="20"/>
          <w:lang w:val="en-US"/>
        </w:rPr>
        <w:t xml:space="preserve"> </w:t>
      </w:r>
      <w:r w:rsidRPr="008E4C13">
        <w:rPr>
          <w:rFonts w:ascii="Lucida Sans Unicode" w:hAnsi="Lucida Sans Unicode"/>
          <w:sz w:val="20"/>
          <w:lang w:val="en-US"/>
        </w:rPr>
        <w:t>221</w:t>
      </w:r>
      <w:r w:rsidRPr="008E4C13">
        <w:rPr>
          <w:rFonts w:ascii="Lucida Sans Unicode" w:hAnsi="Lucida Sans Unicode"/>
          <w:spacing w:val="-34"/>
          <w:sz w:val="20"/>
          <w:lang w:val="en-US"/>
        </w:rPr>
        <w:t xml:space="preserve"> </w:t>
      </w:r>
      <w:r w:rsidRPr="008E4C13">
        <w:rPr>
          <w:rFonts w:ascii="Lucida Sans Unicode" w:hAnsi="Lucida Sans Unicode"/>
          <w:sz w:val="20"/>
          <w:lang w:val="en-US"/>
        </w:rPr>
        <w:t>!’</w:t>
      </w:r>
      <w:r w:rsidRPr="008E4C13">
        <w:rPr>
          <w:rFonts w:ascii="Lucida Sans Unicode" w:hAnsi="Lucida Sans Unicode"/>
          <w:spacing w:val="40"/>
          <w:sz w:val="20"/>
          <w:lang w:val="en-US"/>
        </w:rPr>
        <w:t xml:space="preserve"> </w:t>
      </w:r>
      <w:proofErr w:type="gramStart"/>
      <w:r w:rsidRPr="008E4C13">
        <w:rPr>
          <w:rFonts w:ascii="Lucida Sans Unicode" w:hAnsi="Lucida Sans Unicode"/>
          <w:spacing w:val="9"/>
          <w:sz w:val="20"/>
          <w:lang w:val="en-US"/>
        </w:rPr>
        <w:t>NOINHERIT</w:t>
      </w:r>
      <w:r w:rsidRPr="008E4C13">
        <w:rPr>
          <w:rFonts w:ascii="Lucida Sans Unicode" w:hAnsi="Lucida Sans Unicode"/>
          <w:spacing w:val="-35"/>
          <w:sz w:val="20"/>
          <w:lang w:val="en-US"/>
        </w:rPr>
        <w:t xml:space="preserve"> </w:t>
      </w:r>
      <w:r w:rsidRPr="008E4C13">
        <w:rPr>
          <w:rFonts w:ascii="Lucida Sans Unicode" w:hAnsi="Lucida Sans Unicode"/>
          <w:sz w:val="20"/>
          <w:lang w:val="en-US"/>
        </w:rPr>
        <w:t>;</w:t>
      </w:r>
      <w:proofErr w:type="gramEnd"/>
      <w:r w:rsidRPr="008E4C13">
        <w:rPr>
          <w:rFonts w:ascii="Lucida Sans Unicode" w:hAnsi="Lucida Sans Unicode"/>
          <w:sz w:val="20"/>
          <w:lang w:val="en-US"/>
        </w:rPr>
        <w:t xml:space="preserve"> </w:t>
      </w:r>
      <w:r w:rsidRPr="008E4C13">
        <w:rPr>
          <w:rFonts w:ascii="Lucida Sans Unicode" w:hAnsi="Lucida Sans Unicode"/>
          <w:spacing w:val="13"/>
          <w:sz w:val="20"/>
          <w:lang w:val="en-US"/>
        </w:rPr>
        <w:t>GRANT</w:t>
      </w:r>
      <w:r w:rsidRPr="008E4C13">
        <w:rPr>
          <w:rFonts w:ascii="Lucida Sans Unicode" w:hAnsi="Lucida Sans Unicode"/>
          <w:spacing w:val="44"/>
          <w:sz w:val="20"/>
          <w:lang w:val="en-US"/>
        </w:rPr>
        <w:t xml:space="preserve"> </w:t>
      </w:r>
      <w:r w:rsidRPr="008E4C13">
        <w:rPr>
          <w:rFonts w:ascii="Lucida Sans Unicode" w:hAnsi="Lucida Sans Unicode"/>
          <w:spacing w:val="14"/>
          <w:sz w:val="20"/>
          <w:lang w:val="en-US"/>
        </w:rPr>
        <w:t>SELECT</w:t>
      </w:r>
      <w:r w:rsidRPr="008E4C13">
        <w:rPr>
          <w:rFonts w:ascii="Lucida Sans Unicode" w:hAnsi="Lucida Sans Unicode"/>
          <w:spacing w:val="40"/>
          <w:sz w:val="20"/>
          <w:lang w:val="en-US"/>
        </w:rPr>
        <w:t xml:space="preserve"> </w:t>
      </w:r>
      <w:r w:rsidRPr="008E4C13">
        <w:rPr>
          <w:rFonts w:ascii="Lucida Sans Unicode" w:hAnsi="Lucida Sans Unicode"/>
          <w:sz w:val="20"/>
          <w:lang w:val="en-US"/>
        </w:rPr>
        <w:t>ON</w:t>
      </w:r>
      <w:r w:rsidRPr="008E4C13">
        <w:rPr>
          <w:rFonts w:ascii="Lucida Sans Unicode" w:hAnsi="Lucida Sans Unicode"/>
          <w:spacing w:val="40"/>
          <w:sz w:val="20"/>
          <w:lang w:val="en-US"/>
        </w:rPr>
        <w:t xml:space="preserve"> </w:t>
      </w:r>
      <w:r w:rsidRPr="008E4C13">
        <w:rPr>
          <w:rFonts w:ascii="Lucida Sans Unicode" w:hAnsi="Lucida Sans Unicode"/>
          <w:spacing w:val="10"/>
          <w:sz w:val="20"/>
          <w:lang w:val="en-US"/>
        </w:rPr>
        <w:t>ALL</w:t>
      </w:r>
      <w:r w:rsidRPr="008E4C13">
        <w:rPr>
          <w:rFonts w:ascii="Lucida Sans Unicode" w:hAnsi="Lucida Sans Unicode"/>
          <w:spacing w:val="40"/>
          <w:sz w:val="20"/>
          <w:lang w:val="en-US"/>
        </w:rPr>
        <w:t xml:space="preserve"> </w:t>
      </w:r>
      <w:r w:rsidRPr="008E4C13">
        <w:rPr>
          <w:rFonts w:ascii="Lucida Sans Unicode" w:hAnsi="Lucida Sans Unicode"/>
          <w:spacing w:val="14"/>
          <w:sz w:val="20"/>
          <w:lang w:val="en-US"/>
        </w:rPr>
        <w:t>TABLES</w:t>
      </w:r>
      <w:r w:rsidRPr="008E4C13">
        <w:rPr>
          <w:rFonts w:ascii="Lucida Sans Unicode" w:hAnsi="Lucida Sans Unicode"/>
          <w:spacing w:val="38"/>
          <w:w w:val="105"/>
          <w:sz w:val="20"/>
          <w:lang w:val="en-US"/>
        </w:rPr>
        <w:t xml:space="preserve"> </w:t>
      </w:r>
      <w:r w:rsidRPr="008E4C13">
        <w:rPr>
          <w:rFonts w:ascii="Lucida Sans Unicode" w:hAnsi="Lucida Sans Unicode"/>
          <w:w w:val="105"/>
          <w:sz w:val="20"/>
          <w:lang w:val="en-US"/>
        </w:rPr>
        <w:t>IN</w:t>
      </w:r>
      <w:r w:rsidRPr="008E4C13">
        <w:rPr>
          <w:rFonts w:ascii="Lucida Sans Unicode" w:hAnsi="Lucida Sans Unicode"/>
          <w:spacing w:val="38"/>
          <w:w w:val="105"/>
          <w:sz w:val="20"/>
          <w:lang w:val="en-US"/>
        </w:rPr>
        <w:t xml:space="preserve"> </w:t>
      </w:r>
      <w:r w:rsidRPr="008E4C13">
        <w:rPr>
          <w:rFonts w:ascii="Lucida Sans Unicode" w:hAnsi="Lucida Sans Unicode"/>
          <w:spacing w:val="14"/>
          <w:sz w:val="20"/>
          <w:lang w:val="en-US"/>
        </w:rPr>
        <w:t>SCHEMA</w:t>
      </w:r>
      <w:r w:rsidRPr="008E4C13">
        <w:rPr>
          <w:rFonts w:ascii="Lucida Sans Unicode" w:hAnsi="Lucida Sans Unicode"/>
          <w:spacing w:val="40"/>
          <w:w w:val="105"/>
          <w:sz w:val="20"/>
          <w:lang w:val="en-US"/>
        </w:rPr>
        <w:t xml:space="preserve"> </w:t>
      </w:r>
      <w:r w:rsidRPr="008E4C13">
        <w:rPr>
          <w:rFonts w:ascii="Lucida Sans Unicode" w:hAnsi="Lucida Sans Unicode"/>
          <w:spacing w:val="14"/>
          <w:w w:val="105"/>
          <w:sz w:val="20"/>
          <w:lang w:val="en-US"/>
        </w:rPr>
        <w:t>public</w:t>
      </w:r>
      <w:r w:rsidRPr="008E4C13">
        <w:rPr>
          <w:rFonts w:ascii="Lucida Sans Unicode" w:hAnsi="Lucida Sans Unicode"/>
          <w:spacing w:val="38"/>
          <w:w w:val="105"/>
          <w:sz w:val="20"/>
          <w:lang w:val="en-US"/>
        </w:rPr>
        <w:t xml:space="preserve"> </w:t>
      </w:r>
      <w:r w:rsidRPr="008E4C13">
        <w:rPr>
          <w:rFonts w:ascii="Lucida Sans Unicode" w:hAnsi="Lucida Sans Unicode"/>
          <w:sz w:val="20"/>
          <w:lang w:val="en-US"/>
        </w:rPr>
        <w:t>TO</w:t>
      </w:r>
      <w:r w:rsidRPr="008E4C13">
        <w:rPr>
          <w:rFonts w:ascii="Lucida Sans Unicode" w:hAnsi="Lucida Sans Unicode"/>
          <w:spacing w:val="39"/>
          <w:w w:val="105"/>
          <w:sz w:val="20"/>
          <w:lang w:val="en-US"/>
        </w:rPr>
        <w:t xml:space="preserve"> </w:t>
      </w:r>
      <w:r w:rsidRPr="008E4C13">
        <w:rPr>
          <w:rFonts w:ascii="Lucida Sans Unicode" w:hAnsi="Lucida Sans Unicode"/>
          <w:spacing w:val="17"/>
          <w:w w:val="105"/>
          <w:sz w:val="20"/>
          <w:lang w:val="en-US"/>
        </w:rPr>
        <w:t>Analyst;</w:t>
      </w:r>
    </w:p>
    <w:p w14:paraId="37677FF0" w14:textId="77777777" w:rsidR="00854AE3" w:rsidRPr="008E4C13" w:rsidRDefault="006C76DB">
      <w:pPr>
        <w:spacing w:before="190" w:line="273" w:lineRule="exact"/>
        <w:ind w:left="543"/>
        <w:rPr>
          <w:rFonts w:ascii="Lucida Sans Unicode" w:hAnsi="Lucida Sans Unicode"/>
          <w:sz w:val="20"/>
          <w:lang w:val="en-US"/>
        </w:rPr>
      </w:pPr>
      <w:r w:rsidRPr="008E4C13">
        <w:rPr>
          <w:rFonts w:ascii="Lucida Sans Unicode" w:hAnsi="Lucida Sans Unicode"/>
          <w:spacing w:val="11"/>
          <w:sz w:val="20"/>
          <w:lang w:val="en-US"/>
        </w:rPr>
        <w:t>CREATE</w:t>
      </w:r>
      <w:r w:rsidRPr="008E4C13">
        <w:rPr>
          <w:rFonts w:ascii="Lucida Sans Unicode" w:hAnsi="Lucida Sans Unicode"/>
          <w:spacing w:val="41"/>
          <w:sz w:val="20"/>
          <w:lang w:val="en-US"/>
        </w:rPr>
        <w:t xml:space="preserve"> </w:t>
      </w:r>
      <w:r w:rsidRPr="008E4C13">
        <w:rPr>
          <w:rFonts w:ascii="Lucida Sans Unicode" w:hAnsi="Lucida Sans Unicode"/>
          <w:spacing w:val="11"/>
          <w:sz w:val="20"/>
          <w:lang w:val="en-US"/>
        </w:rPr>
        <w:t>USER</w:t>
      </w:r>
      <w:r w:rsidRPr="008E4C13">
        <w:rPr>
          <w:rFonts w:ascii="Lucida Sans Unicode" w:hAnsi="Lucida Sans Unicode"/>
          <w:spacing w:val="55"/>
          <w:sz w:val="20"/>
          <w:lang w:val="en-US"/>
        </w:rPr>
        <w:t xml:space="preserve"> </w:t>
      </w:r>
      <w:r w:rsidRPr="008E4C13">
        <w:rPr>
          <w:rFonts w:ascii="Lucida Sans Unicode" w:hAnsi="Lucida Sans Unicode"/>
          <w:spacing w:val="11"/>
          <w:sz w:val="20"/>
          <w:lang w:val="en-US"/>
        </w:rPr>
        <w:t>admin</w:t>
      </w:r>
      <w:r w:rsidRPr="008E4C13">
        <w:rPr>
          <w:rFonts w:ascii="Lucida Sans Unicode" w:hAnsi="Lucida Sans Unicode"/>
          <w:spacing w:val="55"/>
          <w:sz w:val="20"/>
          <w:lang w:val="en-US"/>
        </w:rPr>
        <w:t xml:space="preserve"> </w:t>
      </w:r>
      <w:r w:rsidRPr="008E4C13">
        <w:rPr>
          <w:rFonts w:ascii="Lucida Sans Unicode" w:hAnsi="Lucida Sans Unicode"/>
          <w:spacing w:val="11"/>
          <w:sz w:val="20"/>
          <w:lang w:val="en-US"/>
        </w:rPr>
        <w:t>WITH</w:t>
      </w:r>
      <w:r w:rsidRPr="008E4C13">
        <w:rPr>
          <w:rFonts w:ascii="Lucida Sans Unicode" w:hAnsi="Lucida Sans Unicode"/>
          <w:spacing w:val="56"/>
          <w:sz w:val="20"/>
          <w:lang w:val="en-US"/>
        </w:rPr>
        <w:t xml:space="preserve"> </w:t>
      </w:r>
      <w:proofErr w:type="gramStart"/>
      <w:r w:rsidRPr="008E4C13">
        <w:rPr>
          <w:rFonts w:ascii="Lucida Sans Unicode" w:hAnsi="Lucida Sans Unicode"/>
          <w:spacing w:val="11"/>
          <w:sz w:val="20"/>
          <w:lang w:val="en-US"/>
        </w:rPr>
        <w:t>PASSWORD</w:t>
      </w:r>
      <w:r w:rsidRPr="008E4C13">
        <w:rPr>
          <w:rFonts w:ascii="Lucida Sans Unicode" w:hAnsi="Lucida Sans Unicode"/>
          <w:spacing w:val="54"/>
          <w:sz w:val="20"/>
          <w:lang w:val="en-US"/>
        </w:rPr>
        <w:t xml:space="preserve"> </w:t>
      </w:r>
      <w:r w:rsidRPr="008E4C13">
        <w:rPr>
          <w:rFonts w:ascii="Lucida Sans Unicode" w:hAnsi="Lucida Sans Unicode"/>
          <w:sz w:val="20"/>
          <w:lang w:val="en-US"/>
        </w:rPr>
        <w:t>’</w:t>
      </w:r>
      <w:proofErr w:type="gramEnd"/>
      <w:r w:rsidRPr="008E4C13">
        <w:rPr>
          <w:rFonts w:ascii="Lucida Sans Unicode" w:hAnsi="Lucida Sans Unicode"/>
          <w:spacing w:val="-37"/>
          <w:sz w:val="20"/>
          <w:lang w:val="en-US"/>
        </w:rPr>
        <w:t xml:space="preserve"> </w:t>
      </w:r>
      <w:r w:rsidRPr="008E4C13">
        <w:rPr>
          <w:rFonts w:ascii="Lucida Sans Unicode" w:hAnsi="Lucida Sans Unicode"/>
          <w:spacing w:val="11"/>
          <w:sz w:val="20"/>
          <w:lang w:val="en-US"/>
        </w:rPr>
        <w:t>sgintyiijyj77</w:t>
      </w:r>
      <w:r w:rsidRPr="008E4C13">
        <w:rPr>
          <w:rFonts w:ascii="Lucida Sans Unicode" w:hAnsi="Lucida Sans Unicode"/>
          <w:spacing w:val="-34"/>
          <w:sz w:val="20"/>
          <w:lang w:val="en-US"/>
        </w:rPr>
        <w:t xml:space="preserve"> </w:t>
      </w:r>
      <w:r w:rsidRPr="008E4C13">
        <w:rPr>
          <w:rFonts w:ascii="Lucida Sans Unicode" w:hAnsi="Lucida Sans Unicode"/>
          <w:spacing w:val="-5"/>
          <w:sz w:val="20"/>
          <w:lang w:val="en-US"/>
        </w:rPr>
        <w:t>(’;</w:t>
      </w:r>
    </w:p>
    <w:p w14:paraId="18A3FE5F" w14:textId="77777777" w:rsidR="00854AE3" w:rsidRPr="008E4C13" w:rsidRDefault="006C76DB">
      <w:pPr>
        <w:spacing w:before="14" w:line="187" w:lineRule="auto"/>
        <w:ind w:left="543" w:right="-38"/>
        <w:rPr>
          <w:rFonts w:ascii="Lucida Sans Unicode"/>
          <w:sz w:val="20"/>
          <w:lang w:val="en-US"/>
        </w:rPr>
      </w:pPr>
      <w:r w:rsidRPr="008E4C13">
        <w:rPr>
          <w:rFonts w:ascii="Lucida Sans Unicode"/>
          <w:spacing w:val="12"/>
          <w:sz w:val="20"/>
          <w:lang w:val="en-US"/>
        </w:rPr>
        <w:t>GRANT</w:t>
      </w:r>
      <w:r w:rsidRPr="008E4C13">
        <w:rPr>
          <w:rFonts w:ascii="Lucida Sans Unicode"/>
          <w:spacing w:val="38"/>
          <w:sz w:val="20"/>
          <w:lang w:val="en-US"/>
        </w:rPr>
        <w:t xml:space="preserve"> </w:t>
      </w:r>
      <w:r w:rsidRPr="008E4C13">
        <w:rPr>
          <w:rFonts w:ascii="Lucida Sans Unicode"/>
          <w:spacing w:val="10"/>
          <w:sz w:val="20"/>
          <w:lang w:val="en-US"/>
        </w:rPr>
        <w:t>ALL</w:t>
      </w:r>
      <w:r w:rsidRPr="008E4C13">
        <w:rPr>
          <w:rFonts w:ascii="Lucida Sans Unicode"/>
          <w:spacing w:val="41"/>
          <w:sz w:val="20"/>
          <w:lang w:val="en-US"/>
        </w:rPr>
        <w:t xml:space="preserve"> </w:t>
      </w:r>
      <w:r w:rsidRPr="008E4C13">
        <w:rPr>
          <w:rFonts w:ascii="Lucida Sans Unicode"/>
          <w:spacing w:val="12"/>
          <w:sz w:val="20"/>
          <w:lang w:val="en-US"/>
        </w:rPr>
        <w:t>PRIVILEGES</w:t>
      </w:r>
      <w:r w:rsidRPr="008E4C13">
        <w:rPr>
          <w:rFonts w:ascii="Lucida Sans Unicode"/>
          <w:spacing w:val="39"/>
          <w:sz w:val="20"/>
          <w:lang w:val="en-US"/>
        </w:rPr>
        <w:t xml:space="preserve"> </w:t>
      </w:r>
      <w:r w:rsidRPr="008E4C13">
        <w:rPr>
          <w:rFonts w:ascii="Lucida Sans Unicode"/>
          <w:sz w:val="20"/>
          <w:lang w:val="en-US"/>
        </w:rPr>
        <w:t>ON</w:t>
      </w:r>
      <w:r w:rsidRPr="008E4C13">
        <w:rPr>
          <w:rFonts w:ascii="Lucida Sans Unicode"/>
          <w:spacing w:val="37"/>
          <w:sz w:val="20"/>
          <w:lang w:val="en-US"/>
        </w:rPr>
        <w:t xml:space="preserve"> </w:t>
      </w:r>
      <w:r w:rsidRPr="008E4C13">
        <w:rPr>
          <w:rFonts w:ascii="Lucida Sans Unicode"/>
          <w:spacing w:val="10"/>
          <w:sz w:val="20"/>
          <w:lang w:val="en-US"/>
        </w:rPr>
        <w:t>ALL</w:t>
      </w:r>
      <w:r w:rsidRPr="008E4C13">
        <w:rPr>
          <w:rFonts w:ascii="Lucida Sans Unicode"/>
          <w:spacing w:val="39"/>
          <w:sz w:val="20"/>
          <w:lang w:val="en-US"/>
        </w:rPr>
        <w:t xml:space="preserve"> </w:t>
      </w:r>
      <w:r w:rsidRPr="008E4C13">
        <w:rPr>
          <w:rFonts w:ascii="Lucida Sans Unicode"/>
          <w:spacing w:val="12"/>
          <w:sz w:val="20"/>
          <w:lang w:val="en-US"/>
        </w:rPr>
        <w:t>TABLES</w:t>
      </w:r>
      <w:r w:rsidRPr="008E4C13">
        <w:rPr>
          <w:rFonts w:ascii="Lucida Sans Unicode"/>
          <w:spacing w:val="39"/>
          <w:sz w:val="20"/>
          <w:lang w:val="en-US"/>
        </w:rPr>
        <w:t xml:space="preserve"> </w:t>
      </w:r>
      <w:r w:rsidRPr="008E4C13">
        <w:rPr>
          <w:rFonts w:ascii="Lucida Sans Unicode"/>
          <w:sz w:val="20"/>
          <w:lang w:val="en-US"/>
        </w:rPr>
        <w:t>IN</w:t>
      </w:r>
      <w:r w:rsidRPr="008E4C13">
        <w:rPr>
          <w:rFonts w:ascii="Lucida Sans Unicode"/>
          <w:spacing w:val="38"/>
          <w:sz w:val="20"/>
          <w:lang w:val="en-US"/>
        </w:rPr>
        <w:t xml:space="preserve"> </w:t>
      </w:r>
      <w:r w:rsidRPr="008E4C13">
        <w:rPr>
          <w:rFonts w:ascii="Lucida Sans Unicode"/>
          <w:spacing w:val="12"/>
          <w:sz w:val="20"/>
          <w:lang w:val="en-US"/>
        </w:rPr>
        <w:t>SCHEMA</w:t>
      </w:r>
      <w:r w:rsidRPr="008E4C13">
        <w:rPr>
          <w:rFonts w:ascii="Lucida Sans Unicode"/>
          <w:spacing w:val="41"/>
          <w:sz w:val="20"/>
          <w:lang w:val="en-US"/>
        </w:rPr>
        <w:t xml:space="preserve"> </w:t>
      </w:r>
      <w:r w:rsidRPr="008E4C13">
        <w:rPr>
          <w:rFonts w:ascii="Lucida Sans Unicode"/>
          <w:spacing w:val="12"/>
          <w:sz w:val="20"/>
          <w:lang w:val="en-US"/>
        </w:rPr>
        <w:t>public</w:t>
      </w:r>
      <w:r w:rsidRPr="008E4C13">
        <w:rPr>
          <w:rFonts w:ascii="Lucida Sans Unicode"/>
          <w:spacing w:val="38"/>
          <w:sz w:val="20"/>
          <w:lang w:val="en-US"/>
        </w:rPr>
        <w:t xml:space="preserve"> </w:t>
      </w:r>
      <w:r w:rsidRPr="008E4C13">
        <w:rPr>
          <w:rFonts w:ascii="Lucida Sans Unicode"/>
          <w:sz w:val="20"/>
          <w:lang w:val="en-US"/>
        </w:rPr>
        <w:t>TO</w:t>
      </w:r>
      <w:r w:rsidRPr="008E4C13">
        <w:rPr>
          <w:rFonts w:ascii="Lucida Sans Unicode"/>
          <w:spacing w:val="38"/>
          <w:sz w:val="20"/>
          <w:lang w:val="en-US"/>
        </w:rPr>
        <w:t xml:space="preserve"> </w:t>
      </w:r>
      <w:r w:rsidRPr="008E4C13">
        <w:rPr>
          <w:rFonts w:ascii="Lucida Sans Unicode"/>
          <w:spacing w:val="12"/>
          <w:sz w:val="20"/>
          <w:lang w:val="en-US"/>
        </w:rPr>
        <w:t>admin</w:t>
      </w:r>
      <w:r w:rsidRPr="008E4C13">
        <w:rPr>
          <w:rFonts w:ascii="Lucida Sans Unicode"/>
          <w:spacing w:val="40"/>
          <w:sz w:val="20"/>
          <w:lang w:val="en-US"/>
        </w:rPr>
        <w:t xml:space="preserve"> </w:t>
      </w:r>
      <w:r w:rsidRPr="008E4C13">
        <w:rPr>
          <w:rFonts w:ascii="Lucida Sans Unicode"/>
          <w:spacing w:val="12"/>
          <w:sz w:val="20"/>
          <w:lang w:val="en-US"/>
        </w:rPr>
        <w:t>WITH</w:t>
      </w:r>
      <w:r w:rsidRPr="008E4C13">
        <w:rPr>
          <w:rFonts w:ascii="Lucida Sans Unicode"/>
          <w:spacing w:val="40"/>
          <w:sz w:val="20"/>
          <w:lang w:val="en-US"/>
        </w:rPr>
        <w:t xml:space="preserve"> </w:t>
      </w:r>
      <w:r w:rsidRPr="008E4C13">
        <w:rPr>
          <w:rFonts w:ascii="Lucida Sans Unicode"/>
          <w:spacing w:val="12"/>
          <w:sz w:val="20"/>
          <w:lang w:val="en-US"/>
        </w:rPr>
        <w:t>GRANT</w:t>
      </w:r>
      <w:r w:rsidRPr="008E4C13">
        <w:rPr>
          <w:rFonts w:ascii="Lucida Sans Unicode"/>
          <w:spacing w:val="40"/>
          <w:sz w:val="20"/>
          <w:lang w:val="en-US"/>
        </w:rPr>
        <w:t xml:space="preserve"> </w:t>
      </w:r>
      <w:proofErr w:type="gramStart"/>
      <w:r w:rsidRPr="008E4C13">
        <w:rPr>
          <w:rFonts w:ascii="Lucida Sans Unicode"/>
          <w:spacing w:val="12"/>
          <w:sz w:val="20"/>
          <w:lang w:val="en-US"/>
        </w:rPr>
        <w:t>OPTION</w:t>
      </w:r>
      <w:r w:rsidRPr="008E4C13">
        <w:rPr>
          <w:rFonts w:ascii="Lucida Sans Unicode"/>
          <w:spacing w:val="-35"/>
          <w:sz w:val="20"/>
          <w:lang w:val="en-US"/>
        </w:rPr>
        <w:t xml:space="preserve"> </w:t>
      </w:r>
      <w:r w:rsidRPr="008E4C13">
        <w:rPr>
          <w:rFonts w:ascii="Lucida Sans Unicode"/>
          <w:sz w:val="20"/>
          <w:lang w:val="en-US"/>
        </w:rPr>
        <w:t>;</w:t>
      </w:r>
      <w:proofErr w:type="gramEnd"/>
      <w:r w:rsidRPr="008E4C13">
        <w:rPr>
          <w:rFonts w:ascii="Lucida Sans Unicode"/>
          <w:sz w:val="20"/>
          <w:lang w:val="en-US"/>
        </w:rPr>
        <w:t xml:space="preserve"> </w:t>
      </w:r>
      <w:r w:rsidRPr="008E4C13">
        <w:rPr>
          <w:rFonts w:ascii="Lucida Sans Unicode"/>
          <w:spacing w:val="13"/>
          <w:w w:val="90"/>
          <w:sz w:val="20"/>
          <w:lang w:val="en-US"/>
        </w:rPr>
        <w:t>GRANT</w:t>
      </w:r>
      <w:r w:rsidRPr="008E4C13">
        <w:rPr>
          <w:rFonts w:ascii="Lucida Sans Unicode"/>
          <w:spacing w:val="71"/>
          <w:sz w:val="20"/>
          <w:lang w:val="en-US"/>
        </w:rPr>
        <w:t xml:space="preserve"> </w:t>
      </w:r>
      <w:r w:rsidRPr="008E4C13">
        <w:rPr>
          <w:rFonts w:ascii="Lucida Sans Unicode"/>
          <w:spacing w:val="10"/>
          <w:w w:val="90"/>
          <w:sz w:val="20"/>
          <w:lang w:val="en-US"/>
        </w:rPr>
        <w:t>ALL</w:t>
      </w:r>
      <w:r w:rsidRPr="008E4C13">
        <w:rPr>
          <w:rFonts w:ascii="Lucida Sans Unicode"/>
          <w:spacing w:val="73"/>
          <w:sz w:val="20"/>
          <w:lang w:val="en-US"/>
        </w:rPr>
        <w:t xml:space="preserve"> </w:t>
      </w:r>
      <w:r w:rsidRPr="008E4C13">
        <w:rPr>
          <w:rFonts w:ascii="Lucida Sans Unicode"/>
          <w:spacing w:val="16"/>
          <w:w w:val="90"/>
          <w:sz w:val="20"/>
          <w:lang w:val="en-US"/>
        </w:rPr>
        <w:t>PRIVILEGES</w:t>
      </w:r>
      <w:r w:rsidRPr="008E4C13">
        <w:rPr>
          <w:rFonts w:ascii="Lucida Sans Unicode"/>
          <w:spacing w:val="71"/>
          <w:sz w:val="20"/>
          <w:lang w:val="en-US"/>
        </w:rPr>
        <w:t xml:space="preserve"> </w:t>
      </w:r>
      <w:r w:rsidRPr="008E4C13">
        <w:rPr>
          <w:rFonts w:ascii="Lucida Sans Unicode"/>
          <w:w w:val="90"/>
          <w:sz w:val="20"/>
          <w:lang w:val="en-US"/>
        </w:rPr>
        <w:t>ON</w:t>
      </w:r>
      <w:r w:rsidRPr="008E4C13">
        <w:rPr>
          <w:rFonts w:ascii="Lucida Sans Unicode"/>
          <w:spacing w:val="69"/>
          <w:sz w:val="20"/>
          <w:lang w:val="en-US"/>
        </w:rPr>
        <w:t xml:space="preserve"> </w:t>
      </w:r>
      <w:r w:rsidRPr="008E4C13">
        <w:rPr>
          <w:rFonts w:ascii="Lucida Sans Unicode"/>
          <w:spacing w:val="10"/>
          <w:w w:val="90"/>
          <w:sz w:val="20"/>
          <w:lang w:val="en-US"/>
        </w:rPr>
        <w:t>ALL</w:t>
      </w:r>
      <w:r w:rsidRPr="008E4C13">
        <w:rPr>
          <w:rFonts w:ascii="Lucida Sans Unicode"/>
          <w:spacing w:val="73"/>
          <w:sz w:val="20"/>
          <w:lang w:val="en-US"/>
        </w:rPr>
        <w:t xml:space="preserve"> </w:t>
      </w:r>
      <w:r w:rsidRPr="008E4C13">
        <w:rPr>
          <w:rFonts w:ascii="Lucida Sans Unicode"/>
          <w:spacing w:val="16"/>
          <w:w w:val="90"/>
          <w:sz w:val="20"/>
          <w:lang w:val="en-US"/>
        </w:rPr>
        <w:t>SEQUENCES</w:t>
      </w:r>
      <w:r w:rsidRPr="008E4C13">
        <w:rPr>
          <w:rFonts w:ascii="Lucida Sans Unicode"/>
          <w:spacing w:val="71"/>
          <w:sz w:val="20"/>
          <w:lang w:val="en-US"/>
        </w:rPr>
        <w:t xml:space="preserve"> </w:t>
      </w:r>
      <w:r w:rsidRPr="008E4C13">
        <w:rPr>
          <w:rFonts w:ascii="Lucida Sans Unicode"/>
          <w:w w:val="90"/>
          <w:sz w:val="20"/>
          <w:lang w:val="en-US"/>
        </w:rPr>
        <w:t>IN</w:t>
      </w:r>
      <w:r w:rsidRPr="008E4C13">
        <w:rPr>
          <w:rFonts w:ascii="Lucida Sans Unicode"/>
          <w:spacing w:val="71"/>
          <w:sz w:val="20"/>
          <w:lang w:val="en-US"/>
        </w:rPr>
        <w:t xml:space="preserve"> </w:t>
      </w:r>
      <w:r w:rsidRPr="008E4C13">
        <w:rPr>
          <w:rFonts w:ascii="Lucida Sans Unicode"/>
          <w:spacing w:val="14"/>
          <w:w w:val="90"/>
          <w:sz w:val="20"/>
          <w:lang w:val="en-US"/>
        </w:rPr>
        <w:t>SCHEMA</w:t>
      </w:r>
      <w:r w:rsidRPr="008E4C13">
        <w:rPr>
          <w:rFonts w:ascii="Lucida Sans Unicode"/>
          <w:spacing w:val="74"/>
          <w:sz w:val="20"/>
          <w:lang w:val="en-US"/>
        </w:rPr>
        <w:t xml:space="preserve"> </w:t>
      </w:r>
      <w:r w:rsidRPr="008E4C13">
        <w:rPr>
          <w:rFonts w:ascii="Lucida Sans Unicode"/>
          <w:spacing w:val="14"/>
          <w:w w:val="90"/>
          <w:sz w:val="20"/>
          <w:lang w:val="en-US"/>
        </w:rPr>
        <w:t>public</w:t>
      </w:r>
      <w:r w:rsidRPr="008E4C13">
        <w:rPr>
          <w:rFonts w:ascii="Lucida Sans Unicode"/>
          <w:spacing w:val="71"/>
          <w:sz w:val="20"/>
          <w:lang w:val="en-US"/>
        </w:rPr>
        <w:t xml:space="preserve"> </w:t>
      </w:r>
      <w:r w:rsidRPr="008E4C13">
        <w:rPr>
          <w:rFonts w:ascii="Lucida Sans Unicode"/>
          <w:w w:val="90"/>
          <w:sz w:val="20"/>
          <w:lang w:val="en-US"/>
        </w:rPr>
        <w:t>TO</w:t>
      </w:r>
      <w:r w:rsidRPr="008E4C13">
        <w:rPr>
          <w:rFonts w:ascii="Lucida Sans Unicode"/>
          <w:spacing w:val="71"/>
          <w:sz w:val="20"/>
          <w:lang w:val="en-US"/>
        </w:rPr>
        <w:t xml:space="preserve"> </w:t>
      </w:r>
      <w:r w:rsidRPr="008E4C13">
        <w:rPr>
          <w:rFonts w:ascii="Lucida Sans Unicode"/>
          <w:spacing w:val="13"/>
          <w:w w:val="90"/>
          <w:sz w:val="20"/>
          <w:lang w:val="en-US"/>
        </w:rPr>
        <w:t>admin</w:t>
      </w:r>
      <w:r w:rsidRPr="008E4C13">
        <w:rPr>
          <w:rFonts w:ascii="Lucida Sans Unicode"/>
          <w:spacing w:val="72"/>
          <w:sz w:val="20"/>
          <w:lang w:val="en-US"/>
        </w:rPr>
        <w:t xml:space="preserve"> </w:t>
      </w:r>
      <w:r w:rsidRPr="008E4C13">
        <w:rPr>
          <w:rFonts w:ascii="Lucida Sans Unicode"/>
          <w:spacing w:val="12"/>
          <w:w w:val="90"/>
          <w:sz w:val="20"/>
          <w:lang w:val="en-US"/>
        </w:rPr>
        <w:t>WITH</w:t>
      </w:r>
      <w:r w:rsidRPr="008E4C13">
        <w:rPr>
          <w:rFonts w:ascii="Lucida Sans Unicode"/>
          <w:spacing w:val="72"/>
          <w:sz w:val="20"/>
          <w:lang w:val="en-US"/>
        </w:rPr>
        <w:t xml:space="preserve"> </w:t>
      </w:r>
      <w:r w:rsidRPr="008E4C13">
        <w:rPr>
          <w:rFonts w:ascii="Lucida Sans Unicode"/>
          <w:spacing w:val="13"/>
          <w:w w:val="90"/>
          <w:sz w:val="20"/>
          <w:lang w:val="en-US"/>
        </w:rPr>
        <w:t>GRANT</w:t>
      </w:r>
      <w:r w:rsidRPr="008E4C13">
        <w:rPr>
          <w:rFonts w:ascii="Lucida Sans Unicode"/>
          <w:spacing w:val="74"/>
          <w:sz w:val="20"/>
          <w:lang w:val="en-US"/>
        </w:rPr>
        <w:t xml:space="preserve"> </w:t>
      </w:r>
      <w:r w:rsidRPr="008E4C13">
        <w:rPr>
          <w:rFonts w:ascii="Lucida Sans Unicode"/>
          <w:spacing w:val="14"/>
          <w:w w:val="90"/>
          <w:sz w:val="20"/>
          <w:lang w:val="en-US"/>
        </w:rPr>
        <w:t xml:space="preserve">OPTION </w:t>
      </w:r>
      <w:r w:rsidRPr="008E4C13">
        <w:rPr>
          <w:rFonts w:ascii="Lucida Sans Unicode"/>
          <w:spacing w:val="10"/>
          <w:sz w:val="20"/>
          <w:lang w:val="en-US"/>
        </w:rPr>
        <w:t>GRANT</w:t>
      </w:r>
      <w:r w:rsidRPr="008E4C13">
        <w:rPr>
          <w:rFonts w:ascii="Lucida Sans Unicode"/>
          <w:spacing w:val="38"/>
          <w:sz w:val="20"/>
          <w:lang w:val="en-US"/>
        </w:rPr>
        <w:t xml:space="preserve"> </w:t>
      </w:r>
      <w:r w:rsidRPr="008E4C13">
        <w:rPr>
          <w:rFonts w:ascii="Lucida Sans Unicode"/>
          <w:spacing w:val="10"/>
          <w:sz w:val="20"/>
          <w:lang w:val="en-US"/>
        </w:rPr>
        <w:t>ALL</w:t>
      </w:r>
      <w:r w:rsidRPr="008E4C13">
        <w:rPr>
          <w:rFonts w:ascii="Lucida Sans Unicode"/>
          <w:spacing w:val="41"/>
          <w:sz w:val="20"/>
          <w:lang w:val="en-US"/>
        </w:rPr>
        <w:t xml:space="preserve"> </w:t>
      </w:r>
      <w:r w:rsidRPr="008E4C13">
        <w:rPr>
          <w:rFonts w:ascii="Lucida Sans Unicode"/>
          <w:spacing w:val="10"/>
          <w:sz w:val="20"/>
          <w:lang w:val="en-US"/>
        </w:rPr>
        <w:t>PRIVILEGES</w:t>
      </w:r>
      <w:r w:rsidRPr="008E4C13">
        <w:rPr>
          <w:rFonts w:ascii="Lucida Sans Unicode"/>
          <w:spacing w:val="39"/>
          <w:sz w:val="20"/>
          <w:lang w:val="en-US"/>
        </w:rPr>
        <w:t xml:space="preserve"> </w:t>
      </w:r>
      <w:r w:rsidRPr="008E4C13">
        <w:rPr>
          <w:rFonts w:ascii="Lucida Sans Unicode"/>
          <w:sz w:val="20"/>
          <w:lang w:val="en-US"/>
        </w:rPr>
        <w:t>ON</w:t>
      </w:r>
      <w:r w:rsidRPr="008E4C13">
        <w:rPr>
          <w:rFonts w:ascii="Lucida Sans Unicode"/>
          <w:spacing w:val="38"/>
          <w:sz w:val="20"/>
          <w:lang w:val="en-US"/>
        </w:rPr>
        <w:t xml:space="preserve"> </w:t>
      </w:r>
      <w:r w:rsidRPr="008E4C13">
        <w:rPr>
          <w:rFonts w:ascii="Lucida Sans Unicode"/>
          <w:spacing w:val="10"/>
          <w:sz w:val="20"/>
          <w:lang w:val="en-US"/>
        </w:rPr>
        <w:t>SCHEMA</w:t>
      </w:r>
      <w:r w:rsidRPr="008E4C13">
        <w:rPr>
          <w:rFonts w:ascii="Lucida Sans Unicode"/>
          <w:spacing w:val="41"/>
          <w:sz w:val="20"/>
          <w:lang w:val="en-US"/>
        </w:rPr>
        <w:t xml:space="preserve"> </w:t>
      </w:r>
      <w:r w:rsidRPr="008E4C13">
        <w:rPr>
          <w:rFonts w:ascii="Lucida Sans Unicode"/>
          <w:spacing w:val="10"/>
          <w:sz w:val="20"/>
          <w:lang w:val="en-US"/>
        </w:rPr>
        <w:t>public</w:t>
      </w:r>
      <w:r w:rsidRPr="008E4C13">
        <w:rPr>
          <w:rFonts w:ascii="Lucida Sans Unicode"/>
          <w:spacing w:val="40"/>
          <w:sz w:val="20"/>
          <w:lang w:val="en-US"/>
        </w:rPr>
        <w:t xml:space="preserve"> </w:t>
      </w:r>
      <w:r w:rsidRPr="008E4C13">
        <w:rPr>
          <w:rFonts w:ascii="Lucida Sans Unicode"/>
          <w:sz w:val="20"/>
          <w:lang w:val="en-US"/>
        </w:rPr>
        <w:t>TO</w:t>
      </w:r>
      <w:r w:rsidRPr="008E4C13">
        <w:rPr>
          <w:rFonts w:ascii="Lucida Sans Unicode"/>
          <w:spacing w:val="40"/>
          <w:sz w:val="20"/>
          <w:lang w:val="en-US"/>
        </w:rPr>
        <w:t xml:space="preserve"> </w:t>
      </w:r>
      <w:r w:rsidRPr="008E4C13">
        <w:rPr>
          <w:rFonts w:ascii="Lucida Sans Unicode"/>
          <w:spacing w:val="10"/>
          <w:sz w:val="20"/>
          <w:lang w:val="en-US"/>
        </w:rPr>
        <w:t>admin</w:t>
      </w:r>
      <w:r w:rsidRPr="008E4C13">
        <w:rPr>
          <w:rFonts w:ascii="Lucida Sans Unicode"/>
          <w:spacing w:val="41"/>
          <w:sz w:val="20"/>
          <w:lang w:val="en-US"/>
        </w:rPr>
        <w:t xml:space="preserve"> </w:t>
      </w:r>
      <w:r w:rsidRPr="008E4C13">
        <w:rPr>
          <w:rFonts w:ascii="Lucida Sans Unicode"/>
          <w:spacing w:val="10"/>
          <w:sz w:val="20"/>
          <w:lang w:val="en-US"/>
        </w:rPr>
        <w:t>WITH</w:t>
      </w:r>
      <w:r w:rsidRPr="008E4C13">
        <w:rPr>
          <w:rFonts w:ascii="Lucida Sans Unicode"/>
          <w:spacing w:val="41"/>
          <w:sz w:val="20"/>
          <w:lang w:val="en-US"/>
        </w:rPr>
        <w:t xml:space="preserve"> </w:t>
      </w:r>
      <w:r w:rsidRPr="008E4C13">
        <w:rPr>
          <w:rFonts w:ascii="Lucida Sans Unicode"/>
          <w:spacing w:val="10"/>
          <w:sz w:val="20"/>
          <w:lang w:val="en-US"/>
        </w:rPr>
        <w:t>GRANT</w:t>
      </w:r>
      <w:r w:rsidRPr="008E4C13">
        <w:rPr>
          <w:rFonts w:ascii="Lucida Sans Unicode"/>
          <w:spacing w:val="42"/>
          <w:sz w:val="20"/>
          <w:lang w:val="en-US"/>
        </w:rPr>
        <w:t xml:space="preserve"> </w:t>
      </w:r>
      <w:r w:rsidRPr="008E4C13">
        <w:rPr>
          <w:rFonts w:ascii="Lucida Sans Unicode"/>
          <w:spacing w:val="10"/>
          <w:sz w:val="20"/>
          <w:lang w:val="en-US"/>
        </w:rPr>
        <w:t>OPTION</w:t>
      </w:r>
      <w:r w:rsidRPr="008E4C13">
        <w:rPr>
          <w:rFonts w:ascii="Lucida Sans Unicode"/>
          <w:spacing w:val="-35"/>
          <w:sz w:val="20"/>
          <w:lang w:val="en-US"/>
        </w:rPr>
        <w:t xml:space="preserve"> </w:t>
      </w:r>
      <w:r w:rsidRPr="008E4C13">
        <w:rPr>
          <w:rFonts w:ascii="Lucida Sans Unicode"/>
          <w:sz w:val="20"/>
          <w:lang w:val="en-US"/>
        </w:rPr>
        <w:t>;</w:t>
      </w:r>
    </w:p>
    <w:p w14:paraId="6662305E" w14:textId="77777777" w:rsidR="00854AE3" w:rsidRDefault="006C76DB">
      <w:pPr>
        <w:spacing w:before="57"/>
        <w:ind w:left="877"/>
        <w:rPr>
          <w:rFonts w:ascii="Georgia" w:hAnsi="Georgia"/>
          <w:sz w:val="24"/>
        </w:rPr>
      </w:pPr>
      <w:r>
        <w:rPr>
          <w:sz w:val="24"/>
        </w:rPr>
        <w:t>Die</w:t>
      </w:r>
      <w:r>
        <w:rPr>
          <w:spacing w:val="10"/>
          <w:sz w:val="24"/>
        </w:rPr>
        <w:t xml:space="preserve"> </w:t>
      </w:r>
      <w:r>
        <w:rPr>
          <w:sz w:val="24"/>
        </w:rPr>
        <w:t>pseudozufällige</w:t>
      </w:r>
      <w:r>
        <w:rPr>
          <w:spacing w:val="9"/>
          <w:sz w:val="24"/>
        </w:rPr>
        <w:t xml:space="preserve"> </w:t>
      </w:r>
      <w:proofErr w:type="spellStart"/>
      <w:r>
        <w:rPr>
          <w:sz w:val="24"/>
        </w:rPr>
        <w:t>Passworder</w:t>
      </w:r>
      <w:proofErr w:type="spellEnd"/>
      <w:r>
        <w:rPr>
          <w:spacing w:val="8"/>
          <w:sz w:val="24"/>
        </w:rPr>
        <w:t xml:space="preserve"> </w:t>
      </w:r>
      <w:r>
        <w:rPr>
          <w:sz w:val="24"/>
        </w:rPr>
        <w:t>sind</w:t>
      </w:r>
      <w:r>
        <w:rPr>
          <w:spacing w:val="9"/>
          <w:sz w:val="24"/>
        </w:rPr>
        <w:t xml:space="preserve"> </w:t>
      </w:r>
      <w:r>
        <w:rPr>
          <w:sz w:val="24"/>
        </w:rPr>
        <w:t>nicht</w:t>
      </w:r>
      <w:r>
        <w:rPr>
          <w:spacing w:val="9"/>
          <w:sz w:val="24"/>
        </w:rPr>
        <w:t xml:space="preserve"> </w:t>
      </w:r>
      <w:r>
        <w:rPr>
          <w:sz w:val="24"/>
        </w:rPr>
        <w:t>optimal,</w:t>
      </w:r>
      <w:r>
        <w:rPr>
          <w:spacing w:val="10"/>
          <w:sz w:val="24"/>
        </w:rPr>
        <w:t xml:space="preserve"> </w:t>
      </w:r>
      <w:r>
        <w:rPr>
          <w:sz w:val="24"/>
        </w:rPr>
        <w:t>besser</w:t>
      </w:r>
      <w:r>
        <w:rPr>
          <w:spacing w:val="10"/>
          <w:sz w:val="24"/>
        </w:rPr>
        <w:t xml:space="preserve"> </w:t>
      </w:r>
      <w:r>
        <w:rPr>
          <w:sz w:val="24"/>
        </w:rPr>
        <w:t>wäre</w:t>
      </w:r>
      <w:r>
        <w:rPr>
          <w:spacing w:val="11"/>
          <w:sz w:val="24"/>
        </w:rPr>
        <w:t xml:space="preserve"> </w:t>
      </w:r>
      <w:proofErr w:type="spellStart"/>
      <w:proofErr w:type="gramStart"/>
      <w:r>
        <w:rPr>
          <w:rFonts w:ascii="Georgia" w:hAnsi="Georgia"/>
          <w:i/>
          <w:spacing w:val="-2"/>
          <w:sz w:val="24"/>
        </w:rPr>
        <w:t>SELECTgen</w:t>
      </w:r>
      <w:r>
        <w:rPr>
          <w:rFonts w:ascii="Sitka Small" w:hAnsi="Sitka Small"/>
          <w:i/>
          <w:spacing w:val="-2"/>
          <w:sz w:val="24"/>
          <w:vertAlign w:val="subscript"/>
        </w:rPr>
        <w:t>r</w:t>
      </w:r>
      <w:r>
        <w:rPr>
          <w:rFonts w:ascii="Georgia" w:hAnsi="Georgia"/>
          <w:i/>
          <w:spacing w:val="-2"/>
          <w:sz w:val="24"/>
        </w:rPr>
        <w:t>andom</w:t>
      </w:r>
      <w:r>
        <w:rPr>
          <w:rFonts w:ascii="Sitka Small" w:hAnsi="Sitka Small"/>
          <w:i/>
          <w:spacing w:val="-2"/>
          <w:sz w:val="24"/>
          <w:vertAlign w:val="subscript"/>
        </w:rPr>
        <w:t>u</w:t>
      </w:r>
      <w:r>
        <w:rPr>
          <w:rFonts w:ascii="Georgia" w:hAnsi="Georgia"/>
          <w:i/>
          <w:spacing w:val="-2"/>
          <w:sz w:val="24"/>
        </w:rPr>
        <w:t>uid</w:t>
      </w:r>
      <w:proofErr w:type="spellEnd"/>
      <w:r>
        <w:rPr>
          <w:rFonts w:ascii="Georgia" w:hAnsi="Georgia"/>
          <w:spacing w:val="-2"/>
          <w:sz w:val="24"/>
        </w:rPr>
        <w:t>(</w:t>
      </w:r>
      <w:proofErr w:type="gramEnd"/>
      <w:r>
        <w:rPr>
          <w:rFonts w:ascii="Georgia" w:hAnsi="Georgia"/>
          <w:spacing w:val="-2"/>
          <w:sz w:val="24"/>
        </w:rPr>
        <w:t>);</w:t>
      </w:r>
    </w:p>
    <w:p w14:paraId="5FE66648" w14:textId="77777777" w:rsidR="00854AE3" w:rsidRDefault="006C76DB">
      <w:pPr>
        <w:pStyle w:val="Textkrper"/>
        <w:spacing w:before="171"/>
        <w:ind w:left="2357"/>
      </w:pPr>
      <w:bookmarkStart w:id="109" w:name="_bookmark35"/>
      <w:bookmarkEnd w:id="109"/>
      <w:r>
        <w:t>Listing</w:t>
      </w:r>
      <w:r>
        <w:rPr>
          <w:spacing w:val="27"/>
        </w:rPr>
        <w:t xml:space="preserve"> </w:t>
      </w:r>
      <w:r>
        <w:t>2:</w:t>
      </w:r>
      <w:r>
        <w:rPr>
          <w:spacing w:val="28"/>
        </w:rPr>
        <w:t xml:space="preserve"> </w:t>
      </w:r>
      <w:r>
        <w:t>SQL-Code</w:t>
      </w:r>
      <w:r>
        <w:rPr>
          <w:spacing w:val="27"/>
        </w:rPr>
        <w:t xml:space="preserve"> </w:t>
      </w:r>
      <w:r>
        <w:t>für</w:t>
      </w:r>
      <w:r>
        <w:rPr>
          <w:spacing w:val="26"/>
        </w:rPr>
        <w:t xml:space="preserve"> </w:t>
      </w:r>
      <w:r>
        <w:t>die</w:t>
      </w:r>
      <w:r>
        <w:rPr>
          <w:spacing w:val="27"/>
        </w:rPr>
        <w:t xml:space="preserve"> </w:t>
      </w:r>
      <w:proofErr w:type="spellStart"/>
      <w:r>
        <w:rPr>
          <w:spacing w:val="-2"/>
        </w:rPr>
        <w:t>DBinitialisierung</w:t>
      </w:r>
      <w:proofErr w:type="spellEnd"/>
    </w:p>
    <w:p w14:paraId="24EEB3B8" w14:textId="77777777" w:rsidR="00854AE3" w:rsidRPr="008E4C13" w:rsidRDefault="006C76DB">
      <w:pPr>
        <w:spacing w:before="28"/>
        <w:ind w:left="543"/>
        <w:rPr>
          <w:rFonts w:ascii="Lucida Sans Unicode"/>
          <w:sz w:val="20"/>
          <w:lang w:val="en-US"/>
        </w:rPr>
      </w:pPr>
      <w:r w:rsidRPr="008E4C13">
        <w:rPr>
          <w:rFonts w:ascii="Lucida Sans Unicode"/>
          <w:spacing w:val="14"/>
          <w:w w:val="85"/>
          <w:sz w:val="20"/>
          <w:lang w:val="en-US"/>
        </w:rPr>
        <w:t>CREATE</w:t>
      </w:r>
      <w:r w:rsidRPr="008E4C13">
        <w:rPr>
          <w:rFonts w:ascii="Lucida Sans Unicode"/>
          <w:spacing w:val="79"/>
          <w:sz w:val="20"/>
          <w:lang w:val="en-US"/>
        </w:rPr>
        <w:t xml:space="preserve"> </w:t>
      </w:r>
      <w:r w:rsidRPr="008E4C13">
        <w:rPr>
          <w:rFonts w:ascii="Lucida Sans Unicode"/>
          <w:spacing w:val="15"/>
          <w:w w:val="85"/>
          <w:sz w:val="20"/>
          <w:lang w:val="en-US"/>
        </w:rPr>
        <w:t>DATABASE</w:t>
      </w:r>
      <w:r w:rsidRPr="008E4C13">
        <w:rPr>
          <w:rFonts w:ascii="Lucida Sans Unicode"/>
          <w:spacing w:val="55"/>
          <w:w w:val="150"/>
          <w:sz w:val="20"/>
          <w:lang w:val="en-US"/>
        </w:rPr>
        <w:t xml:space="preserve"> </w:t>
      </w:r>
      <w:r w:rsidRPr="008E4C13">
        <w:rPr>
          <w:rFonts w:ascii="Lucida Sans Unicode"/>
          <w:spacing w:val="14"/>
          <w:w w:val="85"/>
          <w:sz w:val="20"/>
          <w:lang w:val="en-US"/>
        </w:rPr>
        <w:t>Tape</w:t>
      </w:r>
      <w:r w:rsidRPr="008E4C13">
        <w:rPr>
          <w:rFonts w:ascii="Lucida Sans Unicode"/>
          <w:spacing w:val="-34"/>
          <w:w w:val="85"/>
          <w:sz w:val="20"/>
          <w:lang w:val="en-US"/>
        </w:rPr>
        <w:t xml:space="preserve"> </w:t>
      </w:r>
      <w:proofErr w:type="spellStart"/>
      <w:r w:rsidRPr="008E4C13">
        <w:rPr>
          <w:rFonts w:ascii="Lucida Sans Unicode"/>
          <w:spacing w:val="16"/>
          <w:w w:val="85"/>
          <w:sz w:val="20"/>
          <w:lang w:val="en-US"/>
        </w:rPr>
        <w:t>Messungen</w:t>
      </w:r>
      <w:proofErr w:type="spellEnd"/>
      <w:r w:rsidRPr="008E4C13">
        <w:rPr>
          <w:rFonts w:ascii="Lucida Sans Unicode"/>
          <w:spacing w:val="-35"/>
          <w:w w:val="85"/>
          <w:sz w:val="20"/>
          <w:lang w:val="en-US"/>
        </w:rPr>
        <w:t xml:space="preserve"> </w:t>
      </w:r>
      <w:proofErr w:type="spellStart"/>
      <w:proofErr w:type="gramStart"/>
      <w:r w:rsidRPr="008E4C13">
        <w:rPr>
          <w:rFonts w:ascii="Lucida Sans Unicode"/>
          <w:spacing w:val="15"/>
          <w:w w:val="85"/>
          <w:sz w:val="20"/>
          <w:lang w:val="en-US"/>
        </w:rPr>
        <w:t>BAKuhn</w:t>
      </w:r>
      <w:proofErr w:type="spellEnd"/>
      <w:r w:rsidRPr="008E4C13">
        <w:rPr>
          <w:rFonts w:ascii="Lucida Sans Unicode"/>
          <w:spacing w:val="-24"/>
          <w:w w:val="85"/>
          <w:sz w:val="20"/>
          <w:lang w:val="en-US"/>
        </w:rPr>
        <w:t xml:space="preserve"> </w:t>
      </w:r>
      <w:r w:rsidRPr="008E4C13">
        <w:rPr>
          <w:rFonts w:ascii="Lucida Sans Unicode"/>
          <w:spacing w:val="-10"/>
          <w:w w:val="85"/>
          <w:sz w:val="20"/>
          <w:lang w:val="en-US"/>
        </w:rPr>
        <w:t>;</w:t>
      </w:r>
      <w:proofErr w:type="gramEnd"/>
    </w:p>
    <w:p w14:paraId="74717255" w14:textId="77777777" w:rsidR="00854AE3" w:rsidRPr="008E4C13" w:rsidRDefault="006C76DB">
      <w:pPr>
        <w:spacing w:before="171" w:line="273" w:lineRule="exact"/>
        <w:ind w:left="543"/>
        <w:rPr>
          <w:rFonts w:ascii="Lucida Sans Unicode"/>
          <w:sz w:val="20"/>
          <w:lang w:val="en-US"/>
        </w:rPr>
      </w:pPr>
      <w:r w:rsidRPr="008E4C13">
        <w:rPr>
          <w:rFonts w:ascii="Lucida Sans Unicode"/>
          <w:spacing w:val="14"/>
          <w:sz w:val="20"/>
          <w:lang w:val="en-US"/>
        </w:rPr>
        <w:t>CREATE</w:t>
      </w:r>
      <w:r w:rsidRPr="008E4C13">
        <w:rPr>
          <w:rFonts w:ascii="Lucida Sans Unicode"/>
          <w:spacing w:val="40"/>
          <w:sz w:val="20"/>
          <w:lang w:val="en-US"/>
        </w:rPr>
        <w:t xml:space="preserve"> </w:t>
      </w:r>
      <w:r w:rsidRPr="008E4C13">
        <w:rPr>
          <w:rFonts w:ascii="Lucida Sans Unicode"/>
          <w:spacing w:val="13"/>
          <w:sz w:val="20"/>
          <w:lang w:val="en-US"/>
        </w:rPr>
        <w:t>TABLE</w:t>
      </w:r>
      <w:r w:rsidRPr="008E4C13">
        <w:rPr>
          <w:rFonts w:ascii="Lucida Sans Unicode"/>
          <w:spacing w:val="40"/>
          <w:sz w:val="20"/>
          <w:lang w:val="en-US"/>
        </w:rPr>
        <w:t xml:space="preserve"> </w:t>
      </w:r>
      <w:r w:rsidRPr="008E4C13">
        <w:rPr>
          <w:rFonts w:ascii="Lucida Sans Unicode"/>
          <w:spacing w:val="13"/>
          <w:sz w:val="20"/>
          <w:lang w:val="en-US"/>
        </w:rPr>
        <w:t>Place</w:t>
      </w:r>
      <w:r w:rsidRPr="008E4C13">
        <w:rPr>
          <w:rFonts w:ascii="Lucida Sans Unicode"/>
          <w:spacing w:val="36"/>
          <w:sz w:val="20"/>
          <w:lang w:val="en-US"/>
        </w:rPr>
        <w:t xml:space="preserve"> </w:t>
      </w:r>
      <w:r w:rsidRPr="008E4C13">
        <w:rPr>
          <w:rFonts w:ascii="Lucida Sans Unicode"/>
          <w:spacing w:val="-10"/>
          <w:sz w:val="20"/>
          <w:lang w:val="en-US"/>
        </w:rPr>
        <w:t>(</w:t>
      </w:r>
    </w:p>
    <w:p w14:paraId="3F3C1493" w14:textId="77777777" w:rsidR="00854AE3" w:rsidRPr="008E4C13" w:rsidRDefault="006C76DB">
      <w:pPr>
        <w:spacing w:line="239" w:lineRule="exact"/>
        <w:ind w:left="1041"/>
        <w:rPr>
          <w:rFonts w:ascii="Lucida Sans Unicode"/>
          <w:sz w:val="20"/>
          <w:lang w:val="en-US"/>
        </w:rPr>
      </w:pPr>
      <w:r w:rsidRPr="008E4C13">
        <w:rPr>
          <w:rFonts w:ascii="Lucida Sans Unicode"/>
          <w:sz w:val="20"/>
          <w:lang w:val="en-US"/>
        </w:rPr>
        <w:t>id</w:t>
      </w:r>
      <w:r w:rsidRPr="008E4C13">
        <w:rPr>
          <w:rFonts w:ascii="Lucida Sans Unicode"/>
          <w:spacing w:val="41"/>
          <w:sz w:val="20"/>
          <w:lang w:val="en-US"/>
        </w:rPr>
        <w:t xml:space="preserve"> </w:t>
      </w:r>
      <w:r w:rsidRPr="008E4C13">
        <w:rPr>
          <w:rFonts w:ascii="Lucida Sans Unicode"/>
          <w:spacing w:val="14"/>
          <w:sz w:val="20"/>
          <w:lang w:val="en-US"/>
        </w:rPr>
        <w:t>SERIAL</w:t>
      </w:r>
      <w:r w:rsidRPr="008E4C13">
        <w:rPr>
          <w:rFonts w:ascii="Lucida Sans Unicode"/>
          <w:spacing w:val="54"/>
          <w:sz w:val="20"/>
          <w:lang w:val="en-US"/>
        </w:rPr>
        <w:t xml:space="preserve"> </w:t>
      </w:r>
      <w:r w:rsidRPr="008E4C13">
        <w:rPr>
          <w:rFonts w:ascii="Lucida Sans Unicode"/>
          <w:spacing w:val="15"/>
          <w:sz w:val="20"/>
          <w:lang w:val="en-US"/>
        </w:rPr>
        <w:t>PRIMARY</w:t>
      </w:r>
      <w:r w:rsidRPr="008E4C13">
        <w:rPr>
          <w:rFonts w:ascii="Lucida Sans Unicode"/>
          <w:spacing w:val="50"/>
          <w:sz w:val="20"/>
          <w:lang w:val="en-US"/>
        </w:rPr>
        <w:t xml:space="preserve"> </w:t>
      </w:r>
      <w:proofErr w:type="gramStart"/>
      <w:r w:rsidRPr="008E4C13">
        <w:rPr>
          <w:rFonts w:ascii="Lucida Sans Unicode"/>
          <w:sz w:val="20"/>
          <w:lang w:val="en-US"/>
        </w:rPr>
        <w:t>KEY</w:t>
      </w:r>
      <w:r w:rsidRPr="008E4C13">
        <w:rPr>
          <w:rFonts w:ascii="Lucida Sans Unicode"/>
          <w:spacing w:val="-28"/>
          <w:sz w:val="20"/>
          <w:lang w:val="en-US"/>
        </w:rPr>
        <w:t xml:space="preserve"> </w:t>
      </w:r>
      <w:r w:rsidRPr="008E4C13">
        <w:rPr>
          <w:rFonts w:ascii="Lucida Sans Unicode"/>
          <w:spacing w:val="-10"/>
          <w:sz w:val="20"/>
          <w:lang w:val="en-US"/>
        </w:rPr>
        <w:t>,</w:t>
      </w:r>
      <w:proofErr w:type="gramEnd"/>
    </w:p>
    <w:p w14:paraId="7EEE223E" w14:textId="77777777" w:rsidR="00854AE3" w:rsidRPr="008E4C13" w:rsidRDefault="006C76DB">
      <w:pPr>
        <w:spacing w:line="239" w:lineRule="exact"/>
        <w:ind w:left="1044"/>
        <w:rPr>
          <w:rFonts w:ascii="Lucida Sans Unicode"/>
          <w:sz w:val="20"/>
          <w:lang w:val="en-US"/>
        </w:rPr>
      </w:pPr>
      <w:r w:rsidRPr="008E4C13">
        <w:rPr>
          <w:rFonts w:ascii="Lucida Sans Unicode"/>
          <w:spacing w:val="12"/>
          <w:w w:val="85"/>
          <w:sz w:val="20"/>
          <w:lang w:val="en-US"/>
        </w:rPr>
        <w:t>Name</w:t>
      </w:r>
      <w:r w:rsidRPr="008E4C13">
        <w:rPr>
          <w:rFonts w:ascii="Lucida Sans Unicode"/>
          <w:spacing w:val="52"/>
          <w:sz w:val="20"/>
          <w:lang w:val="en-US"/>
        </w:rPr>
        <w:t xml:space="preserve"> </w:t>
      </w:r>
      <w:r w:rsidRPr="008E4C13">
        <w:rPr>
          <w:rFonts w:ascii="Lucida Sans Unicode"/>
          <w:spacing w:val="15"/>
          <w:w w:val="85"/>
          <w:sz w:val="20"/>
          <w:lang w:val="en-US"/>
        </w:rPr>
        <w:t>VARCHAR</w:t>
      </w:r>
      <w:r w:rsidRPr="008E4C13">
        <w:rPr>
          <w:rFonts w:ascii="Lucida Sans Unicode"/>
          <w:spacing w:val="-18"/>
          <w:w w:val="85"/>
          <w:sz w:val="20"/>
          <w:lang w:val="en-US"/>
        </w:rPr>
        <w:t xml:space="preserve"> </w:t>
      </w:r>
      <w:r w:rsidRPr="008E4C13">
        <w:rPr>
          <w:rFonts w:ascii="Lucida Sans Unicode"/>
          <w:spacing w:val="13"/>
          <w:w w:val="85"/>
          <w:sz w:val="20"/>
          <w:lang w:val="en-US"/>
        </w:rPr>
        <w:t>(255)</w:t>
      </w:r>
      <w:r w:rsidRPr="008E4C13">
        <w:rPr>
          <w:rFonts w:ascii="Lucida Sans Unicode"/>
          <w:spacing w:val="64"/>
          <w:sz w:val="20"/>
          <w:lang w:val="en-US"/>
        </w:rPr>
        <w:t xml:space="preserve"> </w:t>
      </w:r>
      <w:r w:rsidRPr="008E4C13">
        <w:rPr>
          <w:rFonts w:ascii="Lucida Sans Unicode"/>
          <w:spacing w:val="10"/>
          <w:w w:val="85"/>
          <w:sz w:val="20"/>
          <w:lang w:val="en-US"/>
        </w:rPr>
        <w:t>NOT</w:t>
      </w:r>
      <w:r w:rsidRPr="008E4C13">
        <w:rPr>
          <w:rFonts w:ascii="Lucida Sans Unicode"/>
          <w:spacing w:val="62"/>
          <w:sz w:val="20"/>
          <w:lang w:val="en-US"/>
        </w:rPr>
        <w:t xml:space="preserve"> </w:t>
      </w:r>
      <w:proofErr w:type="gramStart"/>
      <w:r w:rsidRPr="008E4C13">
        <w:rPr>
          <w:rFonts w:ascii="Lucida Sans Unicode"/>
          <w:spacing w:val="9"/>
          <w:w w:val="85"/>
          <w:sz w:val="20"/>
          <w:lang w:val="en-US"/>
        </w:rPr>
        <w:t>NULL</w:t>
      </w:r>
      <w:r w:rsidRPr="008E4C13">
        <w:rPr>
          <w:rFonts w:ascii="Lucida Sans Unicode"/>
          <w:spacing w:val="-16"/>
          <w:w w:val="85"/>
          <w:sz w:val="20"/>
          <w:lang w:val="en-US"/>
        </w:rPr>
        <w:t xml:space="preserve"> </w:t>
      </w:r>
      <w:r w:rsidRPr="008E4C13">
        <w:rPr>
          <w:rFonts w:ascii="Lucida Sans Unicode"/>
          <w:spacing w:val="-10"/>
          <w:w w:val="85"/>
          <w:sz w:val="20"/>
          <w:lang w:val="en-US"/>
        </w:rPr>
        <w:t>,</w:t>
      </w:r>
      <w:proofErr w:type="gramEnd"/>
    </w:p>
    <w:p w14:paraId="10A4925F" w14:textId="77777777" w:rsidR="00854AE3" w:rsidRPr="008E4C13" w:rsidRDefault="006C76DB">
      <w:pPr>
        <w:spacing w:before="14" w:line="187" w:lineRule="auto"/>
        <w:ind w:left="1047" w:right="6193"/>
        <w:rPr>
          <w:rFonts w:ascii="Lucida Sans Unicode"/>
          <w:sz w:val="20"/>
          <w:lang w:val="en-US"/>
        </w:rPr>
      </w:pPr>
      <w:r w:rsidRPr="008E4C13">
        <w:rPr>
          <w:rFonts w:ascii="Lucida Sans Unicode"/>
          <w:spacing w:val="9"/>
          <w:sz w:val="20"/>
          <w:lang w:val="en-US"/>
        </w:rPr>
        <w:t>Coordinate</w:t>
      </w:r>
      <w:r w:rsidRPr="008E4C13">
        <w:rPr>
          <w:rFonts w:ascii="Lucida Sans Unicode"/>
          <w:spacing w:val="-45"/>
          <w:sz w:val="20"/>
          <w:lang w:val="en-US"/>
        </w:rPr>
        <w:t xml:space="preserve"> </w:t>
      </w:r>
      <w:r w:rsidRPr="008E4C13">
        <w:rPr>
          <w:rFonts w:ascii="Lucida Sans Unicode"/>
          <w:sz w:val="20"/>
          <w:lang w:val="en-US"/>
        </w:rPr>
        <w:t>N</w:t>
      </w:r>
      <w:r w:rsidRPr="008E4C13">
        <w:rPr>
          <w:rFonts w:ascii="Lucida Sans Unicode"/>
          <w:spacing w:val="69"/>
          <w:sz w:val="20"/>
          <w:lang w:val="en-US"/>
        </w:rPr>
        <w:t xml:space="preserve"> </w:t>
      </w:r>
      <w:proofErr w:type="gramStart"/>
      <w:r w:rsidRPr="008E4C13">
        <w:rPr>
          <w:rFonts w:ascii="Lucida Sans Unicode"/>
          <w:sz w:val="20"/>
          <w:lang w:val="en-US"/>
        </w:rPr>
        <w:t>FLOAT</w:t>
      </w:r>
      <w:r w:rsidRPr="008E4C13">
        <w:rPr>
          <w:rFonts w:ascii="Lucida Sans Unicode"/>
          <w:spacing w:val="-24"/>
          <w:sz w:val="20"/>
          <w:lang w:val="en-US"/>
        </w:rPr>
        <w:t xml:space="preserve"> </w:t>
      </w:r>
      <w:r w:rsidRPr="008E4C13">
        <w:rPr>
          <w:rFonts w:ascii="Lucida Sans Unicode"/>
          <w:sz w:val="20"/>
          <w:lang w:val="en-US"/>
        </w:rPr>
        <w:t>,</w:t>
      </w:r>
      <w:proofErr w:type="gramEnd"/>
      <w:r w:rsidRPr="008E4C13">
        <w:rPr>
          <w:rFonts w:ascii="Lucida Sans Unicode"/>
          <w:sz w:val="20"/>
          <w:lang w:val="en-US"/>
        </w:rPr>
        <w:t xml:space="preserve"> </w:t>
      </w:r>
      <w:r w:rsidRPr="008E4C13">
        <w:rPr>
          <w:rFonts w:ascii="Lucida Sans Unicode"/>
          <w:spacing w:val="17"/>
          <w:sz w:val="20"/>
          <w:lang w:val="en-US"/>
        </w:rPr>
        <w:t>Coordinate</w:t>
      </w:r>
      <w:r w:rsidRPr="008E4C13">
        <w:rPr>
          <w:rFonts w:ascii="Lucida Sans Unicode"/>
          <w:spacing w:val="-45"/>
          <w:sz w:val="20"/>
          <w:lang w:val="en-US"/>
        </w:rPr>
        <w:t xml:space="preserve"> </w:t>
      </w:r>
      <w:r w:rsidRPr="008E4C13">
        <w:rPr>
          <w:rFonts w:ascii="Lucida Sans Unicode"/>
          <w:sz w:val="20"/>
          <w:lang w:val="en-US"/>
        </w:rPr>
        <w:t>E</w:t>
      </w:r>
      <w:r w:rsidRPr="008E4C13">
        <w:rPr>
          <w:rFonts w:ascii="Lucida Sans Unicode"/>
          <w:spacing w:val="66"/>
          <w:sz w:val="20"/>
          <w:lang w:val="en-US"/>
        </w:rPr>
        <w:t xml:space="preserve"> </w:t>
      </w:r>
      <w:r w:rsidRPr="008E4C13">
        <w:rPr>
          <w:rFonts w:ascii="Lucida Sans Unicode"/>
          <w:spacing w:val="13"/>
          <w:sz w:val="20"/>
          <w:lang w:val="en-US"/>
        </w:rPr>
        <w:t>FLOAT</w:t>
      </w:r>
    </w:p>
    <w:p w14:paraId="14900514" w14:textId="77777777" w:rsidR="00854AE3" w:rsidRPr="008E4C13" w:rsidRDefault="006C76DB">
      <w:pPr>
        <w:spacing w:line="258" w:lineRule="exact"/>
        <w:ind w:left="539"/>
        <w:rPr>
          <w:rFonts w:ascii="Lucida Sans Unicode"/>
          <w:sz w:val="20"/>
          <w:lang w:val="en-US"/>
        </w:rPr>
      </w:pPr>
      <w:r w:rsidRPr="008E4C13">
        <w:rPr>
          <w:rFonts w:ascii="Lucida Sans Unicode"/>
          <w:spacing w:val="-5"/>
          <w:w w:val="165"/>
          <w:sz w:val="20"/>
          <w:lang w:val="en-US"/>
        </w:rPr>
        <w:t>);</w:t>
      </w:r>
    </w:p>
    <w:p w14:paraId="741F9D70" w14:textId="77777777" w:rsidR="00854AE3" w:rsidRPr="008E4C13" w:rsidRDefault="006C76DB">
      <w:pPr>
        <w:spacing w:before="219" w:line="187" w:lineRule="auto"/>
        <w:ind w:left="1041" w:right="6193" w:hanging="499"/>
        <w:rPr>
          <w:rFonts w:ascii="Lucida Sans Unicode"/>
          <w:sz w:val="20"/>
          <w:lang w:val="en-US"/>
        </w:rPr>
      </w:pPr>
      <w:r w:rsidRPr="008E4C13">
        <w:rPr>
          <w:rFonts w:ascii="Lucida Sans Unicode"/>
          <w:spacing w:val="13"/>
          <w:sz w:val="20"/>
          <w:lang w:val="en-US"/>
        </w:rPr>
        <w:t>CREATE</w:t>
      </w:r>
      <w:r w:rsidRPr="008E4C13">
        <w:rPr>
          <w:rFonts w:ascii="Lucida Sans Unicode"/>
          <w:spacing w:val="40"/>
          <w:sz w:val="20"/>
          <w:lang w:val="en-US"/>
        </w:rPr>
        <w:t xml:space="preserve"> </w:t>
      </w:r>
      <w:r w:rsidRPr="008E4C13">
        <w:rPr>
          <w:rFonts w:ascii="Lucida Sans Unicode"/>
          <w:spacing w:val="13"/>
          <w:sz w:val="20"/>
          <w:lang w:val="en-US"/>
        </w:rPr>
        <w:t>TABLE</w:t>
      </w:r>
      <w:r w:rsidRPr="008E4C13">
        <w:rPr>
          <w:rFonts w:ascii="Lucida Sans Unicode"/>
          <w:spacing w:val="41"/>
          <w:sz w:val="20"/>
          <w:lang w:val="en-US"/>
        </w:rPr>
        <w:t xml:space="preserve"> </w:t>
      </w:r>
      <w:proofErr w:type="spellStart"/>
      <w:r w:rsidRPr="008E4C13">
        <w:rPr>
          <w:rFonts w:ascii="Lucida Sans Unicode"/>
          <w:spacing w:val="13"/>
          <w:sz w:val="20"/>
          <w:lang w:val="en-US"/>
        </w:rPr>
        <w:t>MeasurmentSeries</w:t>
      </w:r>
      <w:proofErr w:type="spellEnd"/>
      <w:r w:rsidRPr="008E4C13">
        <w:rPr>
          <w:rFonts w:ascii="Lucida Sans Unicode"/>
          <w:spacing w:val="38"/>
          <w:sz w:val="20"/>
          <w:lang w:val="en-US"/>
        </w:rPr>
        <w:t xml:space="preserve"> </w:t>
      </w:r>
      <w:proofErr w:type="gramStart"/>
      <w:r w:rsidRPr="008E4C13">
        <w:rPr>
          <w:rFonts w:ascii="Lucida Sans Unicode"/>
          <w:sz w:val="20"/>
          <w:lang w:val="en-US"/>
        </w:rPr>
        <w:t xml:space="preserve">( </w:t>
      </w:r>
      <w:r w:rsidRPr="008E4C13">
        <w:rPr>
          <w:rFonts w:ascii="Lucida Sans Unicode"/>
          <w:w w:val="135"/>
          <w:sz w:val="20"/>
          <w:lang w:val="en-US"/>
        </w:rPr>
        <w:t>id</w:t>
      </w:r>
      <w:proofErr w:type="gramEnd"/>
      <w:r w:rsidRPr="008E4C13">
        <w:rPr>
          <w:rFonts w:ascii="Lucida Sans Unicode"/>
          <w:spacing w:val="32"/>
          <w:w w:val="135"/>
          <w:sz w:val="20"/>
          <w:lang w:val="en-US"/>
        </w:rPr>
        <w:t xml:space="preserve"> </w:t>
      </w:r>
      <w:r w:rsidRPr="008E4C13">
        <w:rPr>
          <w:rFonts w:ascii="Lucida Sans Unicode"/>
          <w:spacing w:val="14"/>
          <w:w w:val="105"/>
          <w:sz w:val="20"/>
          <w:lang w:val="en-US"/>
        </w:rPr>
        <w:t>SERIAL</w:t>
      </w:r>
      <w:r w:rsidRPr="008E4C13">
        <w:rPr>
          <w:rFonts w:ascii="Lucida Sans Unicode"/>
          <w:spacing w:val="61"/>
          <w:w w:val="105"/>
          <w:sz w:val="20"/>
          <w:lang w:val="en-US"/>
        </w:rPr>
        <w:t xml:space="preserve"> </w:t>
      </w:r>
      <w:r w:rsidRPr="008E4C13">
        <w:rPr>
          <w:rFonts w:ascii="Lucida Sans Unicode"/>
          <w:spacing w:val="15"/>
          <w:w w:val="105"/>
          <w:sz w:val="20"/>
          <w:lang w:val="en-US"/>
        </w:rPr>
        <w:t>PRIMARY</w:t>
      </w:r>
      <w:r w:rsidRPr="008E4C13">
        <w:rPr>
          <w:rFonts w:ascii="Lucida Sans Unicode"/>
          <w:spacing w:val="40"/>
          <w:w w:val="105"/>
          <w:sz w:val="20"/>
          <w:lang w:val="en-US"/>
        </w:rPr>
        <w:t xml:space="preserve"> </w:t>
      </w:r>
      <w:r w:rsidRPr="008E4C13">
        <w:rPr>
          <w:rFonts w:ascii="Lucida Sans Unicode"/>
          <w:w w:val="105"/>
          <w:sz w:val="20"/>
          <w:lang w:val="en-US"/>
        </w:rPr>
        <w:t>KEY</w:t>
      </w:r>
      <w:r w:rsidRPr="008E4C13">
        <w:rPr>
          <w:rFonts w:ascii="Lucida Sans Unicode"/>
          <w:spacing w:val="-32"/>
          <w:w w:val="105"/>
          <w:sz w:val="20"/>
          <w:lang w:val="en-US"/>
        </w:rPr>
        <w:t xml:space="preserve"> </w:t>
      </w:r>
      <w:r w:rsidRPr="008E4C13">
        <w:rPr>
          <w:rFonts w:ascii="Lucida Sans Unicode"/>
          <w:w w:val="135"/>
          <w:sz w:val="20"/>
          <w:lang w:val="en-US"/>
        </w:rPr>
        <w:t>,</w:t>
      </w:r>
    </w:p>
    <w:p w14:paraId="7BE7D555" w14:textId="77777777" w:rsidR="00854AE3" w:rsidRPr="008E4C13" w:rsidRDefault="006C76DB">
      <w:pPr>
        <w:spacing w:line="187" w:lineRule="auto"/>
        <w:ind w:left="1046" w:right="4279" w:hanging="2"/>
        <w:rPr>
          <w:rFonts w:ascii="Lucida Sans Unicode"/>
          <w:sz w:val="20"/>
          <w:lang w:val="en-US"/>
        </w:rPr>
      </w:pPr>
      <w:r w:rsidRPr="008E4C13">
        <w:rPr>
          <w:rFonts w:ascii="Lucida Sans Unicode"/>
          <w:spacing w:val="12"/>
          <w:w w:val="90"/>
          <w:sz w:val="20"/>
          <w:lang w:val="en-US"/>
        </w:rPr>
        <w:t>date</w:t>
      </w:r>
      <w:r w:rsidRPr="008E4C13">
        <w:rPr>
          <w:rFonts w:ascii="Lucida Sans Unicode"/>
          <w:spacing w:val="60"/>
          <w:sz w:val="20"/>
          <w:lang w:val="en-US"/>
        </w:rPr>
        <w:t xml:space="preserve"> </w:t>
      </w:r>
      <w:r w:rsidRPr="008E4C13">
        <w:rPr>
          <w:rFonts w:ascii="Lucida Sans Unicode"/>
          <w:spacing w:val="16"/>
          <w:w w:val="90"/>
          <w:sz w:val="20"/>
          <w:lang w:val="en-US"/>
        </w:rPr>
        <w:t>TIMESTAMP</w:t>
      </w:r>
      <w:r w:rsidRPr="008E4C13">
        <w:rPr>
          <w:rFonts w:ascii="Lucida Sans Unicode"/>
          <w:spacing w:val="67"/>
          <w:sz w:val="20"/>
          <w:lang w:val="en-US"/>
        </w:rPr>
        <w:t xml:space="preserve"> </w:t>
      </w:r>
      <w:r w:rsidRPr="008E4C13">
        <w:rPr>
          <w:rFonts w:ascii="Lucida Sans Unicode"/>
          <w:spacing w:val="12"/>
          <w:w w:val="90"/>
          <w:sz w:val="20"/>
          <w:lang w:val="en-US"/>
        </w:rPr>
        <w:t>WITH</w:t>
      </w:r>
      <w:r w:rsidRPr="008E4C13">
        <w:rPr>
          <w:rFonts w:ascii="Lucida Sans Unicode"/>
          <w:spacing w:val="65"/>
          <w:sz w:val="20"/>
          <w:lang w:val="en-US"/>
        </w:rPr>
        <w:t xml:space="preserve"> </w:t>
      </w:r>
      <w:r w:rsidRPr="008E4C13">
        <w:rPr>
          <w:rFonts w:ascii="Lucida Sans Unicode"/>
          <w:spacing w:val="12"/>
          <w:w w:val="90"/>
          <w:sz w:val="20"/>
          <w:lang w:val="en-US"/>
        </w:rPr>
        <w:t>TIME</w:t>
      </w:r>
      <w:r w:rsidRPr="008E4C13">
        <w:rPr>
          <w:rFonts w:ascii="Lucida Sans Unicode"/>
          <w:spacing w:val="64"/>
          <w:sz w:val="20"/>
          <w:lang w:val="en-US"/>
        </w:rPr>
        <w:t xml:space="preserve"> </w:t>
      </w:r>
      <w:r w:rsidRPr="008E4C13">
        <w:rPr>
          <w:rFonts w:ascii="Lucida Sans Unicode"/>
          <w:spacing w:val="12"/>
          <w:w w:val="90"/>
          <w:sz w:val="20"/>
          <w:lang w:val="en-US"/>
        </w:rPr>
        <w:t>ZONE</w:t>
      </w:r>
      <w:r w:rsidRPr="008E4C13">
        <w:rPr>
          <w:rFonts w:ascii="Lucida Sans Unicode"/>
          <w:spacing w:val="64"/>
          <w:sz w:val="20"/>
          <w:lang w:val="en-US"/>
        </w:rPr>
        <w:t xml:space="preserve"> </w:t>
      </w:r>
      <w:r w:rsidRPr="008E4C13">
        <w:rPr>
          <w:rFonts w:ascii="Lucida Sans Unicode"/>
          <w:spacing w:val="10"/>
          <w:w w:val="90"/>
          <w:sz w:val="20"/>
          <w:lang w:val="en-US"/>
        </w:rPr>
        <w:t>NOT</w:t>
      </w:r>
      <w:r w:rsidRPr="008E4C13">
        <w:rPr>
          <w:rFonts w:ascii="Lucida Sans Unicode"/>
          <w:spacing w:val="40"/>
          <w:sz w:val="20"/>
          <w:lang w:val="en-US"/>
        </w:rPr>
        <w:t xml:space="preserve"> </w:t>
      </w:r>
      <w:proofErr w:type="gramStart"/>
      <w:r w:rsidRPr="008E4C13">
        <w:rPr>
          <w:rFonts w:ascii="Lucida Sans Unicode"/>
          <w:spacing w:val="9"/>
          <w:w w:val="90"/>
          <w:sz w:val="20"/>
          <w:lang w:val="en-US"/>
        </w:rPr>
        <w:t>NULL</w:t>
      </w:r>
      <w:r w:rsidRPr="008E4C13">
        <w:rPr>
          <w:rFonts w:ascii="Lucida Sans Unicode"/>
          <w:spacing w:val="-20"/>
          <w:w w:val="90"/>
          <w:sz w:val="20"/>
          <w:lang w:val="en-US"/>
        </w:rPr>
        <w:t xml:space="preserve"> </w:t>
      </w:r>
      <w:r w:rsidRPr="008E4C13">
        <w:rPr>
          <w:rFonts w:ascii="Lucida Sans Unicode"/>
          <w:w w:val="90"/>
          <w:sz w:val="20"/>
          <w:lang w:val="en-US"/>
        </w:rPr>
        <w:t>,</w:t>
      </w:r>
      <w:proofErr w:type="gramEnd"/>
      <w:r w:rsidRPr="008E4C13">
        <w:rPr>
          <w:rFonts w:ascii="Lucida Sans Unicode"/>
          <w:w w:val="90"/>
          <w:sz w:val="20"/>
          <w:lang w:val="en-US"/>
        </w:rPr>
        <w:t xml:space="preserve"> </w:t>
      </w:r>
      <w:r w:rsidRPr="008E4C13">
        <w:rPr>
          <w:rFonts w:ascii="Lucida Sans Unicode"/>
          <w:spacing w:val="11"/>
          <w:sz w:val="20"/>
          <w:lang w:val="en-US"/>
        </w:rPr>
        <w:t>Snow</w:t>
      </w:r>
      <w:r w:rsidRPr="008E4C13">
        <w:rPr>
          <w:rFonts w:ascii="Lucida Sans Unicode"/>
          <w:spacing w:val="-45"/>
          <w:sz w:val="20"/>
          <w:lang w:val="en-US"/>
        </w:rPr>
        <w:t xml:space="preserve"> </w:t>
      </w:r>
      <w:r w:rsidRPr="008E4C13">
        <w:rPr>
          <w:rFonts w:ascii="Lucida Sans Unicode"/>
          <w:spacing w:val="11"/>
          <w:sz w:val="20"/>
          <w:lang w:val="en-US"/>
        </w:rPr>
        <w:t>Type</w:t>
      </w:r>
      <w:r w:rsidRPr="008E4C13">
        <w:rPr>
          <w:rFonts w:ascii="Lucida Sans Unicode"/>
          <w:spacing w:val="41"/>
          <w:sz w:val="20"/>
          <w:lang w:val="en-US"/>
        </w:rPr>
        <w:t xml:space="preserve"> </w:t>
      </w:r>
      <w:r w:rsidRPr="008E4C13">
        <w:rPr>
          <w:rFonts w:ascii="Lucida Sans Unicode"/>
          <w:spacing w:val="11"/>
          <w:sz w:val="20"/>
          <w:lang w:val="en-US"/>
        </w:rPr>
        <w:t>VARCHAR</w:t>
      </w:r>
      <w:r w:rsidRPr="008E4C13">
        <w:rPr>
          <w:rFonts w:ascii="Lucida Sans Unicode"/>
          <w:spacing w:val="-30"/>
          <w:sz w:val="20"/>
          <w:lang w:val="en-US"/>
        </w:rPr>
        <w:t xml:space="preserve"> </w:t>
      </w:r>
      <w:r w:rsidRPr="008E4C13">
        <w:rPr>
          <w:rFonts w:ascii="Lucida Sans Unicode"/>
          <w:spacing w:val="11"/>
          <w:sz w:val="20"/>
          <w:lang w:val="en-US"/>
        </w:rPr>
        <w:t>(255)</w:t>
      </w:r>
      <w:r w:rsidRPr="008E4C13">
        <w:rPr>
          <w:rFonts w:ascii="Lucida Sans Unicode"/>
          <w:spacing w:val="-32"/>
          <w:sz w:val="20"/>
          <w:lang w:val="en-US"/>
        </w:rPr>
        <w:t xml:space="preserve"> </w:t>
      </w:r>
      <w:r w:rsidRPr="008E4C13">
        <w:rPr>
          <w:rFonts w:ascii="Lucida Sans Unicode"/>
          <w:sz w:val="20"/>
          <w:lang w:val="en-US"/>
        </w:rPr>
        <w:t>,</w:t>
      </w:r>
    </w:p>
    <w:p w14:paraId="07F023A1" w14:textId="77777777" w:rsidR="00854AE3" w:rsidRPr="008E4C13" w:rsidRDefault="006C76DB">
      <w:pPr>
        <w:spacing w:line="187" w:lineRule="auto"/>
        <w:ind w:left="1046" w:right="7107"/>
        <w:rPr>
          <w:rFonts w:ascii="Lucida Sans Unicode"/>
          <w:sz w:val="20"/>
          <w:lang w:val="en-US"/>
        </w:rPr>
      </w:pPr>
      <w:proofErr w:type="spellStart"/>
      <w:r w:rsidRPr="008E4C13">
        <w:rPr>
          <w:rFonts w:ascii="Lucida Sans Unicode"/>
          <w:spacing w:val="13"/>
          <w:sz w:val="20"/>
          <w:lang w:val="en-US"/>
        </w:rPr>
        <w:t>TemperaturAir</w:t>
      </w:r>
      <w:proofErr w:type="spellEnd"/>
      <w:r w:rsidRPr="008E4C13">
        <w:rPr>
          <w:rFonts w:ascii="Lucida Sans Unicode"/>
          <w:spacing w:val="40"/>
          <w:sz w:val="20"/>
          <w:lang w:val="en-US"/>
        </w:rPr>
        <w:t xml:space="preserve"> </w:t>
      </w:r>
      <w:proofErr w:type="gramStart"/>
      <w:r w:rsidRPr="008E4C13">
        <w:rPr>
          <w:rFonts w:ascii="Lucida Sans Unicode"/>
          <w:spacing w:val="11"/>
          <w:sz w:val="20"/>
          <w:lang w:val="en-US"/>
        </w:rPr>
        <w:t>FLOAT</w:t>
      </w:r>
      <w:r w:rsidRPr="008E4C13">
        <w:rPr>
          <w:rFonts w:ascii="Lucida Sans Unicode"/>
          <w:spacing w:val="-24"/>
          <w:sz w:val="20"/>
          <w:lang w:val="en-US"/>
        </w:rPr>
        <w:t xml:space="preserve"> </w:t>
      </w:r>
      <w:r w:rsidRPr="008E4C13">
        <w:rPr>
          <w:rFonts w:ascii="Lucida Sans Unicode"/>
          <w:sz w:val="20"/>
          <w:lang w:val="en-US"/>
        </w:rPr>
        <w:t>,</w:t>
      </w:r>
      <w:proofErr w:type="gramEnd"/>
      <w:r w:rsidRPr="008E4C13">
        <w:rPr>
          <w:rFonts w:ascii="Lucida Sans Unicode"/>
          <w:sz w:val="20"/>
          <w:lang w:val="en-US"/>
        </w:rPr>
        <w:t xml:space="preserve"> </w:t>
      </w:r>
      <w:r w:rsidRPr="008E4C13">
        <w:rPr>
          <w:rFonts w:ascii="Lucida Sans Unicode"/>
          <w:spacing w:val="15"/>
          <w:w w:val="115"/>
          <w:sz w:val="20"/>
          <w:lang w:val="en-US"/>
        </w:rPr>
        <w:t>Rainfall</w:t>
      </w:r>
      <w:r w:rsidRPr="008E4C13">
        <w:rPr>
          <w:rFonts w:ascii="Lucida Sans Unicode"/>
          <w:spacing w:val="40"/>
          <w:w w:val="115"/>
          <w:sz w:val="20"/>
          <w:lang w:val="en-US"/>
        </w:rPr>
        <w:t xml:space="preserve"> </w:t>
      </w:r>
      <w:r w:rsidRPr="008E4C13">
        <w:rPr>
          <w:rFonts w:ascii="Lucida Sans Unicode"/>
          <w:w w:val="115"/>
          <w:sz w:val="20"/>
          <w:lang w:val="en-US"/>
        </w:rPr>
        <w:t>INT</w:t>
      </w:r>
      <w:r w:rsidRPr="008E4C13">
        <w:rPr>
          <w:rFonts w:ascii="Lucida Sans Unicode"/>
          <w:spacing w:val="-10"/>
          <w:w w:val="115"/>
          <w:sz w:val="20"/>
          <w:lang w:val="en-US"/>
        </w:rPr>
        <w:t xml:space="preserve"> </w:t>
      </w:r>
      <w:r w:rsidRPr="008E4C13">
        <w:rPr>
          <w:rFonts w:ascii="Lucida Sans Unicode"/>
          <w:w w:val="135"/>
          <w:sz w:val="20"/>
          <w:lang w:val="en-US"/>
        </w:rPr>
        <w:t xml:space="preserve">, </w:t>
      </w:r>
      <w:r w:rsidRPr="008E4C13">
        <w:rPr>
          <w:rFonts w:ascii="Lucida Sans Unicode"/>
          <w:spacing w:val="15"/>
          <w:w w:val="110"/>
          <w:sz w:val="20"/>
          <w:lang w:val="en-US"/>
        </w:rPr>
        <w:t>Humidity</w:t>
      </w:r>
      <w:r w:rsidRPr="008E4C13">
        <w:rPr>
          <w:rFonts w:ascii="Lucida Sans Unicode"/>
          <w:spacing w:val="33"/>
          <w:w w:val="110"/>
          <w:sz w:val="20"/>
          <w:lang w:val="en-US"/>
        </w:rPr>
        <w:t xml:space="preserve"> </w:t>
      </w:r>
      <w:r w:rsidRPr="008E4C13">
        <w:rPr>
          <w:rFonts w:ascii="Lucida Sans Unicode"/>
          <w:spacing w:val="11"/>
          <w:w w:val="105"/>
          <w:sz w:val="20"/>
          <w:lang w:val="en-US"/>
        </w:rPr>
        <w:t>FLOAT</w:t>
      </w:r>
      <w:r w:rsidRPr="008E4C13">
        <w:rPr>
          <w:rFonts w:ascii="Lucida Sans Unicode"/>
          <w:spacing w:val="-27"/>
          <w:w w:val="105"/>
          <w:sz w:val="20"/>
          <w:lang w:val="en-US"/>
        </w:rPr>
        <w:t xml:space="preserve"> </w:t>
      </w:r>
      <w:r w:rsidRPr="008E4C13">
        <w:rPr>
          <w:rFonts w:ascii="Lucida Sans Unicode"/>
          <w:w w:val="110"/>
          <w:sz w:val="20"/>
          <w:lang w:val="en-US"/>
        </w:rPr>
        <w:t>,</w:t>
      </w:r>
    </w:p>
    <w:p w14:paraId="229393CF" w14:textId="77777777" w:rsidR="00854AE3" w:rsidRPr="008E4C13" w:rsidRDefault="006C76DB">
      <w:pPr>
        <w:spacing w:line="201" w:lineRule="exact"/>
        <w:ind w:left="1044"/>
        <w:rPr>
          <w:rFonts w:ascii="Cambria"/>
          <w:i/>
          <w:sz w:val="20"/>
          <w:lang w:val="en-US"/>
        </w:rPr>
      </w:pPr>
      <w:r w:rsidRPr="008E4C13">
        <w:rPr>
          <w:rFonts w:ascii="Cambria"/>
          <w:i/>
          <w:spacing w:val="16"/>
          <w:w w:val="135"/>
          <w:sz w:val="20"/>
          <w:lang w:val="en-US"/>
        </w:rPr>
        <w:t>-</w:t>
      </w:r>
      <w:r w:rsidRPr="008E4C13">
        <w:rPr>
          <w:rFonts w:ascii="Cambria"/>
          <w:i/>
          <w:w w:val="135"/>
          <w:sz w:val="20"/>
          <w:lang w:val="en-US"/>
        </w:rPr>
        <w:t>-</w:t>
      </w:r>
      <w:r w:rsidRPr="008E4C13">
        <w:rPr>
          <w:rFonts w:ascii="Cambria"/>
          <w:i/>
          <w:spacing w:val="66"/>
          <w:w w:val="135"/>
          <w:sz w:val="20"/>
          <w:lang w:val="en-US"/>
        </w:rPr>
        <w:t xml:space="preserve"> </w:t>
      </w:r>
      <w:r w:rsidRPr="008E4C13">
        <w:rPr>
          <w:rFonts w:ascii="Cambria"/>
          <w:i/>
          <w:spacing w:val="15"/>
          <w:w w:val="125"/>
          <w:sz w:val="20"/>
          <w:lang w:val="en-US"/>
        </w:rPr>
        <w:t>Foreign</w:t>
      </w:r>
      <w:r w:rsidRPr="008E4C13">
        <w:rPr>
          <w:rFonts w:ascii="Cambria"/>
          <w:i/>
          <w:spacing w:val="77"/>
          <w:w w:val="125"/>
          <w:sz w:val="20"/>
          <w:lang w:val="en-US"/>
        </w:rPr>
        <w:t xml:space="preserve"> </w:t>
      </w:r>
      <w:r w:rsidRPr="008E4C13">
        <w:rPr>
          <w:rFonts w:ascii="Cambria"/>
          <w:i/>
          <w:spacing w:val="10"/>
          <w:w w:val="125"/>
          <w:sz w:val="20"/>
          <w:lang w:val="en-US"/>
        </w:rPr>
        <w:t>Key</w:t>
      </w:r>
      <w:r w:rsidRPr="008E4C13">
        <w:rPr>
          <w:rFonts w:ascii="Cambria"/>
          <w:i/>
          <w:spacing w:val="77"/>
          <w:w w:val="125"/>
          <w:sz w:val="20"/>
          <w:lang w:val="en-US"/>
        </w:rPr>
        <w:t xml:space="preserve"> </w:t>
      </w:r>
      <w:r w:rsidRPr="008E4C13">
        <w:rPr>
          <w:rFonts w:ascii="Cambria"/>
          <w:i/>
          <w:spacing w:val="16"/>
          <w:w w:val="125"/>
          <w:sz w:val="20"/>
          <w:lang w:val="en-US"/>
        </w:rPr>
        <w:t>reference</w:t>
      </w:r>
      <w:r w:rsidRPr="008E4C13">
        <w:rPr>
          <w:rFonts w:ascii="Cambria"/>
          <w:i/>
          <w:spacing w:val="76"/>
          <w:w w:val="125"/>
          <w:sz w:val="20"/>
          <w:lang w:val="en-US"/>
        </w:rPr>
        <w:t xml:space="preserve"> </w:t>
      </w:r>
      <w:r w:rsidRPr="008E4C13">
        <w:rPr>
          <w:rFonts w:ascii="Cambria"/>
          <w:i/>
          <w:w w:val="125"/>
          <w:sz w:val="20"/>
          <w:lang w:val="en-US"/>
        </w:rPr>
        <w:t>to</w:t>
      </w:r>
      <w:r w:rsidRPr="008E4C13">
        <w:rPr>
          <w:rFonts w:ascii="Cambria"/>
          <w:i/>
          <w:spacing w:val="75"/>
          <w:w w:val="125"/>
          <w:sz w:val="20"/>
          <w:lang w:val="en-US"/>
        </w:rPr>
        <w:t xml:space="preserve"> </w:t>
      </w:r>
      <w:proofErr w:type="spellStart"/>
      <w:r w:rsidRPr="008E4C13">
        <w:rPr>
          <w:rFonts w:ascii="Cambria"/>
          <w:i/>
          <w:spacing w:val="13"/>
          <w:w w:val="125"/>
          <w:sz w:val="20"/>
          <w:lang w:val="en-US"/>
        </w:rPr>
        <w:t>MessOrt</w:t>
      </w:r>
      <w:proofErr w:type="spellEnd"/>
    </w:p>
    <w:p w14:paraId="129A2825" w14:textId="77777777" w:rsidR="00854AE3" w:rsidRPr="008E4C13" w:rsidRDefault="006C76DB">
      <w:pPr>
        <w:spacing w:line="279" w:lineRule="exact"/>
        <w:ind w:left="1046"/>
        <w:rPr>
          <w:rFonts w:ascii="Lucida Sans Unicode"/>
          <w:sz w:val="20"/>
          <w:lang w:val="en-US"/>
        </w:rPr>
      </w:pPr>
      <w:proofErr w:type="spellStart"/>
      <w:r w:rsidRPr="008E4C13">
        <w:rPr>
          <w:rFonts w:ascii="Lucida Sans Unicode"/>
          <w:spacing w:val="15"/>
          <w:sz w:val="20"/>
          <w:lang w:val="en-US"/>
        </w:rPr>
        <w:t>Place_id</w:t>
      </w:r>
      <w:proofErr w:type="spellEnd"/>
      <w:r w:rsidRPr="008E4C13">
        <w:rPr>
          <w:rFonts w:ascii="Lucida Sans Unicode"/>
          <w:spacing w:val="50"/>
          <w:w w:val="150"/>
          <w:sz w:val="20"/>
          <w:lang w:val="en-US"/>
        </w:rPr>
        <w:t xml:space="preserve"> </w:t>
      </w:r>
      <w:r w:rsidRPr="008E4C13">
        <w:rPr>
          <w:rFonts w:ascii="Lucida Sans Unicode"/>
          <w:spacing w:val="10"/>
          <w:sz w:val="20"/>
          <w:lang w:val="en-US"/>
        </w:rPr>
        <w:t>INT</w:t>
      </w:r>
      <w:r w:rsidRPr="008E4C13">
        <w:rPr>
          <w:rFonts w:ascii="Lucida Sans Unicode"/>
          <w:spacing w:val="55"/>
          <w:w w:val="150"/>
          <w:sz w:val="20"/>
          <w:lang w:val="en-US"/>
        </w:rPr>
        <w:t xml:space="preserve"> </w:t>
      </w:r>
      <w:r w:rsidRPr="008E4C13">
        <w:rPr>
          <w:rFonts w:ascii="Lucida Sans Unicode"/>
          <w:spacing w:val="16"/>
          <w:sz w:val="20"/>
          <w:lang w:val="en-US"/>
        </w:rPr>
        <w:t>REFERENCES</w:t>
      </w:r>
      <w:r w:rsidRPr="008E4C13">
        <w:rPr>
          <w:rFonts w:ascii="Lucida Sans Unicode"/>
          <w:spacing w:val="57"/>
          <w:w w:val="150"/>
          <w:sz w:val="20"/>
          <w:lang w:val="en-US"/>
        </w:rPr>
        <w:t xml:space="preserve"> </w:t>
      </w:r>
      <w:r w:rsidRPr="008E4C13">
        <w:rPr>
          <w:rFonts w:ascii="Lucida Sans Unicode"/>
          <w:spacing w:val="13"/>
          <w:sz w:val="20"/>
          <w:lang w:val="en-US"/>
        </w:rPr>
        <w:t>Place</w:t>
      </w:r>
      <w:r w:rsidRPr="008E4C13">
        <w:rPr>
          <w:rFonts w:ascii="Lucida Sans Unicode"/>
          <w:spacing w:val="-36"/>
          <w:sz w:val="20"/>
          <w:lang w:val="en-US"/>
        </w:rPr>
        <w:t xml:space="preserve"> </w:t>
      </w:r>
      <w:proofErr w:type="gramStart"/>
      <w:r w:rsidRPr="008E4C13">
        <w:rPr>
          <w:rFonts w:ascii="Lucida Sans Unicode"/>
          <w:sz w:val="20"/>
          <w:lang w:val="en-US"/>
        </w:rPr>
        <w:t>(</w:t>
      </w:r>
      <w:r w:rsidRPr="008E4C13">
        <w:rPr>
          <w:rFonts w:ascii="Lucida Sans Unicode"/>
          <w:spacing w:val="-39"/>
          <w:sz w:val="20"/>
          <w:lang w:val="en-US"/>
        </w:rPr>
        <w:t xml:space="preserve"> </w:t>
      </w:r>
      <w:r w:rsidRPr="008E4C13">
        <w:rPr>
          <w:rFonts w:ascii="Lucida Sans Unicode"/>
          <w:spacing w:val="7"/>
          <w:sz w:val="20"/>
          <w:lang w:val="en-US"/>
        </w:rPr>
        <w:t>id</w:t>
      </w:r>
      <w:proofErr w:type="gramEnd"/>
      <w:r w:rsidRPr="008E4C13">
        <w:rPr>
          <w:rFonts w:ascii="Lucida Sans Unicode"/>
          <w:spacing w:val="7"/>
          <w:sz w:val="20"/>
          <w:lang w:val="en-US"/>
        </w:rPr>
        <w:t>)</w:t>
      </w:r>
    </w:p>
    <w:p w14:paraId="3F02D2E8" w14:textId="77777777" w:rsidR="00854AE3" w:rsidRPr="008E4C13" w:rsidRDefault="006C76DB">
      <w:pPr>
        <w:spacing w:line="253" w:lineRule="exact"/>
        <w:ind w:left="539"/>
        <w:rPr>
          <w:rFonts w:ascii="Lucida Sans Unicode"/>
          <w:sz w:val="20"/>
          <w:lang w:val="en-US"/>
        </w:rPr>
      </w:pPr>
      <w:r w:rsidRPr="008E4C13">
        <w:rPr>
          <w:rFonts w:ascii="Lucida Sans Unicode"/>
          <w:spacing w:val="-5"/>
          <w:w w:val="165"/>
          <w:sz w:val="20"/>
          <w:lang w:val="en-US"/>
        </w:rPr>
        <w:t>);</w:t>
      </w:r>
    </w:p>
    <w:p w14:paraId="6A61E259" w14:textId="77777777" w:rsidR="00854AE3" w:rsidRPr="008E4C13" w:rsidRDefault="006C76DB">
      <w:pPr>
        <w:spacing w:before="219" w:line="187" w:lineRule="auto"/>
        <w:ind w:left="1041" w:right="6754" w:hanging="499"/>
        <w:rPr>
          <w:rFonts w:ascii="Lucida Sans Unicode"/>
          <w:sz w:val="20"/>
          <w:lang w:val="en-US"/>
        </w:rPr>
      </w:pPr>
      <w:r w:rsidRPr="008E4C13">
        <w:rPr>
          <w:rFonts w:ascii="Lucida Sans Unicode"/>
          <w:spacing w:val="14"/>
          <w:w w:val="90"/>
          <w:sz w:val="20"/>
          <w:lang w:val="en-US"/>
        </w:rPr>
        <w:t>CREATE</w:t>
      </w:r>
      <w:r w:rsidRPr="008E4C13">
        <w:rPr>
          <w:rFonts w:ascii="Lucida Sans Unicode"/>
          <w:spacing w:val="55"/>
          <w:sz w:val="20"/>
          <w:lang w:val="en-US"/>
        </w:rPr>
        <w:t xml:space="preserve"> </w:t>
      </w:r>
      <w:r w:rsidRPr="008E4C13">
        <w:rPr>
          <w:rFonts w:ascii="Lucida Sans Unicode"/>
          <w:spacing w:val="13"/>
          <w:w w:val="90"/>
          <w:sz w:val="20"/>
          <w:lang w:val="en-US"/>
        </w:rPr>
        <w:t>TABLE</w:t>
      </w:r>
      <w:r w:rsidRPr="008E4C13">
        <w:rPr>
          <w:rFonts w:ascii="Lucida Sans Unicode"/>
          <w:spacing w:val="57"/>
          <w:sz w:val="20"/>
          <w:lang w:val="en-US"/>
        </w:rPr>
        <w:t xml:space="preserve"> </w:t>
      </w:r>
      <w:proofErr w:type="spellStart"/>
      <w:r w:rsidRPr="008E4C13">
        <w:rPr>
          <w:rFonts w:ascii="Lucida Sans Unicode"/>
          <w:spacing w:val="17"/>
          <w:w w:val="90"/>
          <w:sz w:val="20"/>
          <w:lang w:val="en-US"/>
        </w:rPr>
        <w:t>Measumrment</w:t>
      </w:r>
      <w:proofErr w:type="spellEnd"/>
      <w:r w:rsidRPr="008E4C13">
        <w:rPr>
          <w:rFonts w:ascii="Lucida Sans Unicode"/>
          <w:spacing w:val="40"/>
          <w:sz w:val="20"/>
          <w:lang w:val="en-US"/>
        </w:rPr>
        <w:t xml:space="preserve"> </w:t>
      </w:r>
      <w:proofErr w:type="gramStart"/>
      <w:r w:rsidRPr="008E4C13">
        <w:rPr>
          <w:rFonts w:ascii="Lucida Sans Unicode"/>
          <w:w w:val="90"/>
          <w:sz w:val="20"/>
          <w:lang w:val="en-US"/>
        </w:rPr>
        <w:t xml:space="preserve">( </w:t>
      </w:r>
      <w:r w:rsidRPr="008E4C13">
        <w:rPr>
          <w:rFonts w:ascii="Lucida Sans Unicode"/>
          <w:sz w:val="20"/>
          <w:lang w:val="en-US"/>
        </w:rPr>
        <w:t>id</w:t>
      </w:r>
      <w:proofErr w:type="gramEnd"/>
      <w:r w:rsidRPr="008E4C13">
        <w:rPr>
          <w:rFonts w:ascii="Lucida Sans Unicode"/>
          <w:spacing w:val="41"/>
          <w:sz w:val="20"/>
          <w:lang w:val="en-US"/>
        </w:rPr>
        <w:t xml:space="preserve"> </w:t>
      </w:r>
      <w:r w:rsidRPr="008E4C13">
        <w:rPr>
          <w:rFonts w:ascii="Lucida Sans Unicode"/>
          <w:spacing w:val="14"/>
          <w:sz w:val="20"/>
          <w:lang w:val="en-US"/>
        </w:rPr>
        <w:t>SERIAL</w:t>
      </w:r>
      <w:r w:rsidRPr="008E4C13">
        <w:rPr>
          <w:rFonts w:ascii="Lucida Sans Unicode"/>
          <w:spacing w:val="54"/>
          <w:sz w:val="20"/>
          <w:lang w:val="en-US"/>
        </w:rPr>
        <w:t xml:space="preserve"> </w:t>
      </w:r>
      <w:r w:rsidRPr="008E4C13">
        <w:rPr>
          <w:rFonts w:ascii="Lucida Sans Unicode"/>
          <w:spacing w:val="15"/>
          <w:sz w:val="20"/>
          <w:lang w:val="en-US"/>
        </w:rPr>
        <w:t>PRIMARY</w:t>
      </w:r>
      <w:r w:rsidRPr="008E4C13">
        <w:rPr>
          <w:rFonts w:ascii="Lucida Sans Unicode"/>
          <w:spacing w:val="50"/>
          <w:sz w:val="20"/>
          <w:lang w:val="en-US"/>
        </w:rPr>
        <w:t xml:space="preserve"> </w:t>
      </w:r>
      <w:r w:rsidRPr="008E4C13">
        <w:rPr>
          <w:rFonts w:ascii="Lucida Sans Unicode"/>
          <w:sz w:val="20"/>
          <w:lang w:val="en-US"/>
        </w:rPr>
        <w:t>KEY</w:t>
      </w:r>
      <w:r w:rsidRPr="008E4C13">
        <w:rPr>
          <w:rFonts w:ascii="Lucida Sans Unicode"/>
          <w:spacing w:val="-28"/>
          <w:sz w:val="20"/>
          <w:lang w:val="en-US"/>
        </w:rPr>
        <w:t xml:space="preserve"> </w:t>
      </w:r>
      <w:r w:rsidRPr="008E4C13">
        <w:rPr>
          <w:rFonts w:ascii="Lucida Sans Unicode"/>
          <w:spacing w:val="-10"/>
          <w:sz w:val="20"/>
          <w:lang w:val="en-US"/>
        </w:rPr>
        <w:t>,</w:t>
      </w:r>
    </w:p>
    <w:p w14:paraId="483568E4" w14:textId="77777777" w:rsidR="00854AE3" w:rsidRPr="008E4C13" w:rsidRDefault="006C76DB">
      <w:pPr>
        <w:spacing w:line="187" w:lineRule="auto"/>
        <w:ind w:left="1046" w:right="6193" w:firstLine="1"/>
        <w:rPr>
          <w:rFonts w:ascii="Lucida Sans Unicode"/>
          <w:sz w:val="20"/>
          <w:lang w:val="en-US"/>
        </w:rPr>
      </w:pPr>
      <w:proofErr w:type="spellStart"/>
      <w:r w:rsidRPr="008E4C13">
        <w:rPr>
          <w:rFonts w:ascii="Lucida Sans Unicode"/>
          <w:spacing w:val="12"/>
          <w:w w:val="90"/>
          <w:sz w:val="20"/>
          <w:lang w:val="en-US"/>
        </w:rPr>
        <w:t>Lwc</w:t>
      </w:r>
      <w:proofErr w:type="spellEnd"/>
      <w:r w:rsidRPr="008E4C13">
        <w:rPr>
          <w:rFonts w:ascii="Lucida Sans Unicode"/>
          <w:spacing w:val="-38"/>
          <w:w w:val="90"/>
          <w:sz w:val="20"/>
          <w:lang w:val="en-US"/>
        </w:rPr>
        <w:t xml:space="preserve"> </w:t>
      </w:r>
      <w:proofErr w:type="spellStart"/>
      <w:r w:rsidRPr="008E4C13">
        <w:rPr>
          <w:rFonts w:ascii="Lucida Sans Unicode"/>
          <w:spacing w:val="15"/>
          <w:w w:val="90"/>
          <w:sz w:val="20"/>
          <w:lang w:val="en-US"/>
        </w:rPr>
        <w:t>Denoth</w:t>
      </w:r>
      <w:proofErr w:type="spellEnd"/>
      <w:r w:rsidRPr="008E4C13">
        <w:rPr>
          <w:rFonts w:ascii="Lucida Sans Unicode"/>
          <w:spacing w:val="-38"/>
          <w:w w:val="90"/>
          <w:sz w:val="20"/>
          <w:lang w:val="en-US"/>
        </w:rPr>
        <w:t xml:space="preserve"> </w:t>
      </w:r>
      <w:r w:rsidRPr="008E4C13">
        <w:rPr>
          <w:rFonts w:ascii="Lucida Sans Unicode"/>
          <w:spacing w:val="15"/>
          <w:w w:val="90"/>
          <w:sz w:val="20"/>
          <w:lang w:val="en-US"/>
        </w:rPr>
        <w:t>Meter</w:t>
      </w:r>
      <w:r w:rsidRPr="008E4C13">
        <w:rPr>
          <w:rFonts w:ascii="Lucida Sans Unicode"/>
          <w:spacing w:val="80"/>
          <w:sz w:val="20"/>
          <w:lang w:val="en-US"/>
        </w:rPr>
        <w:t xml:space="preserve"> </w:t>
      </w:r>
      <w:proofErr w:type="gramStart"/>
      <w:r w:rsidRPr="008E4C13">
        <w:rPr>
          <w:rFonts w:ascii="Lucida Sans Unicode"/>
          <w:spacing w:val="11"/>
          <w:w w:val="90"/>
          <w:sz w:val="20"/>
          <w:lang w:val="en-US"/>
        </w:rPr>
        <w:t>FLOAT</w:t>
      </w:r>
      <w:r w:rsidRPr="008E4C13">
        <w:rPr>
          <w:rFonts w:ascii="Lucida Sans Unicode"/>
          <w:spacing w:val="-17"/>
          <w:w w:val="90"/>
          <w:sz w:val="20"/>
          <w:lang w:val="en-US"/>
        </w:rPr>
        <w:t xml:space="preserve"> </w:t>
      </w:r>
      <w:r w:rsidRPr="008E4C13">
        <w:rPr>
          <w:rFonts w:ascii="Lucida Sans Unicode"/>
          <w:w w:val="90"/>
          <w:sz w:val="20"/>
          <w:lang w:val="en-US"/>
        </w:rPr>
        <w:t>,</w:t>
      </w:r>
      <w:proofErr w:type="gramEnd"/>
      <w:r w:rsidRPr="008E4C13">
        <w:rPr>
          <w:rFonts w:ascii="Lucida Sans Unicode"/>
          <w:w w:val="90"/>
          <w:sz w:val="20"/>
          <w:lang w:val="en-US"/>
        </w:rPr>
        <w:t xml:space="preserve"> </w:t>
      </w:r>
      <w:r w:rsidRPr="008E4C13">
        <w:rPr>
          <w:rFonts w:ascii="Lucida Sans Unicode"/>
          <w:spacing w:val="15"/>
          <w:w w:val="105"/>
          <w:sz w:val="20"/>
          <w:lang w:val="en-US"/>
        </w:rPr>
        <w:t>Density</w:t>
      </w:r>
      <w:r w:rsidRPr="008E4C13">
        <w:rPr>
          <w:rFonts w:ascii="Lucida Sans Unicode"/>
          <w:spacing w:val="80"/>
          <w:w w:val="105"/>
          <w:sz w:val="20"/>
          <w:lang w:val="en-US"/>
        </w:rPr>
        <w:t xml:space="preserve"> </w:t>
      </w:r>
      <w:r w:rsidRPr="008E4C13">
        <w:rPr>
          <w:rFonts w:ascii="Lucida Sans Unicode"/>
          <w:spacing w:val="11"/>
          <w:w w:val="105"/>
          <w:sz w:val="20"/>
          <w:lang w:val="en-US"/>
        </w:rPr>
        <w:t>FLOAT</w:t>
      </w:r>
      <w:r w:rsidRPr="008E4C13">
        <w:rPr>
          <w:rFonts w:ascii="Lucida Sans Unicode"/>
          <w:spacing w:val="-25"/>
          <w:w w:val="105"/>
          <w:sz w:val="20"/>
          <w:lang w:val="en-US"/>
        </w:rPr>
        <w:t xml:space="preserve"> </w:t>
      </w:r>
      <w:r w:rsidRPr="008E4C13">
        <w:rPr>
          <w:rFonts w:ascii="Lucida Sans Unicode"/>
          <w:w w:val="135"/>
          <w:sz w:val="20"/>
          <w:lang w:val="en-US"/>
        </w:rPr>
        <w:t>,</w:t>
      </w:r>
    </w:p>
    <w:p w14:paraId="4405D6A2" w14:textId="77777777" w:rsidR="00854AE3" w:rsidRPr="008E4C13" w:rsidRDefault="006C76DB">
      <w:pPr>
        <w:spacing w:line="258" w:lineRule="exact"/>
        <w:ind w:left="1047"/>
        <w:rPr>
          <w:rFonts w:ascii="Lucida Sans Unicode"/>
          <w:sz w:val="20"/>
          <w:lang w:val="en-US"/>
        </w:rPr>
      </w:pPr>
      <w:r w:rsidRPr="008E4C13">
        <w:rPr>
          <w:rFonts w:ascii="Lucida Sans Unicode"/>
          <w:sz w:val="20"/>
          <w:lang w:val="en-US"/>
        </w:rPr>
        <w:t>Depth</w:t>
      </w:r>
      <w:r w:rsidRPr="008E4C13">
        <w:rPr>
          <w:rFonts w:ascii="Lucida Sans Unicode"/>
          <w:spacing w:val="-43"/>
          <w:sz w:val="20"/>
          <w:lang w:val="en-US"/>
        </w:rPr>
        <w:t xml:space="preserve"> </w:t>
      </w:r>
      <w:r w:rsidRPr="008E4C13">
        <w:rPr>
          <w:rFonts w:ascii="Lucida Sans Unicode"/>
          <w:sz w:val="20"/>
          <w:lang w:val="en-US"/>
        </w:rPr>
        <w:t>Below</w:t>
      </w:r>
      <w:r w:rsidRPr="008E4C13">
        <w:rPr>
          <w:rFonts w:ascii="Lucida Sans Unicode"/>
          <w:spacing w:val="-42"/>
          <w:sz w:val="20"/>
          <w:lang w:val="en-US"/>
        </w:rPr>
        <w:t xml:space="preserve"> </w:t>
      </w:r>
      <w:proofErr w:type="gramStart"/>
      <w:r w:rsidRPr="008E4C13">
        <w:rPr>
          <w:rFonts w:ascii="Lucida Sans Unicode"/>
          <w:sz w:val="20"/>
          <w:lang w:val="en-US"/>
        </w:rPr>
        <w:t>Surface</w:t>
      </w:r>
      <w:r w:rsidRPr="008E4C13">
        <w:rPr>
          <w:rFonts w:ascii="Lucida Sans Unicode"/>
          <w:spacing w:val="24"/>
          <w:sz w:val="20"/>
          <w:lang w:val="en-US"/>
        </w:rPr>
        <w:t xml:space="preserve">  </w:t>
      </w:r>
      <w:r w:rsidRPr="008E4C13">
        <w:rPr>
          <w:rFonts w:ascii="Lucida Sans Unicode"/>
          <w:sz w:val="20"/>
          <w:lang w:val="en-US"/>
        </w:rPr>
        <w:t>INT</w:t>
      </w:r>
      <w:proofErr w:type="gramEnd"/>
      <w:r w:rsidRPr="008E4C13">
        <w:rPr>
          <w:rFonts w:ascii="Lucida Sans Unicode"/>
          <w:spacing w:val="77"/>
          <w:w w:val="150"/>
          <w:sz w:val="20"/>
          <w:lang w:val="en-US"/>
        </w:rPr>
        <w:t xml:space="preserve"> </w:t>
      </w:r>
      <w:r w:rsidRPr="008E4C13">
        <w:rPr>
          <w:rFonts w:ascii="Lucida Sans Unicode"/>
          <w:sz w:val="20"/>
          <w:lang w:val="en-US"/>
        </w:rPr>
        <w:t>NOT</w:t>
      </w:r>
      <w:r w:rsidRPr="008E4C13">
        <w:rPr>
          <w:rFonts w:ascii="Lucida Sans Unicode"/>
          <w:spacing w:val="74"/>
          <w:w w:val="150"/>
          <w:sz w:val="20"/>
          <w:lang w:val="en-US"/>
        </w:rPr>
        <w:t xml:space="preserve"> </w:t>
      </w:r>
      <w:r w:rsidRPr="008E4C13">
        <w:rPr>
          <w:rFonts w:ascii="Lucida Sans Unicode"/>
          <w:sz w:val="20"/>
          <w:lang w:val="en-US"/>
        </w:rPr>
        <w:t>NULL</w:t>
      </w:r>
      <w:r w:rsidRPr="008E4C13">
        <w:rPr>
          <w:rFonts w:ascii="Lucida Sans Unicode"/>
          <w:spacing w:val="-21"/>
          <w:sz w:val="20"/>
          <w:lang w:val="en-US"/>
        </w:rPr>
        <w:t xml:space="preserve"> </w:t>
      </w:r>
      <w:r w:rsidRPr="008E4C13">
        <w:rPr>
          <w:rFonts w:ascii="Lucida Sans Unicode"/>
          <w:spacing w:val="-10"/>
          <w:sz w:val="20"/>
          <w:lang w:val="en-US"/>
        </w:rPr>
        <w:t>,</w:t>
      </w:r>
    </w:p>
    <w:p w14:paraId="2F07DC98" w14:textId="77777777" w:rsidR="00854AE3" w:rsidRPr="008E4C13" w:rsidRDefault="00854AE3">
      <w:pPr>
        <w:spacing w:line="258" w:lineRule="exact"/>
        <w:rPr>
          <w:rFonts w:ascii="Lucida Sans Unicode"/>
          <w:sz w:val="20"/>
          <w:lang w:val="en-US"/>
        </w:rPr>
        <w:sectPr w:rsidR="00854AE3" w:rsidRPr="008E4C13">
          <w:pgSz w:w="11910" w:h="16840"/>
          <w:pgMar w:top="1920" w:right="0" w:bottom="2640" w:left="1260" w:header="1033" w:footer="2458" w:gutter="0"/>
          <w:cols w:space="720"/>
        </w:sectPr>
      </w:pPr>
    </w:p>
    <w:p w14:paraId="5BA68198" w14:textId="77777777" w:rsidR="00854AE3" w:rsidRPr="008E4C13" w:rsidRDefault="006C76DB">
      <w:pPr>
        <w:spacing w:before="120" w:line="273" w:lineRule="exact"/>
        <w:ind w:left="1046"/>
        <w:rPr>
          <w:rFonts w:ascii="Lucida Sans Unicode"/>
          <w:sz w:val="20"/>
          <w:lang w:val="en-US"/>
        </w:rPr>
      </w:pPr>
      <w:r w:rsidRPr="008E4C13">
        <w:rPr>
          <w:rFonts w:ascii="Lucida Sans Unicode"/>
          <w:spacing w:val="14"/>
          <w:w w:val="85"/>
          <w:sz w:val="20"/>
          <w:lang w:val="en-US"/>
        </w:rPr>
        <w:t>Photo</w:t>
      </w:r>
      <w:r w:rsidRPr="008E4C13">
        <w:rPr>
          <w:rFonts w:ascii="Lucida Sans Unicode"/>
          <w:spacing w:val="-38"/>
          <w:w w:val="85"/>
          <w:sz w:val="20"/>
          <w:lang w:val="en-US"/>
        </w:rPr>
        <w:t xml:space="preserve"> </w:t>
      </w:r>
      <w:r w:rsidRPr="008E4C13">
        <w:rPr>
          <w:rFonts w:ascii="Lucida Sans Unicode"/>
          <w:spacing w:val="13"/>
          <w:w w:val="85"/>
          <w:sz w:val="20"/>
          <w:lang w:val="en-US"/>
        </w:rPr>
        <w:t>Name</w:t>
      </w:r>
      <w:r w:rsidRPr="008E4C13">
        <w:rPr>
          <w:rFonts w:ascii="Lucida Sans Unicode"/>
          <w:spacing w:val="76"/>
          <w:sz w:val="20"/>
          <w:lang w:val="en-US"/>
        </w:rPr>
        <w:t xml:space="preserve"> </w:t>
      </w:r>
      <w:r w:rsidRPr="008E4C13">
        <w:rPr>
          <w:rFonts w:ascii="Lucida Sans Unicode"/>
          <w:spacing w:val="15"/>
          <w:w w:val="85"/>
          <w:sz w:val="20"/>
          <w:lang w:val="en-US"/>
        </w:rPr>
        <w:t>VARCHAR</w:t>
      </w:r>
      <w:r w:rsidRPr="008E4C13">
        <w:rPr>
          <w:rFonts w:ascii="Lucida Sans Unicode"/>
          <w:spacing w:val="-18"/>
          <w:w w:val="85"/>
          <w:sz w:val="20"/>
          <w:lang w:val="en-US"/>
        </w:rPr>
        <w:t xml:space="preserve"> </w:t>
      </w:r>
      <w:r w:rsidRPr="008E4C13">
        <w:rPr>
          <w:rFonts w:ascii="Lucida Sans Unicode"/>
          <w:spacing w:val="13"/>
          <w:w w:val="85"/>
          <w:sz w:val="20"/>
          <w:lang w:val="en-US"/>
        </w:rPr>
        <w:t>(255)</w:t>
      </w:r>
      <w:r w:rsidRPr="008E4C13">
        <w:rPr>
          <w:rFonts w:ascii="Lucida Sans Unicode"/>
          <w:spacing w:val="48"/>
          <w:w w:val="150"/>
          <w:sz w:val="20"/>
          <w:lang w:val="en-US"/>
        </w:rPr>
        <w:t xml:space="preserve"> </w:t>
      </w:r>
      <w:r w:rsidRPr="008E4C13">
        <w:rPr>
          <w:rFonts w:ascii="Lucida Sans Unicode"/>
          <w:spacing w:val="10"/>
          <w:w w:val="85"/>
          <w:sz w:val="20"/>
          <w:lang w:val="en-US"/>
        </w:rPr>
        <w:t>NOT</w:t>
      </w:r>
      <w:r w:rsidRPr="008E4C13">
        <w:rPr>
          <w:rFonts w:ascii="Lucida Sans Unicode"/>
          <w:spacing w:val="78"/>
          <w:sz w:val="20"/>
          <w:lang w:val="en-US"/>
        </w:rPr>
        <w:t xml:space="preserve"> </w:t>
      </w:r>
      <w:proofErr w:type="gramStart"/>
      <w:r w:rsidRPr="008E4C13">
        <w:rPr>
          <w:rFonts w:ascii="Lucida Sans Unicode"/>
          <w:spacing w:val="9"/>
          <w:w w:val="85"/>
          <w:sz w:val="20"/>
          <w:lang w:val="en-US"/>
        </w:rPr>
        <w:t>NULL</w:t>
      </w:r>
      <w:r w:rsidRPr="008E4C13">
        <w:rPr>
          <w:rFonts w:ascii="Lucida Sans Unicode"/>
          <w:spacing w:val="-16"/>
          <w:w w:val="85"/>
          <w:sz w:val="20"/>
          <w:lang w:val="en-US"/>
        </w:rPr>
        <w:t xml:space="preserve"> </w:t>
      </w:r>
      <w:r w:rsidRPr="008E4C13">
        <w:rPr>
          <w:rFonts w:ascii="Lucida Sans Unicode"/>
          <w:spacing w:val="-10"/>
          <w:w w:val="85"/>
          <w:sz w:val="20"/>
          <w:lang w:val="en-US"/>
        </w:rPr>
        <w:t>,</w:t>
      </w:r>
      <w:proofErr w:type="gramEnd"/>
    </w:p>
    <w:p w14:paraId="1DC67DE9" w14:textId="77777777" w:rsidR="00854AE3" w:rsidRPr="008E4C13" w:rsidRDefault="006C76DB">
      <w:pPr>
        <w:spacing w:before="14" w:line="187" w:lineRule="auto"/>
        <w:ind w:left="1046" w:right="7107"/>
        <w:rPr>
          <w:rFonts w:ascii="Lucida Sans Unicode"/>
          <w:sz w:val="20"/>
          <w:lang w:val="en-US"/>
        </w:rPr>
      </w:pPr>
      <w:r w:rsidRPr="008E4C13">
        <w:rPr>
          <w:rFonts w:ascii="Lucida Sans Unicode"/>
          <w:spacing w:val="12"/>
          <w:w w:val="90"/>
          <w:sz w:val="20"/>
          <w:lang w:val="en-US"/>
        </w:rPr>
        <w:t>Avg</w:t>
      </w:r>
      <w:r w:rsidRPr="008E4C13">
        <w:rPr>
          <w:rFonts w:ascii="Lucida Sans Unicode"/>
          <w:spacing w:val="-38"/>
          <w:w w:val="90"/>
          <w:sz w:val="20"/>
          <w:lang w:val="en-US"/>
        </w:rPr>
        <w:t xml:space="preserve"> </w:t>
      </w:r>
      <w:r w:rsidRPr="008E4C13">
        <w:rPr>
          <w:rFonts w:ascii="Lucida Sans Unicode"/>
          <w:spacing w:val="12"/>
          <w:w w:val="90"/>
          <w:sz w:val="20"/>
          <w:lang w:val="en-US"/>
        </w:rPr>
        <w:t>Red</w:t>
      </w:r>
      <w:r w:rsidRPr="008E4C13">
        <w:rPr>
          <w:rFonts w:ascii="Lucida Sans Unicode"/>
          <w:spacing w:val="-38"/>
          <w:w w:val="90"/>
          <w:sz w:val="20"/>
          <w:lang w:val="en-US"/>
        </w:rPr>
        <w:t xml:space="preserve"> </w:t>
      </w:r>
      <w:r w:rsidRPr="008E4C13">
        <w:rPr>
          <w:rFonts w:ascii="Lucida Sans Unicode"/>
          <w:spacing w:val="9"/>
          <w:w w:val="90"/>
          <w:sz w:val="20"/>
          <w:lang w:val="en-US"/>
        </w:rPr>
        <w:t>Vs</w:t>
      </w:r>
      <w:r w:rsidRPr="008E4C13">
        <w:rPr>
          <w:rFonts w:ascii="Lucida Sans Unicode"/>
          <w:spacing w:val="-38"/>
          <w:w w:val="90"/>
          <w:sz w:val="20"/>
          <w:lang w:val="en-US"/>
        </w:rPr>
        <w:t xml:space="preserve"> </w:t>
      </w:r>
      <w:r w:rsidRPr="008E4C13">
        <w:rPr>
          <w:rFonts w:ascii="Lucida Sans Unicode"/>
          <w:spacing w:val="15"/>
          <w:w w:val="90"/>
          <w:sz w:val="20"/>
          <w:lang w:val="en-US"/>
        </w:rPr>
        <w:t>White</w:t>
      </w:r>
      <w:r w:rsidRPr="008E4C13">
        <w:rPr>
          <w:rFonts w:ascii="Lucida Sans Unicode"/>
          <w:spacing w:val="80"/>
          <w:sz w:val="20"/>
          <w:lang w:val="en-US"/>
        </w:rPr>
        <w:t xml:space="preserve"> </w:t>
      </w:r>
      <w:proofErr w:type="gramStart"/>
      <w:r w:rsidRPr="008E4C13">
        <w:rPr>
          <w:rFonts w:ascii="Lucida Sans Unicode"/>
          <w:spacing w:val="11"/>
          <w:w w:val="90"/>
          <w:sz w:val="20"/>
          <w:lang w:val="en-US"/>
        </w:rPr>
        <w:t>FLOAT</w:t>
      </w:r>
      <w:r w:rsidRPr="008E4C13">
        <w:rPr>
          <w:rFonts w:ascii="Lucida Sans Unicode"/>
          <w:spacing w:val="-18"/>
          <w:w w:val="90"/>
          <w:sz w:val="20"/>
          <w:lang w:val="en-US"/>
        </w:rPr>
        <w:t xml:space="preserve"> </w:t>
      </w:r>
      <w:r w:rsidRPr="008E4C13">
        <w:rPr>
          <w:rFonts w:ascii="Lucida Sans Unicode"/>
          <w:w w:val="90"/>
          <w:sz w:val="20"/>
          <w:lang w:val="en-US"/>
        </w:rPr>
        <w:t>,</w:t>
      </w:r>
      <w:proofErr w:type="gramEnd"/>
      <w:r w:rsidRPr="008E4C13">
        <w:rPr>
          <w:rFonts w:ascii="Lucida Sans Unicode"/>
          <w:w w:val="90"/>
          <w:sz w:val="20"/>
          <w:lang w:val="en-US"/>
        </w:rPr>
        <w:t xml:space="preserve"> </w:t>
      </w:r>
      <w:r w:rsidRPr="008E4C13">
        <w:rPr>
          <w:rFonts w:ascii="Lucida Sans Unicode"/>
          <w:spacing w:val="12"/>
          <w:sz w:val="20"/>
          <w:lang w:val="en-US"/>
        </w:rPr>
        <w:t>Avg</w:t>
      </w:r>
      <w:r w:rsidRPr="008E4C13">
        <w:rPr>
          <w:rFonts w:ascii="Lucida Sans Unicode"/>
          <w:spacing w:val="-45"/>
          <w:sz w:val="20"/>
          <w:lang w:val="en-US"/>
        </w:rPr>
        <w:t xml:space="preserve"> </w:t>
      </w:r>
      <w:r w:rsidRPr="008E4C13">
        <w:rPr>
          <w:rFonts w:ascii="Lucida Sans Unicode"/>
          <w:spacing w:val="15"/>
          <w:sz w:val="20"/>
          <w:lang w:val="en-US"/>
        </w:rPr>
        <w:t>Radius</w:t>
      </w:r>
      <w:r w:rsidRPr="008E4C13">
        <w:rPr>
          <w:rFonts w:ascii="Lucida Sans Unicode"/>
          <w:spacing w:val="80"/>
          <w:sz w:val="20"/>
          <w:lang w:val="en-US"/>
        </w:rPr>
        <w:t xml:space="preserve"> </w:t>
      </w:r>
      <w:r w:rsidRPr="008E4C13">
        <w:rPr>
          <w:rFonts w:ascii="Lucida Sans Unicode"/>
          <w:spacing w:val="11"/>
          <w:sz w:val="20"/>
          <w:lang w:val="en-US"/>
        </w:rPr>
        <w:t>FLOAT</w:t>
      </w:r>
      <w:r w:rsidRPr="008E4C13">
        <w:rPr>
          <w:rFonts w:ascii="Lucida Sans Unicode"/>
          <w:spacing w:val="-24"/>
          <w:sz w:val="20"/>
          <w:lang w:val="en-US"/>
        </w:rPr>
        <w:t xml:space="preserve"> </w:t>
      </w:r>
      <w:r w:rsidRPr="008E4C13">
        <w:rPr>
          <w:rFonts w:ascii="Lucida Sans Unicode"/>
          <w:w w:val="135"/>
          <w:sz w:val="20"/>
          <w:lang w:val="en-US"/>
        </w:rPr>
        <w:t>,</w:t>
      </w:r>
    </w:p>
    <w:p w14:paraId="62D91761" w14:textId="77777777" w:rsidR="00854AE3" w:rsidRPr="008E4C13" w:rsidRDefault="006C76DB">
      <w:pPr>
        <w:spacing w:line="202" w:lineRule="exact"/>
        <w:ind w:left="1044"/>
        <w:rPr>
          <w:rFonts w:ascii="Cambria"/>
          <w:i/>
          <w:sz w:val="20"/>
          <w:lang w:val="en-US"/>
        </w:rPr>
      </w:pPr>
      <w:r w:rsidRPr="008E4C13">
        <w:rPr>
          <w:rFonts w:ascii="Cambria"/>
          <w:i/>
          <w:spacing w:val="16"/>
          <w:w w:val="135"/>
          <w:sz w:val="20"/>
          <w:lang w:val="en-US"/>
        </w:rPr>
        <w:t>-</w:t>
      </w:r>
      <w:r w:rsidRPr="008E4C13">
        <w:rPr>
          <w:rFonts w:ascii="Cambria"/>
          <w:i/>
          <w:w w:val="135"/>
          <w:sz w:val="20"/>
          <w:lang w:val="en-US"/>
        </w:rPr>
        <w:t>-</w:t>
      </w:r>
      <w:r w:rsidRPr="008E4C13">
        <w:rPr>
          <w:rFonts w:ascii="Cambria"/>
          <w:i/>
          <w:spacing w:val="66"/>
          <w:w w:val="135"/>
          <w:sz w:val="20"/>
          <w:lang w:val="en-US"/>
        </w:rPr>
        <w:t xml:space="preserve"> </w:t>
      </w:r>
      <w:r w:rsidRPr="008E4C13">
        <w:rPr>
          <w:rFonts w:ascii="Cambria"/>
          <w:i/>
          <w:spacing w:val="15"/>
          <w:w w:val="125"/>
          <w:sz w:val="20"/>
          <w:lang w:val="en-US"/>
        </w:rPr>
        <w:t>Foreign</w:t>
      </w:r>
      <w:r w:rsidRPr="008E4C13">
        <w:rPr>
          <w:rFonts w:ascii="Cambria"/>
          <w:i/>
          <w:spacing w:val="77"/>
          <w:w w:val="125"/>
          <w:sz w:val="20"/>
          <w:lang w:val="en-US"/>
        </w:rPr>
        <w:t xml:space="preserve"> </w:t>
      </w:r>
      <w:r w:rsidRPr="008E4C13">
        <w:rPr>
          <w:rFonts w:ascii="Cambria"/>
          <w:i/>
          <w:spacing w:val="10"/>
          <w:w w:val="125"/>
          <w:sz w:val="20"/>
          <w:lang w:val="en-US"/>
        </w:rPr>
        <w:t>Key</w:t>
      </w:r>
      <w:r w:rsidRPr="008E4C13">
        <w:rPr>
          <w:rFonts w:ascii="Cambria"/>
          <w:i/>
          <w:spacing w:val="77"/>
          <w:w w:val="125"/>
          <w:sz w:val="20"/>
          <w:lang w:val="en-US"/>
        </w:rPr>
        <w:t xml:space="preserve"> </w:t>
      </w:r>
      <w:r w:rsidRPr="008E4C13">
        <w:rPr>
          <w:rFonts w:ascii="Cambria"/>
          <w:i/>
          <w:spacing w:val="16"/>
          <w:w w:val="125"/>
          <w:sz w:val="20"/>
          <w:lang w:val="en-US"/>
        </w:rPr>
        <w:t>reference</w:t>
      </w:r>
      <w:r w:rsidRPr="008E4C13">
        <w:rPr>
          <w:rFonts w:ascii="Cambria"/>
          <w:i/>
          <w:spacing w:val="76"/>
          <w:w w:val="125"/>
          <w:sz w:val="20"/>
          <w:lang w:val="en-US"/>
        </w:rPr>
        <w:t xml:space="preserve"> </w:t>
      </w:r>
      <w:r w:rsidRPr="008E4C13">
        <w:rPr>
          <w:rFonts w:ascii="Cambria"/>
          <w:i/>
          <w:w w:val="125"/>
          <w:sz w:val="20"/>
          <w:lang w:val="en-US"/>
        </w:rPr>
        <w:t>to</w:t>
      </w:r>
      <w:r w:rsidRPr="008E4C13">
        <w:rPr>
          <w:rFonts w:ascii="Cambria"/>
          <w:i/>
          <w:spacing w:val="76"/>
          <w:w w:val="125"/>
          <w:sz w:val="20"/>
          <w:lang w:val="en-US"/>
        </w:rPr>
        <w:t xml:space="preserve"> </w:t>
      </w:r>
      <w:proofErr w:type="spellStart"/>
      <w:r w:rsidRPr="008E4C13">
        <w:rPr>
          <w:rFonts w:ascii="Cambria"/>
          <w:i/>
          <w:spacing w:val="14"/>
          <w:w w:val="125"/>
          <w:sz w:val="20"/>
          <w:lang w:val="en-US"/>
        </w:rPr>
        <w:t>MessReihe</w:t>
      </w:r>
      <w:proofErr w:type="spellEnd"/>
    </w:p>
    <w:p w14:paraId="3D62C5DF" w14:textId="77777777" w:rsidR="00854AE3" w:rsidRPr="008E4C13" w:rsidRDefault="006C76DB">
      <w:pPr>
        <w:spacing w:line="261" w:lineRule="exact"/>
        <w:ind w:left="1047"/>
        <w:rPr>
          <w:rFonts w:ascii="Lucida Sans Unicode"/>
          <w:sz w:val="20"/>
          <w:lang w:val="en-US"/>
        </w:rPr>
      </w:pPr>
      <w:proofErr w:type="spellStart"/>
      <w:r w:rsidRPr="008E4C13">
        <w:rPr>
          <w:rFonts w:ascii="Lucida Sans Unicode"/>
          <w:spacing w:val="14"/>
          <w:sz w:val="20"/>
          <w:lang w:val="en-US"/>
        </w:rPr>
        <w:t>MeasurmentSeries_id</w:t>
      </w:r>
      <w:proofErr w:type="spellEnd"/>
      <w:r w:rsidRPr="008E4C13">
        <w:rPr>
          <w:rFonts w:ascii="Lucida Sans Unicode"/>
          <w:spacing w:val="40"/>
          <w:sz w:val="20"/>
          <w:lang w:val="en-US"/>
        </w:rPr>
        <w:t xml:space="preserve"> </w:t>
      </w:r>
      <w:r w:rsidRPr="008E4C13">
        <w:rPr>
          <w:rFonts w:ascii="Lucida Sans Unicode"/>
          <w:spacing w:val="10"/>
          <w:sz w:val="20"/>
          <w:lang w:val="en-US"/>
        </w:rPr>
        <w:t>INT</w:t>
      </w:r>
      <w:r w:rsidRPr="008E4C13">
        <w:rPr>
          <w:rFonts w:ascii="Lucida Sans Unicode"/>
          <w:spacing w:val="45"/>
          <w:sz w:val="20"/>
          <w:lang w:val="en-US"/>
        </w:rPr>
        <w:t xml:space="preserve"> </w:t>
      </w:r>
      <w:r w:rsidRPr="008E4C13">
        <w:rPr>
          <w:rFonts w:ascii="Lucida Sans Unicode"/>
          <w:spacing w:val="14"/>
          <w:sz w:val="20"/>
          <w:lang w:val="en-US"/>
        </w:rPr>
        <w:t>REFERENCES</w:t>
      </w:r>
      <w:r w:rsidRPr="008E4C13">
        <w:rPr>
          <w:rFonts w:ascii="Lucida Sans Unicode"/>
          <w:spacing w:val="53"/>
          <w:sz w:val="20"/>
          <w:lang w:val="en-US"/>
        </w:rPr>
        <w:t xml:space="preserve"> </w:t>
      </w:r>
      <w:proofErr w:type="spellStart"/>
      <w:r w:rsidRPr="008E4C13">
        <w:rPr>
          <w:rFonts w:ascii="Lucida Sans Unicode"/>
          <w:spacing w:val="14"/>
          <w:sz w:val="20"/>
          <w:lang w:val="en-US"/>
        </w:rPr>
        <w:t>MeasurmentSeries</w:t>
      </w:r>
      <w:proofErr w:type="spellEnd"/>
      <w:r w:rsidRPr="008E4C13">
        <w:rPr>
          <w:rFonts w:ascii="Lucida Sans Unicode"/>
          <w:spacing w:val="-34"/>
          <w:sz w:val="20"/>
          <w:lang w:val="en-US"/>
        </w:rPr>
        <w:t xml:space="preserve"> </w:t>
      </w:r>
      <w:proofErr w:type="gramStart"/>
      <w:r w:rsidRPr="008E4C13">
        <w:rPr>
          <w:rFonts w:ascii="Lucida Sans Unicode"/>
          <w:sz w:val="20"/>
          <w:lang w:val="en-US"/>
        </w:rPr>
        <w:t>(</w:t>
      </w:r>
      <w:r w:rsidRPr="008E4C13">
        <w:rPr>
          <w:rFonts w:ascii="Lucida Sans Unicode"/>
          <w:spacing w:val="-39"/>
          <w:sz w:val="20"/>
          <w:lang w:val="en-US"/>
        </w:rPr>
        <w:t xml:space="preserve"> </w:t>
      </w:r>
      <w:r w:rsidRPr="008E4C13">
        <w:rPr>
          <w:rFonts w:ascii="Lucida Sans Unicode"/>
          <w:spacing w:val="-5"/>
          <w:sz w:val="20"/>
          <w:lang w:val="en-US"/>
        </w:rPr>
        <w:t>id</w:t>
      </w:r>
      <w:proofErr w:type="gramEnd"/>
      <w:r w:rsidRPr="008E4C13">
        <w:rPr>
          <w:rFonts w:ascii="Lucida Sans Unicode"/>
          <w:spacing w:val="-5"/>
          <w:sz w:val="20"/>
          <w:lang w:val="en-US"/>
        </w:rPr>
        <w:t>)</w:t>
      </w:r>
    </w:p>
    <w:p w14:paraId="114DC97E" w14:textId="77777777" w:rsidR="00854AE3" w:rsidRPr="008E4C13" w:rsidRDefault="006C76DB">
      <w:pPr>
        <w:spacing w:line="273" w:lineRule="exact"/>
        <w:ind w:left="539"/>
        <w:rPr>
          <w:rFonts w:ascii="Lucida Sans Unicode"/>
          <w:sz w:val="20"/>
          <w:lang w:val="en-US"/>
        </w:rPr>
      </w:pPr>
      <w:r w:rsidRPr="008E4C13">
        <w:rPr>
          <w:rFonts w:ascii="Lucida Sans Unicode"/>
          <w:spacing w:val="-5"/>
          <w:w w:val="165"/>
          <w:sz w:val="20"/>
          <w:lang w:val="en-US"/>
        </w:rPr>
        <w:t>);</w:t>
      </w:r>
    </w:p>
    <w:p w14:paraId="70379334" w14:textId="77777777" w:rsidR="00854AE3" w:rsidRPr="008E4C13" w:rsidRDefault="006C76DB">
      <w:pPr>
        <w:spacing w:before="171" w:line="273" w:lineRule="exact"/>
        <w:ind w:left="543"/>
        <w:rPr>
          <w:rFonts w:ascii="Lucida Sans Unicode"/>
          <w:sz w:val="20"/>
          <w:lang w:val="en-US"/>
        </w:rPr>
      </w:pPr>
      <w:r w:rsidRPr="008E4C13">
        <w:rPr>
          <w:rFonts w:ascii="Lucida Sans Unicode"/>
          <w:spacing w:val="14"/>
          <w:w w:val="90"/>
          <w:sz w:val="20"/>
          <w:lang w:val="en-US"/>
        </w:rPr>
        <w:t>CREATE</w:t>
      </w:r>
      <w:r w:rsidRPr="008E4C13">
        <w:rPr>
          <w:rFonts w:ascii="Lucida Sans Unicode"/>
          <w:spacing w:val="71"/>
          <w:sz w:val="20"/>
          <w:lang w:val="en-US"/>
        </w:rPr>
        <w:t xml:space="preserve"> </w:t>
      </w:r>
      <w:r w:rsidRPr="008E4C13">
        <w:rPr>
          <w:rFonts w:ascii="Lucida Sans Unicode"/>
          <w:spacing w:val="13"/>
          <w:w w:val="90"/>
          <w:sz w:val="20"/>
          <w:lang w:val="en-US"/>
        </w:rPr>
        <w:t>TABLE</w:t>
      </w:r>
      <w:r w:rsidRPr="008E4C13">
        <w:rPr>
          <w:rFonts w:ascii="Lucida Sans Unicode"/>
          <w:spacing w:val="71"/>
          <w:sz w:val="20"/>
          <w:lang w:val="en-US"/>
        </w:rPr>
        <w:t xml:space="preserve"> </w:t>
      </w:r>
      <w:r w:rsidRPr="008E4C13">
        <w:rPr>
          <w:rFonts w:ascii="Lucida Sans Unicode"/>
          <w:spacing w:val="12"/>
          <w:w w:val="90"/>
          <w:sz w:val="20"/>
          <w:lang w:val="en-US"/>
        </w:rPr>
        <w:t>Tape</w:t>
      </w:r>
      <w:r w:rsidRPr="008E4C13">
        <w:rPr>
          <w:rFonts w:ascii="Lucida Sans Unicode"/>
          <w:spacing w:val="66"/>
          <w:sz w:val="20"/>
          <w:lang w:val="en-US"/>
        </w:rPr>
        <w:t xml:space="preserve"> </w:t>
      </w:r>
      <w:r w:rsidRPr="008E4C13">
        <w:rPr>
          <w:rFonts w:ascii="Lucida Sans Unicode"/>
          <w:spacing w:val="-10"/>
          <w:w w:val="90"/>
          <w:sz w:val="20"/>
          <w:lang w:val="en-US"/>
        </w:rPr>
        <w:t>(</w:t>
      </w:r>
    </w:p>
    <w:p w14:paraId="1F172715" w14:textId="77777777" w:rsidR="00854AE3" w:rsidRPr="008E4C13" w:rsidRDefault="006C76DB">
      <w:pPr>
        <w:spacing w:line="239" w:lineRule="exact"/>
        <w:ind w:left="1041"/>
        <w:rPr>
          <w:rFonts w:ascii="Lucida Sans Unicode"/>
          <w:sz w:val="20"/>
          <w:lang w:val="en-US"/>
        </w:rPr>
      </w:pPr>
      <w:r w:rsidRPr="008E4C13">
        <w:rPr>
          <w:rFonts w:ascii="Lucida Sans Unicode"/>
          <w:sz w:val="20"/>
          <w:lang w:val="en-US"/>
        </w:rPr>
        <w:t>id</w:t>
      </w:r>
      <w:r w:rsidRPr="008E4C13">
        <w:rPr>
          <w:rFonts w:ascii="Lucida Sans Unicode"/>
          <w:spacing w:val="41"/>
          <w:sz w:val="20"/>
          <w:lang w:val="en-US"/>
        </w:rPr>
        <w:t xml:space="preserve"> </w:t>
      </w:r>
      <w:r w:rsidRPr="008E4C13">
        <w:rPr>
          <w:rFonts w:ascii="Lucida Sans Unicode"/>
          <w:spacing w:val="14"/>
          <w:sz w:val="20"/>
          <w:lang w:val="en-US"/>
        </w:rPr>
        <w:t>SERIAL</w:t>
      </w:r>
      <w:r w:rsidRPr="008E4C13">
        <w:rPr>
          <w:rFonts w:ascii="Lucida Sans Unicode"/>
          <w:spacing w:val="54"/>
          <w:sz w:val="20"/>
          <w:lang w:val="en-US"/>
        </w:rPr>
        <w:t xml:space="preserve"> </w:t>
      </w:r>
      <w:r w:rsidRPr="008E4C13">
        <w:rPr>
          <w:rFonts w:ascii="Lucida Sans Unicode"/>
          <w:spacing w:val="15"/>
          <w:sz w:val="20"/>
          <w:lang w:val="en-US"/>
        </w:rPr>
        <w:t>PRIMARY</w:t>
      </w:r>
      <w:r w:rsidRPr="008E4C13">
        <w:rPr>
          <w:rFonts w:ascii="Lucida Sans Unicode"/>
          <w:spacing w:val="50"/>
          <w:sz w:val="20"/>
          <w:lang w:val="en-US"/>
        </w:rPr>
        <w:t xml:space="preserve"> </w:t>
      </w:r>
      <w:proofErr w:type="gramStart"/>
      <w:r w:rsidRPr="008E4C13">
        <w:rPr>
          <w:rFonts w:ascii="Lucida Sans Unicode"/>
          <w:sz w:val="20"/>
          <w:lang w:val="en-US"/>
        </w:rPr>
        <w:t>KEY</w:t>
      </w:r>
      <w:r w:rsidRPr="008E4C13">
        <w:rPr>
          <w:rFonts w:ascii="Lucida Sans Unicode"/>
          <w:spacing w:val="-28"/>
          <w:sz w:val="20"/>
          <w:lang w:val="en-US"/>
        </w:rPr>
        <w:t xml:space="preserve"> </w:t>
      </w:r>
      <w:r w:rsidRPr="008E4C13">
        <w:rPr>
          <w:rFonts w:ascii="Lucida Sans Unicode"/>
          <w:spacing w:val="-10"/>
          <w:sz w:val="20"/>
          <w:lang w:val="en-US"/>
        </w:rPr>
        <w:t>,</w:t>
      </w:r>
      <w:proofErr w:type="gramEnd"/>
    </w:p>
    <w:p w14:paraId="56430767" w14:textId="77777777" w:rsidR="00854AE3" w:rsidRPr="008E4C13" w:rsidRDefault="006C76DB">
      <w:pPr>
        <w:spacing w:before="14" w:line="187" w:lineRule="auto"/>
        <w:ind w:left="1045" w:right="6193" w:firstLine="1"/>
        <w:rPr>
          <w:rFonts w:ascii="Lucida Sans Unicode"/>
          <w:sz w:val="20"/>
          <w:lang w:val="en-US"/>
        </w:rPr>
      </w:pPr>
      <w:r w:rsidRPr="008E4C13">
        <w:rPr>
          <w:rFonts w:ascii="Lucida Sans Unicode"/>
          <w:spacing w:val="12"/>
          <w:w w:val="90"/>
          <w:sz w:val="20"/>
          <w:lang w:val="en-US"/>
        </w:rPr>
        <w:t>Red</w:t>
      </w:r>
      <w:r w:rsidRPr="008E4C13">
        <w:rPr>
          <w:rFonts w:ascii="Lucida Sans Unicode"/>
          <w:spacing w:val="-39"/>
          <w:w w:val="90"/>
          <w:sz w:val="20"/>
          <w:lang w:val="en-US"/>
        </w:rPr>
        <w:t xml:space="preserve"> </w:t>
      </w:r>
      <w:r w:rsidRPr="008E4C13">
        <w:rPr>
          <w:rFonts w:ascii="Lucida Sans Unicode"/>
          <w:spacing w:val="9"/>
          <w:w w:val="90"/>
          <w:sz w:val="20"/>
          <w:lang w:val="en-US"/>
        </w:rPr>
        <w:t>Vs</w:t>
      </w:r>
      <w:r w:rsidRPr="008E4C13">
        <w:rPr>
          <w:rFonts w:ascii="Lucida Sans Unicode"/>
          <w:spacing w:val="-39"/>
          <w:w w:val="90"/>
          <w:sz w:val="20"/>
          <w:lang w:val="en-US"/>
        </w:rPr>
        <w:t xml:space="preserve"> </w:t>
      </w:r>
      <w:r w:rsidRPr="008E4C13">
        <w:rPr>
          <w:rFonts w:ascii="Lucida Sans Unicode"/>
          <w:spacing w:val="14"/>
          <w:w w:val="90"/>
          <w:sz w:val="20"/>
          <w:lang w:val="en-US"/>
        </w:rPr>
        <w:t>White</w:t>
      </w:r>
      <w:r w:rsidRPr="008E4C13">
        <w:rPr>
          <w:rFonts w:ascii="Lucida Sans Unicode"/>
          <w:spacing w:val="60"/>
          <w:sz w:val="20"/>
          <w:lang w:val="en-US"/>
        </w:rPr>
        <w:t xml:space="preserve"> </w:t>
      </w:r>
      <w:r w:rsidRPr="008E4C13">
        <w:rPr>
          <w:rFonts w:ascii="Lucida Sans Unicode"/>
          <w:spacing w:val="13"/>
          <w:w w:val="90"/>
          <w:sz w:val="20"/>
          <w:lang w:val="en-US"/>
        </w:rPr>
        <w:t>FLOAT</w:t>
      </w:r>
      <w:r w:rsidRPr="008E4C13">
        <w:rPr>
          <w:rFonts w:ascii="Lucida Sans Unicode"/>
          <w:spacing w:val="69"/>
          <w:sz w:val="20"/>
          <w:lang w:val="en-US"/>
        </w:rPr>
        <w:t xml:space="preserve"> </w:t>
      </w:r>
      <w:r w:rsidRPr="008E4C13">
        <w:rPr>
          <w:rFonts w:ascii="Lucida Sans Unicode"/>
          <w:spacing w:val="10"/>
          <w:w w:val="90"/>
          <w:sz w:val="20"/>
          <w:lang w:val="en-US"/>
        </w:rPr>
        <w:t>NOT</w:t>
      </w:r>
      <w:r w:rsidRPr="008E4C13">
        <w:rPr>
          <w:rFonts w:ascii="Lucida Sans Unicode"/>
          <w:spacing w:val="66"/>
          <w:sz w:val="20"/>
          <w:lang w:val="en-US"/>
        </w:rPr>
        <w:t xml:space="preserve"> </w:t>
      </w:r>
      <w:proofErr w:type="gramStart"/>
      <w:r w:rsidRPr="008E4C13">
        <w:rPr>
          <w:rFonts w:ascii="Lucida Sans Unicode"/>
          <w:spacing w:val="9"/>
          <w:w w:val="90"/>
          <w:sz w:val="20"/>
          <w:lang w:val="en-US"/>
        </w:rPr>
        <w:t>NULL</w:t>
      </w:r>
      <w:r w:rsidRPr="008E4C13">
        <w:rPr>
          <w:rFonts w:ascii="Lucida Sans Unicode"/>
          <w:spacing w:val="-19"/>
          <w:w w:val="90"/>
          <w:sz w:val="20"/>
          <w:lang w:val="en-US"/>
        </w:rPr>
        <w:t xml:space="preserve"> </w:t>
      </w:r>
      <w:r w:rsidRPr="008E4C13">
        <w:rPr>
          <w:rFonts w:ascii="Lucida Sans Unicode"/>
          <w:w w:val="90"/>
          <w:sz w:val="20"/>
          <w:lang w:val="en-US"/>
        </w:rPr>
        <w:t>,</w:t>
      </w:r>
      <w:proofErr w:type="gramEnd"/>
      <w:r w:rsidRPr="008E4C13">
        <w:rPr>
          <w:rFonts w:ascii="Lucida Sans Unicode"/>
          <w:w w:val="90"/>
          <w:sz w:val="20"/>
          <w:lang w:val="en-US"/>
        </w:rPr>
        <w:t xml:space="preserve"> </w:t>
      </w:r>
      <w:r w:rsidRPr="008E4C13">
        <w:rPr>
          <w:rFonts w:ascii="Lucida Sans Unicode"/>
          <w:spacing w:val="11"/>
          <w:sz w:val="20"/>
          <w:lang w:val="en-US"/>
        </w:rPr>
        <w:t>Radius</w:t>
      </w:r>
      <w:r w:rsidRPr="008E4C13">
        <w:rPr>
          <w:rFonts w:ascii="Lucida Sans Unicode"/>
          <w:spacing w:val="-45"/>
          <w:sz w:val="20"/>
          <w:lang w:val="en-US"/>
        </w:rPr>
        <w:t xml:space="preserve"> </w:t>
      </w:r>
      <w:r w:rsidRPr="008E4C13">
        <w:rPr>
          <w:rFonts w:ascii="Lucida Sans Unicode"/>
          <w:spacing w:val="11"/>
          <w:sz w:val="20"/>
          <w:lang w:val="en-US"/>
        </w:rPr>
        <w:t>Avg</w:t>
      </w:r>
      <w:r w:rsidRPr="008E4C13">
        <w:rPr>
          <w:rFonts w:ascii="Lucida Sans Unicode"/>
          <w:spacing w:val="40"/>
          <w:sz w:val="20"/>
          <w:lang w:val="en-US"/>
        </w:rPr>
        <w:t xml:space="preserve"> </w:t>
      </w:r>
      <w:r w:rsidRPr="008E4C13">
        <w:rPr>
          <w:rFonts w:ascii="Lucida Sans Unicode"/>
          <w:spacing w:val="11"/>
          <w:sz w:val="20"/>
          <w:lang w:val="en-US"/>
        </w:rPr>
        <w:t>FLOAT</w:t>
      </w:r>
      <w:r w:rsidRPr="008E4C13">
        <w:rPr>
          <w:rFonts w:ascii="Lucida Sans Unicode"/>
          <w:spacing w:val="45"/>
          <w:sz w:val="20"/>
          <w:lang w:val="en-US"/>
        </w:rPr>
        <w:t xml:space="preserve"> </w:t>
      </w:r>
      <w:r w:rsidRPr="008E4C13">
        <w:rPr>
          <w:rFonts w:ascii="Lucida Sans Unicode"/>
          <w:spacing w:val="10"/>
          <w:sz w:val="20"/>
          <w:lang w:val="en-US"/>
        </w:rPr>
        <w:t>NOT</w:t>
      </w:r>
      <w:r w:rsidRPr="008E4C13">
        <w:rPr>
          <w:rFonts w:ascii="Lucida Sans Unicode"/>
          <w:spacing w:val="47"/>
          <w:sz w:val="20"/>
          <w:lang w:val="en-US"/>
        </w:rPr>
        <w:t xml:space="preserve"> </w:t>
      </w:r>
      <w:r w:rsidRPr="008E4C13">
        <w:rPr>
          <w:rFonts w:ascii="Lucida Sans Unicode"/>
          <w:sz w:val="20"/>
          <w:lang w:val="en-US"/>
        </w:rPr>
        <w:t>NULL</w:t>
      </w:r>
      <w:r w:rsidRPr="008E4C13">
        <w:rPr>
          <w:rFonts w:ascii="Lucida Sans Unicode"/>
          <w:spacing w:val="-25"/>
          <w:sz w:val="20"/>
          <w:lang w:val="en-US"/>
        </w:rPr>
        <w:t xml:space="preserve"> </w:t>
      </w:r>
      <w:r w:rsidRPr="008E4C13">
        <w:rPr>
          <w:rFonts w:ascii="Lucida Sans Unicode"/>
          <w:sz w:val="20"/>
          <w:lang w:val="en-US"/>
        </w:rPr>
        <w:t xml:space="preserve">, </w:t>
      </w:r>
      <w:r w:rsidRPr="008E4C13">
        <w:rPr>
          <w:rFonts w:ascii="Lucida Sans Unicode"/>
          <w:spacing w:val="15"/>
          <w:sz w:val="20"/>
          <w:lang w:val="en-US"/>
        </w:rPr>
        <w:t>Radius</w:t>
      </w:r>
      <w:r w:rsidRPr="008E4C13">
        <w:rPr>
          <w:rFonts w:ascii="Lucida Sans Unicode"/>
          <w:spacing w:val="-45"/>
          <w:sz w:val="20"/>
          <w:lang w:val="en-US"/>
        </w:rPr>
        <w:t xml:space="preserve"> </w:t>
      </w:r>
      <w:r w:rsidRPr="008E4C13">
        <w:rPr>
          <w:rFonts w:ascii="Lucida Sans Unicode"/>
          <w:sz w:val="20"/>
          <w:lang w:val="en-US"/>
        </w:rPr>
        <w:t>SD</w:t>
      </w:r>
      <w:r w:rsidRPr="008E4C13">
        <w:rPr>
          <w:rFonts w:ascii="Lucida Sans Unicode"/>
          <w:spacing w:val="40"/>
          <w:sz w:val="20"/>
          <w:lang w:val="en-US"/>
        </w:rPr>
        <w:t xml:space="preserve"> </w:t>
      </w:r>
      <w:r w:rsidRPr="008E4C13">
        <w:rPr>
          <w:rFonts w:ascii="Lucida Sans Unicode"/>
          <w:spacing w:val="13"/>
          <w:sz w:val="20"/>
          <w:lang w:val="en-US"/>
        </w:rPr>
        <w:t>FLOAT</w:t>
      </w:r>
      <w:r w:rsidRPr="008E4C13">
        <w:rPr>
          <w:rFonts w:ascii="Lucida Sans Unicode"/>
          <w:spacing w:val="39"/>
          <w:sz w:val="20"/>
          <w:lang w:val="en-US"/>
        </w:rPr>
        <w:t xml:space="preserve"> </w:t>
      </w:r>
      <w:r w:rsidRPr="008E4C13">
        <w:rPr>
          <w:rFonts w:ascii="Lucida Sans Unicode"/>
          <w:spacing w:val="10"/>
          <w:sz w:val="20"/>
          <w:lang w:val="en-US"/>
        </w:rPr>
        <w:t>NOT</w:t>
      </w:r>
      <w:r w:rsidRPr="008E4C13">
        <w:rPr>
          <w:rFonts w:ascii="Lucida Sans Unicode"/>
          <w:spacing w:val="37"/>
          <w:sz w:val="20"/>
          <w:lang w:val="en-US"/>
        </w:rPr>
        <w:t xml:space="preserve"> </w:t>
      </w:r>
      <w:r w:rsidRPr="008E4C13">
        <w:rPr>
          <w:rFonts w:ascii="Lucida Sans Unicode"/>
          <w:spacing w:val="9"/>
          <w:sz w:val="20"/>
          <w:lang w:val="en-US"/>
        </w:rPr>
        <w:t>NULL</w:t>
      </w:r>
      <w:r w:rsidRPr="008E4C13">
        <w:rPr>
          <w:rFonts w:ascii="Lucida Sans Unicode"/>
          <w:spacing w:val="-25"/>
          <w:sz w:val="20"/>
          <w:lang w:val="en-US"/>
        </w:rPr>
        <w:t xml:space="preserve"> </w:t>
      </w:r>
      <w:r w:rsidRPr="008E4C13">
        <w:rPr>
          <w:rFonts w:ascii="Lucida Sans Unicode"/>
          <w:w w:val="135"/>
          <w:sz w:val="20"/>
          <w:lang w:val="en-US"/>
        </w:rPr>
        <w:t xml:space="preserve">, </w:t>
      </w:r>
      <w:proofErr w:type="spellStart"/>
      <w:r w:rsidRPr="008E4C13">
        <w:rPr>
          <w:rFonts w:ascii="Lucida Sans Unicode"/>
          <w:sz w:val="20"/>
          <w:lang w:val="en-US"/>
        </w:rPr>
        <w:t>XAxe</w:t>
      </w:r>
      <w:proofErr w:type="spellEnd"/>
      <w:r w:rsidRPr="008E4C13">
        <w:rPr>
          <w:rFonts w:ascii="Lucida Sans Unicode"/>
          <w:spacing w:val="-46"/>
          <w:sz w:val="20"/>
          <w:lang w:val="en-US"/>
        </w:rPr>
        <w:t xml:space="preserve"> </w:t>
      </w:r>
      <w:r w:rsidRPr="008E4C13">
        <w:rPr>
          <w:rFonts w:ascii="Lucida Sans Unicode"/>
          <w:sz w:val="20"/>
          <w:lang w:val="en-US"/>
        </w:rPr>
        <w:t>Avg</w:t>
      </w:r>
      <w:r w:rsidRPr="008E4C13">
        <w:rPr>
          <w:rFonts w:ascii="Lucida Sans Unicode"/>
          <w:spacing w:val="80"/>
          <w:sz w:val="20"/>
          <w:lang w:val="en-US"/>
        </w:rPr>
        <w:t xml:space="preserve"> </w:t>
      </w:r>
      <w:r w:rsidRPr="008E4C13">
        <w:rPr>
          <w:rFonts w:ascii="Lucida Sans Unicode"/>
          <w:sz w:val="20"/>
          <w:lang w:val="en-US"/>
        </w:rPr>
        <w:t>FLOAT</w:t>
      </w:r>
      <w:r w:rsidRPr="008E4C13">
        <w:rPr>
          <w:rFonts w:ascii="Lucida Sans Unicode"/>
          <w:spacing w:val="80"/>
          <w:sz w:val="20"/>
          <w:lang w:val="en-US"/>
        </w:rPr>
        <w:t xml:space="preserve"> </w:t>
      </w:r>
      <w:r w:rsidRPr="008E4C13">
        <w:rPr>
          <w:rFonts w:ascii="Lucida Sans Unicode"/>
          <w:sz w:val="20"/>
          <w:lang w:val="en-US"/>
        </w:rPr>
        <w:t>NOT</w:t>
      </w:r>
      <w:r w:rsidRPr="008E4C13">
        <w:rPr>
          <w:rFonts w:ascii="Lucida Sans Unicode"/>
          <w:spacing w:val="80"/>
          <w:sz w:val="20"/>
          <w:lang w:val="en-US"/>
        </w:rPr>
        <w:t xml:space="preserve"> </w:t>
      </w:r>
      <w:r w:rsidRPr="008E4C13">
        <w:rPr>
          <w:rFonts w:ascii="Lucida Sans Unicode"/>
          <w:sz w:val="20"/>
          <w:lang w:val="en-US"/>
        </w:rPr>
        <w:t>NULL</w:t>
      </w:r>
      <w:r w:rsidRPr="008E4C13">
        <w:rPr>
          <w:rFonts w:ascii="Lucida Sans Unicode"/>
          <w:spacing w:val="-26"/>
          <w:sz w:val="20"/>
          <w:lang w:val="en-US"/>
        </w:rPr>
        <w:t xml:space="preserve"> </w:t>
      </w:r>
      <w:r w:rsidRPr="008E4C13">
        <w:rPr>
          <w:rFonts w:ascii="Lucida Sans Unicode"/>
          <w:sz w:val="20"/>
          <w:lang w:val="en-US"/>
        </w:rPr>
        <w:t xml:space="preserve">, </w:t>
      </w:r>
      <w:proofErr w:type="spellStart"/>
      <w:r w:rsidRPr="008E4C13">
        <w:rPr>
          <w:rFonts w:ascii="Lucida Sans Unicode"/>
          <w:spacing w:val="11"/>
          <w:sz w:val="20"/>
          <w:lang w:val="en-US"/>
        </w:rPr>
        <w:t>XAxe</w:t>
      </w:r>
      <w:proofErr w:type="spellEnd"/>
      <w:r w:rsidRPr="008E4C13">
        <w:rPr>
          <w:rFonts w:ascii="Lucida Sans Unicode"/>
          <w:spacing w:val="-46"/>
          <w:sz w:val="20"/>
          <w:lang w:val="en-US"/>
        </w:rPr>
        <w:t xml:space="preserve"> </w:t>
      </w:r>
      <w:r w:rsidRPr="008E4C13">
        <w:rPr>
          <w:rFonts w:ascii="Lucida Sans Unicode"/>
          <w:sz w:val="20"/>
          <w:lang w:val="en-US"/>
        </w:rPr>
        <w:t>SD</w:t>
      </w:r>
      <w:r w:rsidRPr="008E4C13">
        <w:rPr>
          <w:rFonts w:ascii="Lucida Sans Unicode"/>
          <w:spacing w:val="40"/>
          <w:sz w:val="20"/>
          <w:lang w:val="en-US"/>
        </w:rPr>
        <w:t xml:space="preserve"> </w:t>
      </w:r>
      <w:r w:rsidRPr="008E4C13">
        <w:rPr>
          <w:rFonts w:ascii="Lucida Sans Unicode"/>
          <w:spacing w:val="11"/>
          <w:sz w:val="20"/>
          <w:lang w:val="en-US"/>
        </w:rPr>
        <w:t>FLOAT</w:t>
      </w:r>
      <w:r w:rsidRPr="008E4C13">
        <w:rPr>
          <w:rFonts w:ascii="Lucida Sans Unicode"/>
          <w:spacing w:val="39"/>
          <w:sz w:val="20"/>
          <w:lang w:val="en-US"/>
        </w:rPr>
        <w:t xml:space="preserve"> </w:t>
      </w:r>
      <w:r w:rsidRPr="008E4C13">
        <w:rPr>
          <w:rFonts w:ascii="Lucida Sans Unicode"/>
          <w:spacing w:val="10"/>
          <w:sz w:val="20"/>
          <w:lang w:val="en-US"/>
        </w:rPr>
        <w:t>NOT</w:t>
      </w:r>
      <w:r w:rsidRPr="008E4C13">
        <w:rPr>
          <w:rFonts w:ascii="Lucida Sans Unicode"/>
          <w:spacing w:val="45"/>
          <w:sz w:val="20"/>
          <w:lang w:val="en-US"/>
        </w:rPr>
        <w:t xml:space="preserve"> </w:t>
      </w:r>
      <w:r w:rsidRPr="008E4C13">
        <w:rPr>
          <w:rFonts w:ascii="Lucida Sans Unicode"/>
          <w:sz w:val="20"/>
          <w:lang w:val="en-US"/>
        </w:rPr>
        <w:t>NULL</w:t>
      </w:r>
      <w:r w:rsidRPr="008E4C13">
        <w:rPr>
          <w:rFonts w:ascii="Lucida Sans Unicode"/>
          <w:spacing w:val="-26"/>
          <w:sz w:val="20"/>
          <w:lang w:val="en-US"/>
        </w:rPr>
        <w:t xml:space="preserve"> </w:t>
      </w:r>
      <w:r w:rsidRPr="008E4C13">
        <w:rPr>
          <w:rFonts w:ascii="Lucida Sans Unicode"/>
          <w:sz w:val="20"/>
          <w:lang w:val="en-US"/>
        </w:rPr>
        <w:t xml:space="preserve">, </w:t>
      </w:r>
      <w:proofErr w:type="spellStart"/>
      <w:r w:rsidRPr="008E4C13">
        <w:rPr>
          <w:rFonts w:ascii="Lucida Sans Unicode"/>
          <w:spacing w:val="10"/>
          <w:sz w:val="20"/>
          <w:lang w:val="en-US"/>
        </w:rPr>
        <w:t>YAxes</w:t>
      </w:r>
      <w:proofErr w:type="spellEnd"/>
      <w:r w:rsidRPr="008E4C13">
        <w:rPr>
          <w:rFonts w:ascii="Lucida Sans Unicode"/>
          <w:spacing w:val="-45"/>
          <w:sz w:val="20"/>
          <w:lang w:val="en-US"/>
        </w:rPr>
        <w:t xml:space="preserve"> </w:t>
      </w:r>
      <w:r w:rsidRPr="008E4C13">
        <w:rPr>
          <w:rFonts w:ascii="Lucida Sans Unicode"/>
          <w:spacing w:val="10"/>
          <w:sz w:val="20"/>
          <w:lang w:val="en-US"/>
        </w:rPr>
        <w:t>Avg</w:t>
      </w:r>
      <w:r w:rsidRPr="008E4C13">
        <w:rPr>
          <w:rFonts w:ascii="Lucida Sans Unicode"/>
          <w:spacing w:val="40"/>
          <w:sz w:val="20"/>
          <w:lang w:val="en-US"/>
        </w:rPr>
        <w:t xml:space="preserve"> </w:t>
      </w:r>
      <w:r w:rsidRPr="008E4C13">
        <w:rPr>
          <w:rFonts w:ascii="Lucida Sans Unicode"/>
          <w:spacing w:val="10"/>
          <w:sz w:val="20"/>
          <w:lang w:val="en-US"/>
        </w:rPr>
        <w:t>FLOAT</w:t>
      </w:r>
      <w:r w:rsidRPr="008E4C13">
        <w:rPr>
          <w:rFonts w:ascii="Lucida Sans Unicode"/>
          <w:spacing w:val="46"/>
          <w:sz w:val="20"/>
          <w:lang w:val="en-US"/>
        </w:rPr>
        <w:t xml:space="preserve"> </w:t>
      </w:r>
      <w:r w:rsidRPr="008E4C13">
        <w:rPr>
          <w:rFonts w:ascii="Lucida Sans Unicode"/>
          <w:spacing w:val="10"/>
          <w:sz w:val="20"/>
          <w:lang w:val="en-US"/>
        </w:rPr>
        <w:t>NOT</w:t>
      </w:r>
      <w:r w:rsidRPr="008E4C13">
        <w:rPr>
          <w:rFonts w:ascii="Lucida Sans Unicode"/>
          <w:spacing w:val="47"/>
          <w:sz w:val="20"/>
          <w:lang w:val="en-US"/>
        </w:rPr>
        <w:t xml:space="preserve"> </w:t>
      </w:r>
      <w:r w:rsidRPr="008E4C13">
        <w:rPr>
          <w:rFonts w:ascii="Lucida Sans Unicode"/>
          <w:sz w:val="20"/>
          <w:lang w:val="en-US"/>
        </w:rPr>
        <w:t>NULL</w:t>
      </w:r>
      <w:r w:rsidRPr="008E4C13">
        <w:rPr>
          <w:rFonts w:ascii="Lucida Sans Unicode"/>
          <w:spacing w:val="-25"/>
          <w:sz w:val="20"/>
          <w:lang w:val="en-US"/>
        </w:rPr>
        <w:t xml:space="preserve"> </w:t>
      </w:r>
      <w:r w:rsidRPr="008E4C13">
        <w:rPr>
          <w:rFonts w:ascii="Lucida Sans Unicode"/>
          <w:sz w:val="20"/>
          <w:lang w:val="en-US"/>
        </w:rPr>
        <w:t xml:space="preserve">, </w:t>
      </w:r>
      <w:proofErr w:type="spellStart"/>
      <w:r w:rsidRPr="008E4C13">
        <w:rPr>
          <w:rFonts w:ascii="Lucida Sans Unicode"/>
          <w:spacing w:val="11"/>
          <w:sz w:val="20"/>
          <w:lang w:val="en-US"/>
        </w:rPr>
        <w:t>YAxe</w:t>
      </w:r>
      <w:proofErr w:type="spellEnd"/>
      <w:r w:rsidRPr="008E4C13">
        <w:rPr>
          <w:rFonts w:ascii="Lucida Sans Unicode"/>
          <w:spacing w:val="-46"/>
          <w:sz w:val="20"/>
          <w:lang w:val="en-US"/>
        </w:rPr>
        <w:t xml:space="preserve"> </w:t>
      </w:r>
      <w:r w:rsidRPr="008E4C13">
        <w:rPr>
          <w:rFonts w:ascii="Lucida Sans Unicode"/>
          <w:sz w:val="20"/>
          <w:lang w:val="en-US"/>
        </w:rPr>
        <w:t>SD</w:t>
      </w:r>
      <w:r w:rsidRPr="008E4C13">
        <w:rPr>
          <w:rFonts w:ascii="Lucida Sans Unicode"/>
          <w:spacing w:val="40"/>
          <w:sz w:val="20"/>
          <w:lang w:val="en-US"/>
        </w:rPr>
        <w:t xml:space="preserve"> </w:t>
      </w:r>
      <w:r w:rsidRPr="008E4C13">
        <w:rPr>
          <w:rFonts w:ascii="Lucida Sans Unicode"/>
          <w:spacing w:val="11"/>
          <w:sz w:val="20"/>
          <w:lang w:val="en-US"/>
        </w:rPr>
        <w:t>FLOAT</w:t>
      </w:r>
      <w:r w:rsidRPr="008E4C13">
        <w:rPr>
          <w:rFonts w:ascii="Lucida Sans Unicode"/>
          <w:spacing w:val="40"/>
          <w:sz w:val="20"/>
          <w:lang w:val="en-US"/>
        </w:rPr>
        <w:t xml:space="preserve"> </w:t>
      </w:r>
      <w:r w:rsidRPr="008E4C13">
        <w:rPr>
          <w:rFonts w:ascii="Lucida Sans Unicode"/>
          <w:spacing w:val="10"/>
          <w:sz w:val="20"/>
          <w:lang w:val="en-US"/>
        </w:rPr>
        <w:t>NOT</w:t>
      </w:r>
      <w:r w:rsidRPr="008E4C13">
        <w:rPr>
          <w:rFonts w:ascii="Lucida Sans Unicode"/>
          <w:spacing w:val="45"/>
          <w:sz w:val="20"/>
          <w:lang w:val="en-US"/>
        </w:rPr>
        <w:t xml:space="preserve"> </w:t>
      </w:r>
      <w:r w:rsidRPr="008E4C13">
        <w:rPr>
          <w:rFonts w:ascii="Lucida Sans Unicode"/>
          <w:sz w:val="20"/>
          <w:lang w:val="en-US"/>
        </w:rPr>
        <w:t>NULL</w:t>
      </w:r>
      <w:r w:rsidRPr="008E4C13">
        <w:rPr>
          <w:rFonts w:ascii="Lucida Sans Unicode"/>
          <w:spacing w:val="-26"/>
          <w:sz w:val="20"/>
          <w:lang w:val="en-US"/>
        </w:rPr>
        <w:t xml:space="preserve"> </w:t>
      </w:r>
      <w:r w:rsidRPr="008E4C13">
        <w:rPr>
          <w:rFonts w:ascii="Lucida Sans Unicode"/>
          <w:sz w:val="20"/>
          <w:lang w:val="en-US"/>
        </w:rPr>
        <w:t>,</w:t>
      </w:r>
    </w:p>
    <w:p w14:paraId="647FCBCA" w14:textId="77777777" w:rsidR="00854AE3" w:rsidRPr="008E4C13" w:rsidRDefault="006C76DB">
      <w:pPr>
        <w:spacing w:line="235" w:lineRule="exact"/>
        <w:ind w:left="1046"/>
        <w:rPr>
          <w:rFonts w:ascii="Lucida Sans Unicode"/>
          <w:sz w:val="20"/>
          <w:lang w:val="en-US"/>
        </w:rPr>
      </w:pPr>
      <w:r w:rsidRPr="008E4C13">
        <w:rPr>
          <w:rFonts w:ascii="Lucida Sans Unicode"/>
          <w:spacing w:val="16"/>
          <w:w w:val="85"/>
          <w:sz w:val="20"/>
          <w:lang w:val="en-US"/>
        </w:rPr>
        <w:t>Roundness</w:t>
      </w:r>
      <w:r w:rsidRPr="008E4C13">
        <w:rPr>
          <w:rFonts w:ascii="Lucida Sans Unicode"/>
          <w:spacing w:val="49"/>
          <w:w w:val="150"/>
          <w:sz w:val="20"/>
          <w:lang w:val="en-US"/>
        </w:rPr>
        <w:t xml:space="preserve"> </w:t>
      </w:r>
      <w:r w:rsidRPr="008E4C13">
        <w:rPr>
          <w:rFonts w:ascii="Lucida Sans Unicode"/>
          <w:spacing w:val="13"/>
          <w:w w:val="85"/>
          <w:sz w:val="20"/>
          <w:lang w:val="en-US"/>
        </w:rPr>
        <w:t>FLOAT</w:t>
      </w:r>
      <w:r w:rsidRPr="008E4C13">
        <w:rPr>
          <w:rFonts w:ascii="Lucida Sans Unicode"/>
          <w:spacing w:val="49"/>
          <w:w w:val="150"/>
          <w:sz w:val="20"/>
          <w:lang w:val="en-US"/>
        </w:rPr>
        <w:t xml:space="preserve"> </w:t>
      </w:r>
      <w:r w:rsidRPr="008E4C13">
        <w:rPr>
          <w:rFonts w:ascii="Lucida Sans Unicode"/>
          <w:spacing w:val="10"/>
          <w:w w:val="85"/>
          <w:sz w:val="20"/>
          <w:lang w:val="en-US"/>
        </w:rPr>
        <w:t>NOT</w:t>
      </w:r>
      <w:r w:rsidRPr="008E4C13">
        <w:rPr>
          <w:rFonts w:ascii="Lucida Sans Unicode"/>
          <w:spacing w:val="79"/>
          <w:sz w:val="20"/>
          <w:lang w:val="en-US"/>
        </w:rPr>
        <w:t xml:space="preserve"> </w:t>
      </w:r>
      <w:proofErr w:type="gramStart"/>
      <w:r w:rsidRPr="008E4C13">
        <w:rPr>
          <w:rFonts w:ascii="Lucida Sans Unicode"/>
          <w:spacing w:val="9"/>
          <w:w w:val="85"/>
          <w:sz w:val="20"/>
          <w:lang w:val="en-US"/>
        </w:rPr>
        <w:t>NULL</w:t>
      </w:r>
      <w:r w:rsidRPr="008E4C13">
        <w:rPr>
          <w:rFonts w:ascii="Lucida Sans Unicode"/>
          <w:spacing w:val="-16"/>
          <w:w w:val="85"/>
          <w:sz w:val="20"/>
          <w:lang w:val="en-US"/>
        </w:rPr>
        <w:t xml:space="preserve"> </w:t>
      </w:r>
      <w:r w:rsidRPr="008E4C13">
        <w:rPr>
          <w:rFonts w:ascii="Lucida Sans Unicode"/>
          <w:spacing w:val="-10"/>
          <w:w w:val="85"/>
          <w:sz w:val="20"/>
          <w:lang w:val="en-US"/>
        </w:rPr>
        <w:t>,</w:t>
      </w:r>
      <w:proofErr w:type="gramEnd"/>
    </w:p>
    <w:p w14:paraId="15B9E844" w14:textId="77777777" w:rsidR="00854AE3" w:rsidRPr="008E4C13" w:rsidRDefault="006C76DB">
      <w:pPr>
        <w:spacing w:line="203" w:lineRule="exact"/>
        <w:ind w:left="1044"/>
        <w:rPr>
          <w:rFonts w:ascii="Cambria"/>
          <w:i/>
          <w:sz w:val="20"/>
          <w:lang w:val="en-US"/>
        </w:rPr>
      </w:pPr>
      <w:r w:rsidRPr="008E4C13">
        <w:rPr>
          <w:rFonts w:ascii="Cambria"/>
          <w:i/>
          <w:spacing w:val="16"/>
          <w:w w:val="135"/>
          <w:sz w:val="20"/>
          <w:lang w:val="en-US"/>
        </w:rPr>
        <w:t>-</w:t>
      </w:r>
      <w:r w:rsidRPr="008E4C13">
        <w:rPr>
          <w:rFonts w:ascii="Cambria"/>
          <w:i/>
          <w:w w:val="135"/>
          <w:sz w:val="20"/>
          <w:lang w:val="en-US"/>
        </w:rPr>
        <w:t>-</w:t>
      </w:r>
      <w:r w:rsidRPr="008E4C13">
        <w:rPr>
          <w:rFonts w:ascii="Cambria"/>
          <w:i/>
          <w:spacing w:val="66"/>
          <w:w w:val="135"/>
          <w:sz w:val="20"/>
          <w:lang w:val="en-US"/>
        </w:rPr>
        <w:t xml:space="preserve"> </w:t>
      </w:r>
      <w:r w:rsidRPr="008E4C13">
        <w:rPr>
          <w:rFonts w:ascii="Cambria"/>
          <w:i/>
          <w:spacing w:val="15"/>
          <w:w w:val="125"/>
          <w:sz w:val="20"/>
          <w:lang w:val="en-US"/>
        </w:rPr>
        <w:t>Foreign</w:t>
      </w:r>
      <w:r w:rsidRPr="008E4C13">
        <w:rPr>
          <w:rFonts w:ascii="Cambria"/>
          <w:i/>
          <w:spacing w:val="77"/>
          <w:w w:val="125"/>
          <w:sz w:val="20"/>
          <w:lang w:val="en-US"/>
        </w:rPr>
        <w:t xml:space="preserve"> </w:t>
      </w:r>
      <w:r w:rsidRPr="008E4C13">
        <w:rPr>
          <w:rFonts w:ascii="Cambria"/>
          <w:i/>
          <w:spacing w:val="10"/>
          <w:w w:val="125"/>
          <w:sz w:val="20"/>
          <w:lang w:val="en-US"/>
        </w:rPr>
        <w:t>Key</w:t>
      </w:r>
      <w:r w:rsidRPr="008E4C13">
        <w:rPr>
          <w:rFonts w:ascii="Cambria"/>
          <w:i/>
          <w:spacing w:val="77"/>
          <w:w w:val="125"/>
          <w:sz w:val="20"/>
          <w:lang w:val="en-US"/>
        </w:rPr>
        <w:t xml:space="preserve"> </w:t>
      </w:r>
      <w:r w:rsidRPr="008E4C13">
        <w:rPr>
          <w:rFonts w:ascii="Cambria"/>
          <w:i/>
          <w:spacing w:val="16"/>
          <w:w w:val="125"/>
          <w:sz w:val="20"/>
          <w:lang w:val="en-US"/>
        </w:rPr>
        <w:t>reference</w:t>
      </w:r>
      <w:r w:rsidRPr="008E4C13">
        <w:rPr>
          <w:rFonts w:ascii="Cambria"/>
          <w:i/>
          <w:spacing w:val="76"/>
          <w:w w:val="125"/>
          <w:sz w:val="20"/>
          <w:lang w:val="en-US"/>
        </w:rPr>
        <w:t xml:space="preserve"> </w:t>
      </w:r>
      <w:r w:rsidRPr="008E4C13">
        <w:rPr>
          <w:rFonts w:ascii="Cambria"/>
          <w:i/>
          <w:w w:val="125"/>
          <w:sz w:val="20"/>
          <w:lang w:val="en-US"/>
        </w:rPr>
        <w:t>to</w:t>
      </w:r>
      <w:r w:rsidRPr="008E4C13">
        <w:rPr>
          <w:rFonts w:ascii="Cambria"/>
          <w:i/>
          <w:spacing w:val="75"/>
          <w:w w:val="125"/>
          <w:sz w:val="20"/>
          <w:lang w:val="en-US"/>
        </w:rPr>
        <w:t xml:space="preserve"> </w:t>
      </w:r>
      <w:proofErr w:type="spellStart"/>
      <w:r w:rsidRPr="008E4C13">
        <w:rPr>
          <w:rFonts w:ascii="Cambria"/>
          <w:i/>
          <w:spacing w:val="13"/>
          <w:w w:val="125"/>
          <w:sz w:val="20"/>
          <w:lang w:val="en-US"/>
        </w:rPr>
        <w:t>Messung</w:t>
      </w:r>
      <w:proofErr w:type="spellEnd"/>
    </w:p>
    <w:p w14:paraId="1810310D" w14:textId="77777777" w:rsidR="00854AE3" w:rsidRPr="008E4C13" w:rsidRDefault="006C76DB">
      <w:pPr>
        <w:spacing w:line="279" w:lineRule="exact"/>
        <w:ind w:left="1047"/>
        <w:rPr>
          <w:rFonts w:ascii="Lucida Sans Unicode"/>
          <w:sz w:val="20"/>
          <w:lang w:val="en-US"/>
        </w:rPr>
      </w:pPr>
      <w:proofErr w:type="spellStart"/>
      <w:r w:rsidRPr="008E4C13">
        <w:rPr>
          <w:rFonts w:ascii="Lucida Sans Unicode"/>
          <w:spacing w:val="17"/>
          <w:w w:val="90"/>
          <w:sz w:val="20"/>
          <w:lang w:val="en-US"/>
        </w:rPr>
        <w:t>Measurment_id</w:t>
      </w:r>
      <w:proofErr w:type="spellEnd"/>
      <w:r w:rsidRPr="008E4C13">
        <w:rPr>
          <w:rFonts w:ascii="Lucida Sans Unicode"/>
          <w:spacing w:val="73"/>
          <w:w w:val="150"/>
          <w:sz w:val="20"/>
          <w:lang w:val="en-US"/>
        </w:rPr>
        <w:t xml:space="preserve"> </w:t>
      </w:r>
      <w:r w:rsidRPr="008E4C13">
        <w:rPr>
          <w:rFonts w:ascii="Lucida Sans Unicode"/>
          <w:spacing w:val="10"/>
          <w:w w:val="90"/>
          <w:sz w:val="20"/>
          <w:lang w:val="en-US"/>
        </w:rPr>
        <w:t>INT</w:t>
      </w:r>
      <w:r w:rsidRPr="008E4C13">
        <w:rPr>
          <w:rFonts w:ascii="Lucida Sans Unicode"/>
          <w:spacing w:val="73"/>
          <w:w w:val="150"/>
          <w:sz w:val="20"/>
          <w:lang w:val="en-US"/>
        </w:rPr>
        <w:t xml:space="preserve"> </w:t>
      </w:r>
      <w:r w:rsidRPr="008E4C13">
        <w:rPr>
          <w:rFonts w:ascii="Lucida Sans Unicode"/>
          <w:spacing w:val="16"/>
          <w:w w:val="90"/>
          <w:sz w:val="20"/>
          <w:lang w:val="en-US"/>
        </w:rPr>
        <w:t>REFERENCES</w:t>
      </w:r>
      <w:r w:rsidRPr="008E4C13">
        <w:rPr>
          <w:rFonts w:ascii="Lucida Sans Unicode"/>
          <w:spacing w:val="76"/>
          <w:w w:val="150"/>
          <w:sz w:val="20"/>
          <w:lang w:val="en-US"/>
        </w:rPr>
        <w:t xml:space="preserve"> </w:t>
      </w:r>
      <w:proofErr w:type="spellStart"/>
      <w:proofErr w:type="gramStart"/>
      <w:r w:rsidRPr="008E4C13">
        <w:rPr>
          <w:rFonts w:ascii="Lucida Sans Unicode"/>
          <w:spacing w:val="17"/>
          <w:w w:val="90"/>
          <w:sz w:val="20"/>
          <w:lang w:val="en-US"/>
        </w:rPr>
        <w:t>Measurment</w:t>
      </w:r>
      <w:proofErr w:type="spellEnd"/>
      <w:r w:rsidRPr="008E4C13">
        <w:rPr>
          <w:rFonts w:ascii="Lucida Sans Unicode"/>
          <w:spacing w:val="17"/>
          <w:w w:val="90"/>
          <w:sz w:val="20"/>
          <w:lang w:val="en-US"/>
        </w:rPr>
        <w:t>(</w:t>
      </w:r>
      <w:r w:rsidRPr="008E4C13">
        <w:rPr>
          <w:rFonts w:ascii="Lucida Sans Unicode"/>
          <w:spacing w:val="-32"/>
          <w:w w:val="90"/>
          <w:sz w:val="20"/>
          <w:lang w:val="en-US"/>
        </w:rPr>
        <w:t xml:space="preserve"> </w:t>
      </w:r>
      <w:r w:rsidRPr="008E4C13">
        <w:rPr>
          <w:rFonts w:ascii="Lucida Sans Unicode"/>
          <w:spacing w:val="7"/>
          <w:w w:val="90"/>
          <w:sz w:val="20"/>
          <w:lang w:val="en-US"/>
        </w:rPr>
        <w:t>id</w:t>
      </w:r>
      <w:proofErr w:type="gramEnd"/>
      <w:r w:rsidRPr="008E4C13">
        <w:rPr>
          <w:rFonts w:ascii="Lucida Sans Unicode"/>
          <w:spacing w:val="7"/>
          <w:w w:val="90"/>
          <w:sz w:val="20"/>
          <w:lang w:val="en-US"/>
        </w:rPr>
        <w:t>)</w:t>
      </w:r>
    </w:p>
    <w:p w14:paraId="403689FA" w14:textId="77777777" w:rsidR="00854AE3" w:rsidRPr="008E4C13" w:rsidRDefault="006C76DB">
      <w:pPr>
        <w:spacing w:line="255" w:lineRule="exact"/>
        <w:ind w:left="539"/>
        <w:rPr>
          <w:rFonts w:ascii="Lucida Sans Unicode"/>
          <w:sz w:val="20"/>
          <w:lang w:val="en-US"/>
        </w:rPr>
      </w:pPr>
      <w:r w:rsidRPr="008E4C13">
        <w:rPr>
          <w:rFonts w:ascii="Lucida Sans Unicode"/>
          <w:spacing w:val="-5"/>
          <w:w w:val="165"/>
          <w:sz w:val="20"/>
          <w:lang w:val="en-US"/>
        </w:rPr>
        <w:t>);</w:t>
      </w:r>
    </w:p>
    <w:p w14:paraId="075815E3" w14:textId="77777777" w:rsidR="00854AE3" w:rsidRPr="008E4C13" w:rsidRDefault="006C76DB">
      <w:pPr>
        <w:spacing w:before="171" w:line="273" w:lineRule="exact"/>
        <w:ind w:left="543"/>
        <w:rPr>
          <w:rFonts w:ascii="Lucida Sans Unicode"/>
          <w:sz w:val="20"/>
          <w:lang w:val="en-US"/>
        </w:rPr>
      </w:pPr>
      <w:r w:rsidRPr="008E4C13">
        <w:rPr>
          <w:rFonts w:ascii="Lucida Sans Unicode"/>
          <w:spacing w:val="14"/>
          <w:sz w:val="20"/>
          <w:lang w:val="en-US"/>
        </w:rPr>
        <w:t>CREATE</w:t>
      </w:r>
      <w:r w:rsidRPr="008E4C13">
        <w:rPr>
          <w:rFonts w:ascii="Lucida Sans Unicode"/>
          <w:spacing w:val="55"/>
          <w:sz w:val="20"/>
          <w:lang w:val="en-US"/>
        </w:rPr>
        <w:t xml:space="preserve"> </w:t>
      </w:r>
      <w:r w:rsidRPr="008E4C13">
        <w:rPr>
          <w:rFonts w:ascii="Lucida Sans Unicode"/>
          <w:spacing w:val="13"/>
          <w:sz w:val="20"/>
          <w:lang w:val="en-US"/>
        </w:rPr>
        <w:t>TABLE</w:t>
      </w:r>
      <w:r w:rsidRPr="008E4C13">
        <w:rPr>
          <w:rFonts w:ascii="Lucida Sans Unicode"/>
          <w:spacing w:val="56"/>
          <w:sz w:val="20"/>
          <w:lang w:val="en-US"/>
        </w:rPr>
        <w:t xml:space="preserve"> </w:t>
      </w:r>
      <w:r w:rsidRPr="008E4C13">
        <w:rPr>
          <w:rFonts w:ascii="Lucida Sans Unicode"/>
          <w:spacing w:val="14"/>
          <w:sz w:val="20"/>
          <w:lang w:val="en-US"/>
        </w:rPr>
        <w:t>Circle</w:t>
      </w:r>
      <w:r w:rsidRPr="008E4C13">
        <w:rPr>
          <w:rFonts w:ascii="Lucida Sans Unicode"/>
          <w:spacing w:val="51"/>
          <w:sz w:val="20"/>
          <w:lang w:val="en-US"/>
        </w:rPr>
        <w:t xml:space="preserve"> </w:t>
      </w:r>
      <w:r w:rsidRPr="008E4C13">
        <w:rPr>
          <w:rFonts w:ascii="Lucida Sans Unicode"/>
          <w:spacing w:val="-10"/>
          <w:sz w:val="20"/>
          <w:lang w:val="en-US"/>
        </w:rPr>
        <w:t>(</w:t>
      </w:r>
    </w:p>
    <w:p w14:paraId="594C65AD" w14:textId="77777777" w:rsidR="00854AE3" w:rsidRPr="008E4C13" w:rsidRDefault="006C76DB">
      <w:pPr>
        <w:spacing w:before="14" w:line="187" w:lineRule="auto"/>
        <w:ind w:left="1045" w:right="6754" w:hanging="4"/>
        <w:rPr>
          <w:rFonts w:ascii="Lucida Sans Unicode"/>
          <w:sz w:val="20"/>
          <w:lang w:val="en-US"/>
        </w:rPr>
      </w:pPr>
      <w:r w:rsidRPr="008E4C13">
        <w:rPr>
          <w:rFonts w:ascii="Lucida Sans Unicode"/>
          <w:w w:val="120"/>
          <w:sz w:val="20"/>
          <w:lang w:val="en-US"/>
        </w:rPr>
        <w:t>id</w:t>
      </w:r>
      <w:r w:rsidRPr="008E4C13">
        <w:rPr>
          <w:rFonts w:ascii="Lucida Sans Unicode"/>
          <w:spacing w:val="25"/>
          <w:w w:val="120"/>
          <w:sz w:val="20"/>
          <w:lang w:val="en-US"/>
        </w:rPr>
        <w:t xml:space="preserve"> </w:t>
      </w:r>
      <w:r w:rsidRPr="008E4C13">
        <w:rPr>
          <w:rFonts w:ascii="Lucida Sans Unicode"/>
          <w:spacing w:val="14"/>
          <w:sz w:val="20"/>
          <w:lang w:val="en-US"/>
        </w:rPr>
        <w:t>SERIAL</w:t>
      </w:r>
      <w:r w:rsidRPr="008E4C13">
        <w:rPr>
          <w:rFonts w:ascii="Lucida Sans Unicode"/>
          <w:spacing w:val="46"/>
          <w:sz w:val="20"/>
          <w:lang w:val="en-US"/>
        </w:rPr>
        <w:t xml:space="preserve"> </w:t>
      </w:r>
      <w:r w:rsidRPr="008E4C13">
        <w:rPr>
          <w:rFonts w:ascii="Lucida Sans Unicode"/>
          <w:spacing w:val="15"/>
          <w:sz w:val="20"/>
          <w:lang w:val="en-US"/>
        </w:rPr>
        <w:t>PRIMARY</w:t>
      </w:r>
      <w:r w:rsidRPr="008E4C13">
        <w:rPr>
          <w:rFonts w:ascii="Lucida Sans Unicode"/>
          <w:spacing w:val="45"/>
          <w:sz w:val="20"/>
          <w:lang w:val="en-US"/>
        </w:rPr>
        <w:t xml:space="preserve"> </w:t>
      </w:r>
      <w:proofErr w:type="gramStart"/>
      <w:r w:rsidRPr="008E4C13">
        <w:rPr>
          <w:rFonts w:ascii="Lucida Sans Unicode"/>
          <w:sz w:val="20"/>
          <w:lang w:val="en-US"/>
        </w:rPr>
        <w:t>KEY</w:t>
      </w:r>
      <w:r w:rsidRPr="008E4C13">
        <w:rPr>
          <w:rFonts w:ascii="Lucida Sans Unicode"/>
          <w:spacing w:val="-28"/>
          <w:sz w:val="20"/>
          <w:lang w:val="en-US"/>
        </w:rPr>
        <w:t xml:space="preserve"> </w:t>
      </w:r>
      <w:r w:rsidRPr="008E4C13">
        <w:rPr>
          <w:rFonts w:ascii="Lucida Sans Unicode"/>
          <w:w w:val="120"/>
          <w:sz w:val="20"/>
          <w:lang w:val="en-US"/>
        </w:rPr>
        <w:t>,</w:t>
      </w:r>
      <w:proofErr w:type="gramEnd"/>
      <w:r w:rsidRPr="008E4C13">
        <w:rPr>
          <w:rFonts w:ascii="Lucida Sans Unicode"/>
          <w:w w:val="120"/>
          <w:sz w:val="20"/>
          <w:lang w:val="en-US"/>
        </w:rPr>
        <w:t xml:space="preserve"> </w:t>
      </w:r>
      <w:r w:rsidRPr="008E4C13">
        <w:rPr>
          <w:rFonts w:ascii="Lucida Sans Unicode"/>
          <w:spacing w:val="14"/>
          <w:w w:val="90"/>
          <w:sz w:val="20"/>
          <w:lang w:val="en-US"/>
        </w:rPr>
        <w:t>Radius</w:t>
      </w:r>
      <w:r w:rsidRPr="008E4C13">
        <w:rPr>
          <w:rFonts w:ascii="Lucida Sans Unicode"/>
          <w:spacing w:val="53"/>
          <w:sz w:val="20"/>
          <w:lang w:val="en-US"/>
        </w:rPr>
        <w:t xml:space="preserve"> </w:t>
      </w:r>
      <w:r w:rsidRPr="008E4C13">
        <w:rPr>
          <w:rFonts w:ascii="Lucida Sans Unicode"/>
          <w:spacing w:val="13"/>
          <w:w w:val="90"/>
          <w:sz w:val="20"/>
          <w:lang w:val="en-US"/>
        </w:rPr>
        <w:t>FLOAT</w:t>
      </w:r>
      <w:r w:rsidRPr="008E4C13">
        <w:rPr>
          <w:rFonts w:ascii="Lucida Sans Unicode"/>
          <w:spacing w:val="60"/>
          <w:sz w:val="20"/>
          <w:lang w:val="en-US"/>
        </w:rPr>
        <w:t xml:space="preserve"> </w:t>
      </w:r>
      <w:r w:rsidRPr="008E4C13">
        <w:rPr>
          <w:rFonts w:ascii="Lucida Sans Unicode"/>
          <w:spacing w:val="10"/>
          <w:w w:val="90"/>
          <w:sz w:val="20"/>
          <w:lang w:val="en-US"/>
        </w:rPr>
        <w:t>NOT</w:t>
      </w:r>
      <w:r w:rsidRPr="008E4C13">
        <w:rPr>
          <w:rFonts w:ascii="Lucida Sans Unicode"/>
          <w:spacing w:val="58"/>
          <w:sz w:val="20"/>
          <w:lang w:val="en-US"/>
        </w:rPr>
        <w:t xml:space="preserve"> </w:t>
      </w:r>
      <w:r w:rsidRPr="008E4C13">
        <w:rPr>
          <w:rFonts w:ascii="Lucida Sans Unicode"/>
          <w:spacing w:val="9"/>
          <w:w w:val="90"/>
          <w:sz w:val="20"/>
          <w:lang w:val="en-US"/>
        </w:rPr>
        <w:t>NULL</w:t>
      </w:r>
      <w:r w:rsidRPr="008E4C13">
        <w:rPr>
          <w:rFonts w:ascii="Lucida Sans Unicode"/>
          <w:spacing w:val="-20"/>
          <w:w w:val="90"/>
          <w:sz w:val="20"/>
          <w:lang w:val="en-US"/>
        </w:rPr>
        <w:t xml:space="preserve"> </w:t>
      </w:r>
      <w:r w:rsidRPr="008E4C13">
        <w:rPr>
          <w:rFonts w:ascii="Lucida Sans Unicode"/>
          <w:spacing w:val="-12"/>
          <w:w w:val="90"/>
          <w:sz w:val="20"/>
          <w:lang w:val="en-US"/>
        </w:rPr>
        <w:t>,</w:t>
      </w:r>
    </w:p>
    <w:p w14:paraId="62E5913C" w14:textId="77777777" w:rsidR="00854AE3" w:rsidRPr="008E4C13" w:rsidRDefault="006C76DB">
      <w:pPr>
        <w:spacing w:line="187" w:lineRule="auto"/>
        <w:ind w:left="1047" w:right="6193"/>
        <w:rPr>
          <w:rFonts w:ascii="Lucida Sans Unicode"/>
          <w:sz w:val="20"/>
          <w:lang w:val="en-US"/>
        </w:rPr>
      </w:pPr>
      <w:proofErr w:type="spellStart"/>
      <w:r w:rsidRPr="008E4C13">
        <w:rPr>
          <w:rFonts w:ascii="Lucida Sans Unicode"/>
          <w:spacing w:val="13"/>
          <w:sz w:val="20"/>
          <w:lang w:val="en-US"/>
        </w:rPr>
        <w:t>XCooridnate</w:t>
      </w:r>
      <w:proofErr w:type="spellEnd"/>
      <w:r w:rsidRPr="008E4C13">
        <w:rPr>
          <w:rFonts w:ascii="Lucida Sans Unicode"/>
          <w:spacing w:val="40"/>
          <w:sz w:val="20"/>
          <w:lang w:val="en-US"/>
        </w:rPr>
        <w:t xml:space="preserve"> </w:t>
      </w:r>
      <w:r w:rsidRPr="008E4C13">
        <w:rPr>
          <w:rFonts w:ascii="Lucida Sans Unicode"/>
          <w:spacing w:val="10"/>
          <w:sz w:val="20"/>
          <w:lang w:val="en-US"/>
        </w:rPr>
        <w:t>INT</w:t>
      </w:r>
      <w:r w:rsidRPr="008E4C13">
        <w:rPr>
          <w:rFonts w:ascii="Lucida Sans Unicode"/>
          <w:spacing w:val="40"/>
          <w:sz w:val="20"/>
          <w:lang w:val="en-US"/>
        </w:rPr>
        <w:t xml:space="preserve"> </w:t>
      </w:r>
      <w:r w:rsidRPr="008E4C13">
        <w:rPr>
          <w:rFonts w:ascii="Lucida Sans Unicode"/>
          <w:spacing w:val="10"/>
          <w:sz w:val="20"/>
          <w:lang w:val="en-US"/>
        </w:rPr>
        <w:t>NOT</w:t>
      </w:r>
      <w:r w:rsidRPr="008E4C13">
        <w:rPr>
          <w:rFonts w:ascii="Lucida Sans Unicode"/>
          <w:spacing w:val="43"/>
          <w:sz w:val="20"/>
          <w:lang w:val="en-US"/>
        </w:rPr>
        <w:t xml:space="preserve"> </w:t>
      </w:r>
      <w:proofErr w:type="gramStart"/>
      <w:r w:rsidRPr="008E4C13">
        <w:rPr>
          <w:rFonts w:ascii="Lucida Sans Unicode"/>
          <w:sz w:val="20"/>
          <w:lang w:val="en-US"/>
        </w:rPr>
        <w:t>NULL</w:t>
      </w:r>
      <w:r w:rsidRPr="008E4C13">
        <w:rPr>
          <w:rFonts w:ascii="Lucida Sans Unicode"/>
          <w:spacing w:val="-25"/>
          <w:sz w:val="20"/>
          <w:lang w:val="en-US"/>
        </w:rPr>
        <w:t xml:space="preserve"> </w:t>
      </w:r>
      <w:r w:rsidRPr="008E4C13">
        <w:rPr>
          <w:rFonts w:ascii="Lucida Sans Unicode"/>
          <w:sz w:val="20"/>
          <w:lang w:val="en-US"/>
        </w:rPr>
        <w:t>,</w:t>
      </w:r>
      <w:proofErr w:type="gramEnd"/>
      <w:r w:rsidRPr="008E4C13">
        <w:rPr>
          <w:rFonts w:ascii="Lucida Sans Unicode"/>
          <w:sz w:val="20"/>
          <w:lang w:val="en-US"/>
        </w:rPr>
        <w:t xml:space="preserve"> </w:t>
      </w:r>
      <w:proofErr w:type="spellStart"/>
      <w:r w:rsidRPr="008E4C13">
        <w:rPr>
          <w:rFonts w:ascii="Lucida Sans Unicode"/>
          <w:sz w:val="20"/>
          <w:lang w:val="en-US"/>
        </w:rPr>
        <w:t>YCooridnate</w:t>
      </w:r>
      <w:proofErr w:type="spellEnd"/>
      <w:r w:rsidRPr="008E4C13">
        <w:rPr>
          <w:rFonts w:ascii="Lucida Sans Unicode"/>
          <w:spacing w:val="69"/>
          <w:w w:val="150"/>
          <w:sz w:val="20"/>
          <w:lang w:val="en-US"/>
        </w:rPr>
        <w:t xml:space="preserve"> </w:t>
      </w:r>
      <w:r w:rsidRPr="008E4C13">
        <w:rPr>
          <w:rFonts w:ascii="Lucida Sans Unicode"/>
          <w:sz w:val="20"/>
          <w:lang w:val="en-US"/>
        </w:rPr>
        <w:t>INT</w:t>
      </w:r>
      <w:r w:rsidRPr="008E4C13">
        <w:rPr>
          <w:rFonts w:ascii="Lucida Sans Unicode"/>
          <w:spacing w:val="66"/>
          <w:w w:val="150"/>
          <w:sz w:val="20"/>
          <w:lang w:val="en-US"/>
        </w:rPr>
        <w:t xml:space="preserve"> </w:t>
      </w:r>
      <w:r w:rsidRPr="008E4C13">
        <w:rPr>
          <w:rFonts w:ascii="Lucida Sans Unicode"/>
          <w:sz w:val="20"/>
          <w:lang w:val="en-US"/>
        </w:rPr>
        <w:t>NOT</w:t>
      </w:r>
      <w:r w:rsidRPr="008E4C13">
        <w:rPr>
          <w:rFonts w:ascii="Lucida Sans Unicode"/>
          <w:spacing w:val="65"/>
          <w:w w:val="150"/>
          <w:sz w:val="20"/>
          <w:lang w:val="en-US"/>
        </w:rPr>
        <w:t xml:space="preserve"> </w:t>
      </w:r>
      <w:r w:rsidRPr="008E4C13">
        <w:rPr>
          <w:rFonts w:ascii="Lucida Sans Unicode"/>
          <w:sz w:val="20"/>
          <w:lang w:val="en-US"/>
        </w:rPr>
        <w:t>NULL</w:t>
      </w:r>
      <w:r w:rsidRPr="008E4C13">
        <w:rPr>
          <w:rFonts w:ascii="Lucida Sans Unicode"/>
          <w:spacing w:val="-24"/>
          <w:sz w:val="20"/>
          <w:lang w:val="en-US"/>
        </w:rPr>
        <w:t xml:space="preserve"> </w:t>
      </w:r>
      <w:r w:rsidRPr="008E4C13">
        <w:rPr>
          <w:rFonts w:ascii="Lucida Sans Unicode"/>
          <w:spacing w:val="-10"/>
          <w:sz w:val="20"/>
          <w:lang w:val="en-US"/>
        </w:rPr>
        <w:t>,</w:t>
      </w:r>
    </w:p>
    <w:p w14:paraId="1C01A083" w14:textId="77777777" w:rsidR="00854AE3" w:rsidRPr="008E4C13" w:rsidRDefault="006C76DB">
      <w:pPr>
        <w:spacing w:line="202" w:lineRule="exact"/>
        <w:ind w:left="1044"/>
        <w:rPr>
          <w:rFonts w:ascii="Cambria"/>
          <w:i/>
          <w:sz w:val="20"/>
          <w:lang w:val="en-US"/>
        </w:rPr>
      </w:pPr>
      <w:r w:rsidRPr="008E4C13">
        <w:rPr>
          <w:rFonts w:ascii="Cambria"/>
          <w:i/>
          <w:spacing w:val="16"/>
          <w:w w:val="135"/>
          <w:sz w:val="20"/>
          <w:lang w:val="en-US"/>
        </w:rPr>
        <w:t>-</w:t>
      </w:r>
      <w:r w:rsidRPr="008E4C13">
        <w:rPr>
          <w:rFonts w:ascii="Cambria"/>
          <w:i/>
          <w:w w:val="135"/>
          <w:sz w:val="20"/>
          <w:lang w:val="en-US"/>
        </w:rPr>
        <w:t>-</w:t>
      </w:r>
      <w:r w:rsidRPr="008E4C13">
        <w:rPr>
          <w:rFonts w:ascii="Cambria"/>
          <w:i/>
          <w:spacing w:val="78"/>
          <w:w w:val="150"/>
          <w:sz w:val="20"/>
          <w:lang w:val="en-US"/>
        </w:rPr>
        <w:t xml:space="preserve"> </w:t>
      </w:r>
      <w:proofErr w:type="gramStart"/>
      <w:r w:rsidRPr="008E4C13">
        <w:rPr>
          <w:rFonts w:ascii="Cambria"/>
          <w:i/>
          <w:spacing w:val="15"/>
          <w:w w:val="120"/>
          <w:sz w:val="20"/>
          <w:lang w:val="en-US"/>
        </w:rPr>
        <w:t>Foreign</w:t>
      </w:r>
      <w:r w:rsidRPr="008E4C13">
        <w:rPr>
          <w:rFonts w:ascii="Cambria"/>
          <w:i/>
          <w:spacing w:val="22"/>
          <w:w w:val="120"/>
          <w:sz w:val="20"/>
          <w:lang w:val="en-US"/>
        </w:rPr>
        <w:t xml:space="preserve">  </w:t>
      </w:r>
      <w:r w:rsidRPr="008E4C13">
        <w:rPr>
          <w:rFonts w:ascii="Cambria"/>
          <w:i/>
          <w:spacing w:val="10"/>
          <w:w w:val="120"/>
          <w:sz w:val="20"/>
          <w:lang w:val="en-US"/>
        </w:rPr>
        <w:t>Key</w:t>
      </w:r>
      <w:proofErr w:type="gramEnd"/>
      <w:r w:rsidRPr="008E4C13">
        <w:rPr>
          <w:rFonts w:ascii="Cambria"/>
          <w:i/>
          <w:spacing w:val="23"/>
          <w:w w:val="120"/>
          <w:sz w:val="20"/>
          <w:lang w:val="en-US"/>
        </w:rPr>
        <w:t xml:space="preserve">  </w:t>
      </w:r>
      <w:r w:rsidRPr="008E4C13">
        <w:rPr>
          <w:rFonts w:ascii="Cambria"/>
          <w:i/>
          <w:spacing w:val="16"/>
          <w:w w:val="120"/>
          <w:sz w:val="20"/>
          <w:lang w:val="en-US"/>
        </w:rPr>
        <w:t>reference</w:t>
      </w:r>
      <w:r w:rsidRPr="008E4C13">
        <w:rPr>
          <w:rFonts w:ascii="Cambria"/>
          <w:i/>
          <w:spacing w:val="23"/>
          <w:w w:val="120"/>
          <w:sz w:val="20"/>
          <w:lang w:val="en-US"/>
        </w:rPr>
        <w:t xml:space="preserve">  </w:t>
      </w:r>
      <w:r w:rsidRPr="008E4C13">
        <w:rPr>
          <w:rFonts w:ascii="Cambria"/>
          <w:i/>
          <w:w w:val="120"/>
          <w:sz w:val="20"/>
          <w:lang w:val="en-US"/>
        </w:rPr>
        <w:t>to</w:t>
      </w:r>
      <w:r w:rsidRPr="008E4C13">
        <w:rPr>
          <w:rFonts w:ascii="Cambria"/>
          <w:i/>
          <w:spacing w:val="21"/>
          <w:w w:val="120"/>
          <w:sz w:val="20"/>
          <w:lang w:val="en-US"/>
        </w:rPr>
        <w:t xml:space="preserve">  </w:t>
      </w:r>
      <w:r w:rsidRPr="008E4C13">
        <w:rPr>
          <w:rFonts w:ascii="Cambria"/>
          <w:i/>
          <w:spacing w:val="8"/>
          <w:w w:val="120"/>
          <w:sz w:val="20"/>
          <w:lang w:val="en-US"/>
        </w:rPr>
        <w:t>Tape</w:t>
      </w:r>
    </w:p>
    <w:p w14:paraId="057782C8" w14:textId="77777777" w:rsidR="00854AE3" w:rsidRPr="008E4C13" w:rsidRDefault="006C76DB">
      <w:pPr>
        <w:spacing w:line="279" w:lineRule="exact"/>
        <w:ind w:left="1046"/>
        <w:rPr>
          <w:rFonts w:ascii="Lucida Sans Unicode"/>
          <w:sz w:val="20"/>
          <w:lang w:val="en-US"/>
        </w:rPr>
      </w:pPr>
      <w:proofErr w:type="spellStart"/>
      <w:r w:rsidRPr="008E4C13">
        <w:rPr>
          <w:rFonts w:ascii="Lucida Sans Unicode"/>
          <w:spacing w:val="15"/>
          <w:sz w:val="20"/>
          <w:lang w:val="en-US"/>
        </w:rPr>
        <w:t>tape_id</w:t>
      </w:r>
      <w:proofErr w:type="spellEnd"/>
      <w:r w:rsidRPr="008E4C13">
        <w:rPr>
          <w:rFonts w:ascii="Lucida Sans Unicode"/>
          <w:spacing w:val="39"/>
          <w:sz w:val="20"/>
          <w:lang w:val="en-US"/>
        </w:rPr>
        <w:t xml:space="preserve"> </w:t>
      </w:r>
      <w:r w:rsidRPr="008E4C13">
        <w:rPr>
          <w:rFonts w:ascii="Lucida Sans Unicode"/>
          <w:spacing w:val="10"/>
          <w:sz w:val="20"/>
          <w:lang w:val="en-US"/>
        </w:rPr>
        <w:t>INT</w:t>
      </w:r>
      <w:r w:rsidRPr="008E4C13">
        <w:rPr>
          <w:rFonts w:ascii="Lucida Sans Unicode"/>
          <w:spacing w:val="42"/>
          <w:sz w:val="20"/>
          <w:lang w:val="en-US"/>
        </w:rPr>
        <w:t xml:space="preserve"> </w:t>
      </w:r>
      <w:r w:rsidRPr="008E4C13">
        <w:rPr>
          <w:rFonts w:ascii="Lucida Sans Unicode"/>
          <w:spacing w:val="16"/>
          <w:sz w:val="20"/>
          <w:lang w:val="en-US"/>
        </w:rPr>
        <w:t>REFERENCES</w:t>
      </w:r>
      <w:r w:rsidRPr="008E4C13">
        <w:rPr>
          <w:rFonts w:ascii="Lucida Sans Unicode"/>
          <w:spacing w:val="49"/>
          <w:sz w:val="20"/>
          <w:lang w:val="en-US"/>
        </w:rPr>
        <w:t xml:space="preserve"> </w:t>
      </w:r>
      <w:r w:rsidRPr="008E4C13">
        <w:rPr>
          <w:rFonts w:ascii="Lucida Sans Unicode"/>
          <w:spacing w:val="12"/>
          <w:sz w:val="20"/>
          <w:lang w:val="en-US"/>
        </w:rPr>
        <w:t>Tape</w:t>
      </w:r>
      <w:r w:rsidRPr="008E4C13">
        <w:rPr>
          <w:rFonts w:ascii="Lucida Sans Unicode"/>
          <w:spacing w:val="-37"/>
          <w:sz w:val="20"/>
          <w:lang w:val="en-US"/>
        </w:rPr>
        <w:t xml:space="preserve"> </w:t>
      </w:r>
      <w:proofErr w:type="gramStart"/>
      <w:r w:rsidRPr="008E4C13">
        <w:rPr>
          <w:rFonts w:ascii="Lucida Sans Unicode"/>
          <w:sz w:val="20"/>
          <w:lang w:val="en-US"/>
        </w:rPr>
        <w:t>(</w:t>
      </w:r>
      <w:r w:rsidRPr="008E4C13">
        <w:rPr>
          <w:rFonts w:ascii="Lucida Sans Unicode"/>
          <w:spacing w:val="-39"/>
          <w:sz w:val="20"/>
          <w:lang w:val="en-US"/>
        </w:rPr>
        <w:t xml:space="preserve"> </w:t>
      </w:r>
      <w:r w:rsidRPr="008E4C13">
        <w:rPr>
          <w:rFonts w:ascii="Lucida Sans Unicode"/>
          <w:spacing w:val="7"/>
          <w:sz w:val="20"/>
          <w:lang w:val="en-US"/>
        </w:rPr>
        <w:t>id</w:t>
      </w:r>
      <w:proofErr w:type="gramEnd"/>
      <w:r w:rsidRPr="008E4C13">
        <w:rPr>
          <w:rFonts w:ascii="Lucida Sans Unicode"/>
          <w:spacing w:val="7"/>
          <w:sz w:val="20"/>
          <w:lang w:val="en-US"/>
        </w:rPr>
        <w:t>)</w:t>
      </w:r>
    </w:p>
    <w:p w14:paraId="54E0E72E" w14:textId="77777777" w:rsidR="00854AE3" w:rsidRDefault="006C76DB">
      <w:pPr>
        <w:spacing w:line="254" w:lineRule="exact"/>
        <w:ind w:left="539"/>
        <w:rPr>
          <w:rFonts w:ascii="Lucida Sans Unicode"/>
          <w:sz w:val="20"/>
        </w:rPr>
      </w:pPr>
      <w:r>
        <w:rPr>
          <w:rFonts w:ascii="Lucida Sans Unicode"/>
          <w:spacing w:val="-5"/>
          <w:w w:val="165"/>
          <w:sz w:val="20"/>
        </w:rPr>
        <w:t>);</w:t>
      </w:r>
    </w:p>
    <w:p w14:paraId="5311B636" w14:textId="77777777" w:rsidR="00854AE3" w:rsidRDefault="006C76DB">
      <w:pPr>
        <w:pStyle w:val="Textkrper"/>
        <w:spacing w:before="275"/>
        <w:ind w:left="2923"/>
      </w:pPr>
      <w:bookmarkStart w:id="110" w:name="_bookmark36"/>
      <w:bookmarkEnd w:id="110"/>
      <w:r>
        <w:t>Listing</w:t>
      </w:r>
      <w:r>
        <w:rPr>
          <w:spacing w:val="27"/>
        </w:rPr>
        <w:t xml:space="preserve"> </w:t>
      </w:r>
      <w:r>
        <w:t>3:</w:t>
      </w:r>
      <w:r>
        <w:rPr>
          <w:spacing w:val="28"/>
        </w:rPr>
        <w:t xml:space="preserve"> </w:t>
      </w:r>
      <w:r>
        <w:t>SQL-Code</w:t>
      </w:r>
      <w:r>
        <w:rPr>
          <w:spacing w:val="26"/>
        </w:rPr>
        <w:t xml:space="preserve"> </w:t>
      </w:r>
      <w:r>
        <w:t>für</w:t>
      </w:r>
      <w:r>
        <w:rPr>
          <w:spacing w:val="26"/>
        </w:rPr>
        <w:t xml:space="preserve"> </w:t>
      </w:r>
      <w:r>
        <w:t>die</w:t>
      </w:r>
      <w:r>
        <w:rPr>
          <w:spacing w:val="27"/>
        </w:rPr>
        <w:t xml:space="preserve"> </w:t>
      </w:r>
      <w:r>
        <w:rPr>
          <w:spacing w:val="-2"/>
        </w:rPr>
        <w:t>Views</w:t>
      </w:r>
    </w:p>
    <w:p w14:paraId="69882209" w14:textId="77777777" w:rsidR="00854AE3" w:rsidRPr="008E4C13" w:rsidRDefault="006C76DB">
      <w:pPr>
        <w:spacing w:before="28" w:line="273" w:lineRule="exact"/>
        <w:ind w:left="543"/>
        <w:rPr>
          <w:rFonts w:ascii="Lucida Sans Unicode"/>
          <w:sz w:val="20"/>
          <w:lang w:val="en-US"/>
        </w:rPr>
      </w:pPr>
      <w:r w:rsidRPr="008E4C13">
        <w:rPr>
          <w:rFonts w:ascii="Lucida Sans Unicode"/>
          <w:spacing w:val="14"/>
          <w:w w:val="90"/>
          <w:sz w:val="20"/>
          <w:lang w:val="en-US"/>
        </w:rPr>
        <w:t>CREATE</w:t>
      </w:r>
      <w:r w:rsidRPr="008E4C13">
        <w:rPr>
          <w:rFonts w:ascii="Lucida Sans Unicode"/>
          <w:spacing w:val="56"/>
          <w:w w:val="150"/>
          <w:sz w:val="20"/>
          <w:lang w:val="en-US"/>
        </w:rPr>
        <w:t xml:space="preserve"> </w:t>
      </w:r>
      <w:r w:rsidRPr="008E4C13">
        <w:rPr>
          <w:rFonts w:ascii="Lucida Sans Unicode"/>
          <w:spacing w:val="12"/>
          <w:w w:val="90"/>
          <w:sz w:val="20"/>
          <w:lang w:val="en-US"/>
        </w:rPr>
        <w:t>VIEW</w:t>
      </w:r>
      <w:r w:rsidRPr="008E4C13">
        <w:rPr>
          <w:rFonts w:ascii="Lucida Sans Unicode"/>
          <w:spacing w:val="59"/>
          <w:w w:val="150"/>
          <w:sz w:val="20"/>
          <w:lang w:val="en-US"/>
        </w:rPr>
        <w:t xml:space="preserve"> </w:t>
      </w:r>
      <w:proofErr w:type="spellStart"/>
      <w:r w:rsidRPr="008E4C13">
        <w:rPr>
          <w:rFonts w:ascii="Lucida Sans Unicode"/>
          <w:spacing w:val="19"/>
          <w:w w:val="90"/>
          <w:sz w:val="20"/>
          <w:lang w:val="en-US"/>
        </w:rPr>
        <w:t>Minimal_Messung_Tape_View</w:t>
      </w:r>
      <w:proofErr w:type="spellEnd"/>
      <w:r w:rsidRPr="008E4C13">
        <w:rPr>
          <w:rFonts w:ascii="Lucida Sans Unicode"/>
          <w:spacing w:val="56"/>
          <w:w w:val="150"/>
          <w:sz w:val="20"/>
          <w:lang w:val="en-US"/>
        </w:rPr>
        <w:t xml:space="preserve"> </w:t>
      </w:r>
      <w:r w:rsidRPr="008E4C13">
        <w:rPr>
          <w:rFonts w:ascii="Lucida Sans Unicode"/>
          <w:spacing w:val="-5"/>
          <w:w w:val="90"/>
          <w:sz w:val="20"/>
          <w:lang w:val="en-US"/>
        </w:rPr>
        <w:t>AS</w:t>
      </w:r>
    </w:p>
    <w:p w14:paraId="268EAD1B" w14:textId="77777777" w:rsidR="00854AE3" w:rsidRPr="008E4C13" w:rsidRDefault="006C76DB">
      <w:pPr>
        <w:spacing w:before="14" w:line="187" w:lineRule="auto"/>
        <w:ind w:left="542" w:right="3355" w:firstLine="1"/>
        <w:rPr>
          <w:rFonts w:ascii="Lucida Sans Unicode"/>
          <w:sz w:val="20"/>
          <w:lang w:val="en-US"/>
        </w:rPr>
      </w:pPr>
      <w:r w:rsidRPr="008E4C13">
        <w:rPr>
          <w:rFonts w:ascii="Lucida Sans Unicode"/>
          <w:spacing w:val="13"/>
          <w:sz w:val="20"/>
          <w:lang w:val="en-US"/>
        </w:rPr>
        <w:t>SELECT</w:t>
      </w:r>
      <w:r w:rsidRPr="008E4C13">
        <w:rPr>
          <w:rFonts w:ascii="Lucida Sans Unicode"/>
          <w:spacing w:val="36"/>
          <w:sz w:val="20"/>
          <w:lang w:val="en-US"/>
        </w:rPr>
        <w:t xml:space="preserve"> </w:t>
      </w:r>
      <w:r w:rsidRPr="008E4C13">
        <w:rPr>
          <w:rFonts w:ascii="Lucida Sans Unicode"/>
          <w:spacing w:val="10"/>
          <w:sz w:val="20"/>
          <w:lang w:val="en-US"/>
        </w:rPr>
        <w:t>m.</w:t>
      </w:r>
      <w:r w:rsidRPr="008E4C13">
        <w:rPr>
          <w:rFonts w:ascii="Lucida Sans Unicode"/>
          <w:spacing w:val="-35"/>
          <w:sz w:val="20"/>
          <w:lang w:val="en-US"/>
        </w:rPr>
        <w:t xml:space="preserve"> </w:t>
      </w:r>
      <w:proofErr w:type="spellStart"/>
      <w:r w:rsidRPr="008E4C13">
        <w:rPr>
          <w:rFonts w:ascii="Lucida Sans Unicode"/>
          <w:spacing w:val="12"/>
          <w:sz w:val="20"/>
          <w:lang w:val="en-US"/>
        </w:rPr>
        <w:t>Lwc</w:t>
      </w:r>
      <w:proofErr w:type="spellEnd"/>
      <w:r w:rsidRPr="008E4C13">
        <w:rPr>
          <w:rFonts w:ascii="Lucida Sans Unicode"/>
          <w:spacing w:val="-45"/>
          <w:sz w:val="20"/>
          <w:lang w:val="en-US"/>
        </w:rPr>
        <w:t xml:space="preserve"> </w:t>
      </w:r>
      <w:proofErr w:type="spellStart"/>
      <w:r w:rsidRPr="008E4C13">
        <w:rPr>
          <w:rFonts w:ascii="Lucida Sans Unicode"/>
          <w:spacing w:val="13"/>
          <w:sz w:val="20"/>
          <w:lang w:val="en-US"/>
        </w:rPr>
        <w:t>Denoth</w:t>
      </w:r>
      <w:proofErr w:type="spellEnd"/>
      <w:r w:rsidRPr="008E4C13">
        <w:rPr>
          <w:rFonts w:ascii="Lucida Sans Unicode"/>
          <w:spacing w:val="-45"/>
          <w:sz w:val="20"/>
          <w:lang w:val="en-US"/>
        </w:rPr>
        <w:t xml:space="preserve"> </w:t>
      </w:r>
      <w:proofErr w:type="gramStart"/>
      <w:r w:rsidRPr="008E4C13">
        <w:rPr>
          <w:rFonts w:ascii="Lucida Sans Unicode"/>
          <w:spacing w:val="13"/>
          <w:sz w:val="20"/>
          <w:lang w:val="en-US"/>
        </w:rPr>
        <w:t>Meter</w:t>
      </w:r>
      <w:r w:rsidRPr="008E4C13">
        <w:rPr>
          <w:rFonts w:ascii="Lucida Sans Unicode"/>
          <w:spacing w:val="-17"/>
          <w:sz w:val="20"/>
          <w:lang w:val="en-US"/>
        </w:rPr>
        <w:t xml:space="preserve"> </w:t>
      </w:r>
      <w:r w:rsidRPr="008E4C13">
        <w:rPr>
          <w:rFonts w:ascii="Lucida Sans Unicode"/>
          <w:sz w:val="20"/>
          <w:lang w:val="en-US"/>
        </w:rPr>
        <w:t>,</w:t>
      </w:r>
      <w:proofErr w:type="gramEnd"/>
      <w:r w:rsidRPr="008E4C13">
        <w:rPr>
          <w:rFonts w:ascii="Lucida Sans Unicode"/>
          <w:spacing w:val="31"/>
          <w:sz w:val="20"/>
          <w:lang w:val="en-US"/>
        </w:rPr>
        <w:t xml:space="preserve"> </w:t>
      </w:r>
      <w:r w:rsidRPr="008E4C13">
        <w:rPr>
          <w:rFonts w:ascii="Lucida Sans Unicode"/>
          <w:spacing w:val="10"/>
          <w:sz w:val="20"/>
          <w:lang w:val="en-US"/>
        </w:rPr>
        <w:t>t.</w:t>
      </w:r>
      <w:r w:rsidRPr="008E4C13">
        <w:rPr>
          <w:rFonts w:ascii="Lucida Sans Unicode"/>
          <w:spacing w:val="-36"/>
          <w:sz w:val="20"/>
          <w:lang w:val="en-US"/>
        </w:rPr>
        <w:t xml:space="preserve"> </w:t>
      </w:r>
      <w:r w:rsidRPr="008E4C13">
        <w:rPr>
          <w:rFonts w:ascii="Lucida Sans Unicode"/>
          <w:spacing w:val="11"/>
          <w:sz w:val="20"/>
          <w:lang w:val="en-US"/>
        </w:rPr>
        <w:t>Red</w:t>
      </w:r>
      <w:r w:rsidRPr="008E4C13">
        <w:rPr>
          <w:rFonts w:ascii="Lucida Sans Unicode"/>
          <w:spacing w:val="-46"/>
          <w:sz w:val="20"/>
          <w:lang w:val="en-US"/>
        </w:rPr>
        <w:t xml:space="preserve"> </w:t>
      </w:r>
      <w:proofErr w:type="spellStart"/>
      <w:r w:rsidRPr="008E4C13">
        <w:rPr>
          <w:rFonts w:ascii="Lucida Sans Unicode"/>
          <w:spacing w:val="13"/>
          <w:sz w:val="20"/>
          <w:lang w:val="en-US"/>
        </w:rPr>
        <w:t>VsWhite</w:t>
      </w:r>
      <w:proofErr w:type="spellEnd"/>
      <w:r w:rsidRPr="008E4C13">
        <w:rPr>
          <w:rFonts w:ascii="Lucida Sans Unicode"/>
          <w:spacing w:val="-18"/>
          <w:sz w:val="20"/>
          <w:lang w:val="en-US"/>
        </w:rPr>
        <w:t xml:space="preserve"> </w:t>
      </w:r>
      <w:r w:rsidRPr="008E4C13">
        <w:rPr>
          <w:rFonts w:ascii="Lucida Sans Unicode"/>
          <w:sz w:val="20"/>
          <w:lang w:val="en-US"/>
        </w:rPr>
        <w:t>,</w:t>
      </w:r>
      <w:r w:rsidRPr="008E4C13">
        <w:rPr>
          <w:rFonts w:ascii="Lucida Sans Unicode"/>
          <w:spacing w:val="31"/>
          <w:sz w:val="20"/>
          <w:lang w:val="en-US"/>
        </w:rPr>
        <w:t xml:space="preserve"> </w:t>
      </w:r>
      <w:r w:rsidRPr="008E4C13">
        <w:rPr>
          <w:rFonts w:ascii="Lucida Sans Unicode"/>
          <w:spacing w:val="10"/>
          <w:sz w:val="20"/>
          <w:lang w:val="en-US"/>
        </w:rPr>
        <w:t>t.</w:t>
      </w:r>
      <w:r w:rsidRPr="008E4C13">
        <w:rPr>
          <w:rFonts w:ascii="Lucida Sans Unicode"/>
          <w:spacing w:val="-35"/>
          <w:sz w:val="20"/>
          <w:lang w:val="en-US"/>
        </w:rPr>
        <w:t xml:space="preserve"> </w:t>
      </w:r>
      <w:r w:rsidRPr="008E4C13">
        <w:rPr>
          <w:rFonts w:ascii="Lucida Sans Unicode"/>
          <w:spacing w:val="12"/>
          <w:sz w:val="20"/>
          <w:lang w:val="en-US"/>
        </w:rPr>
        <w:t>Avg</w:t>
      </w:r>
      <w:r w:rsidRPr="008E4C13">
        <w:rPr>
          <w:rFonts w:ascii="Lucida Sans Unicode"/>
          <w:spacing w:val="-45"/>
          <w:sz w:val="20"/>
          <w:lang w:val="en-US"/>
        </w:rPr>
        <w:t xml:space="preserve"> </w:t>
      </w:r>
      <w:r w:rsidRPr="008E4C13">
        <w:rPr>
          <w:rFonts w:ascii="Lucida Sans Unicode"/>
          <w:spacing w:val="13"/>
          <w:sz w:val="20"/>
          <w:lang w:val="en-US"/>
        </w:rPr>
        <w:t xml:space="preserve">Radius </w:t>
      </w:r>
      <w:r w:rsidRPr="008E4C13">
        <w:rPr>
          <w:rFonts w:ascii="Lucida Sans Unicode"/>
          <w:sz w:val="20"/>
          <w:lang w:val="en-US"/>
        </w:rPr>
        <w:t>FROM</w:t>
      </w:r>
      <w:r w:rsidRPr="008E4C13">
        <w:rPr>
          <w:rFonts w:ascii="Lucida Sans Unicode"/>
          <w:spacing w:val="80"/>
          <w:sz w:val="20"/>
          <w:lang w:val="en-US"/>
        </w:rPr>
        <w:t xml:space="preserve"> </w:t>
      </w:r>
      <w:proofErr w:type="spellStart"/>
      <w:r w:rsidRPr="008E4C13">
        <w:rPr>
          <w:rFonts w:ascii="Lucida Sans Unicode"/>
          <w:sz w:val="20"/>
          <w:lang w:val="en-US"/>
        </w:rPr>
        <w:t>Measurment</w:t>
      </w:r>
      <w:proofErr w:type="spellEnd"/>
      <w:r w:rsidRPr="008E4C13">
        <w:rPr>
          <w:rFonts w:ascii="Lucida Sans Unicode"/>
          <w:spacing w:val="40"/>
          <w:sz w:val="20"/>
          <w:lang w:val="en-US"/>
        </w:rPr>
        <w:t xml:space="preserve"> </w:t>
      </w:r>
      <w:r w:rsidRPr="008E4C13">
        <w:rPr>
          <w:rFonts w:ascii="Lucida Sans Unicode"/>
          <w:sz w:val="20"/>
          <w:lang w:val="en-US"/>
        </w:rPr>
        <w:t>m</w:t>
      </w:r>
    </w:p>
    <w:p w14:paraId="4A93A59F" w14:textId="77777777" w:rsidR="00854AE3" w:rsidRPr="008E4C13" w:rsidRDefault="006C76DB">
      <w:pPr>
        <w:spacing w:line="258" w:lineRule="exact"/>
        <w:ind w:left="542"/>
        <w:rPr>
          <w:rFonts w:ascii="Lucida Sans Unicode"/>
          <w:sz w:val="20"/>
          <w:lang w:val="en-US"/>
        </w:rPr>
      </w:pPr>
      <w:r w:rsidRPr="008E4C13">
        <w:rPr>
          <w:rFonts w:ascii="Lucida Sans Unicode"/>
          <w:spacing w:val="12"/>
          <w:sz w:val="20"/>
          <w:lang w:val="en-US"/>
        </w:rPr>
        <w:t>JOIN</w:t>
      </w:r>
      <w:r w:rsidRPr="008E4C13">
        <w:rPr>
          <w:rFonts w:ascii="Lucida Sans Unicode"/>
          <w:spacing w:val="37"/>
          <w:sz w:val="20"/>
          <w:lang w:val="en-US"/>
        </w:rPr>
        <w:t xml:space="preserve"> </w:t>
      </w:r>
      <w:r w:rsidRPr="008E4C13">
        <w:rPr>
          <w:rFonts w:ascii="Lucida Sans Unicode"/>
          <w:spacing w:val="12"/>
          <w:sz w:val="20"/>
          <w:lang w:val="en-US"/>
        </w:rPr>
        <w:t>Tape</w:t>
      </w:r>
      <w:r w:rsidRPr="008E4C13">
        <w:rPr>
          <w:rFonts w:ascii="Lucida Sans Unicode"/>
          <w:spacing w:val="52"/>
          <w:sz w:val="20"/>
          <w:lang w:val="en-US"/>
        </w:rPr>
        <w:t xml:space="preserve"> </w:t>
      </w:r>
      <w:r w:rsidRPr="008E4C13">
        <w:rPr>
          <w:rFonts w:ascii="Lucida Sans Unicode"/>
          <w:sz w:val="20"/>
          <w:lang w:val="en-US"/>
        </w:rPr>
        <w:t>t</w:t>
      </w:r>
      <w:r w:rsidRPr="008E4C13">
        <w:rPr>
          <w:rFonts w:ascii="Lucida Sans Unicode"/>
          <w:spacing w:val="51"/>
          <w:sz w:val="20"/>
          <w:lang w:val="en-US"/>
        </w:rPr>
        <w:t xml:space="preserve"> </w:t>
      </w:r>
      <w:r w:rsidRPr="008E4C13">
        <w:rPr>
          <w:rFonts w:ascii="Lucida Sans Unicode"/>
          <w:sz w:val="20"/>
          <w:lang w:val="en-US"/>
        </w:rPr>
        <w:t>ON</w:t>
      </w:r>
      <w:r w:rsidRPr="008E4C13">
        <w:rPr>
          <w:rFonts w:ascii="Lucida Sans Unicode"/>
          <w:spacing w:val="51"/>
          <w:sz w:val="20"/>
          <w:lang w:val="en-US"/>
        </w:rPr>
        <w:t xml:space="preserve"> </w:t>
      </w:r>
      <w:r w:rsidRPr="008E4C13">
        <w:rPr>
          <w:rFonts w:ascii="Lucida Sans Unicode"/>
          <w:spacing w:val="10"/>
          <w:sz w:val="20"/>
          <w:lang w:val="en-US"/>
        </w:rPr>
        <w:t>m.</w:t>
      </w:r>
      <w:r w:rsidRPr="008E4C13">
        <w:rPr>
          <w:rFonts w:ascii="Lucida Sans Unicode"/>
          <w:spacing w:val="-39"/>
          <w:sz w:val="20"/>
          <w:lang w:val="en-US"/>
        </w:rPr>
        <w:t xml:space="preserve"> </w:t>
      </w:r>
      <w:r w:rsidRPr="008E4C13">
        <w:rPr>
          <w:rFonts w:ascii="Lucida Sans Unicode"/>
          <w:sz w:val="20"/>
          <w:lang w:val="en-US"/>
        </w:rPr>
        <w:t>id</w:t>
      </w:r>
      <w:r w:rsidRPr="008E4C13">
        <w:rPr>
          <w:rFonts w:ascii="Lucida Sans Unicode"/>
          <w:spacing w:val="52"/>
          <w:sz w:val="20"/>
          <w:lang w:val="en-US"/>
        </w:rPr>
        <w:t xml:space="preserve"> </w:t>
      </w:r>
      <w:r w:rsidRPr="008E4C13">
        <w:rPr>
          <w:rFonts w:ascii="Lucida Sans Unicode"/>
          <w:sz w:val="20"/>
          <w:lang w:val="en-US"/>
        </w:rPr>
        <w:t>=</w:t>
      </w:r>
      <w:r w:rsidRPr="008E4C13">
        <w:rPr>
          <w:rFonts w:ascii="Lucida Sans Unicode"/>
          <w:spacing w:val="48"/>
          <w:sz w:val="20"/>
          <w:lang w:val="en-US"/>
        </w:rPr>
        <w:t xml:space="preserve"> </w:t>
      </w:r>
      <w:r w:rsidRPr="008E4C13">
        <w:rPr>
          <w:rFonts w:ascii="Lucida Sans Unicode"/>
          <w:spacing w:val="10"/>
          <w:sz w:val="20"/>
          <w:lang w:val="en-US"/>
        </w:rPr>
        <w:t>t.</w:t>
      </w:r>
      <w:r w:rsidRPr="008E4C13">
        <w:rPr>
          <w:rFonts w:ascii="Lucida Sans Unicode"/>
          <w:spacing w:val="-34"/>
          <w:sz w:val="20"/>
          <w:lang w:val="en-US"/>
        </w:rPr>
        <w:t xml:space="preserve"> </w:t>
      </w:r>
      <w:proofErr w:type="spellStart"/>
      <w:r w:rsidRPr="008E4C13">
        <w:rPr>
          <w:rFonts w:ascii="Lucida Sans Unicode"/>
          <w:spacing w:val="17"/>
          <w:sz w:val="20"/>
          <w:lang w:val="en-US"/>
        </w:rPr>
        <w:t>Measurment_</w:t>
      </w:r>
      <w:proofErr w:type="gramStart"/>
      <w:r w:rsidRPr="008E4C13">
        <w:rPr>
          <w:rFonts w:ascii="Lucida Sans Unicode"/>
          <w:spacing w:val="17"/>
          <w:sz w:val="20"/>
          <w:lang w:val="en-US"/>
        </w:rPr>
        <w:t>id</w:t>
      </w:r>
      <w:proofErr w:type="spellEnd"/>
      <w:r w:rsidRPr="008E4C13">
        <w:rPr>
          <w:rFonts w:ascii="Lucida Sans Unicode"/>
          <w:spacing w:val="-34"/>
          <w:sz w:val="20"/>
          <w:lang w:val="en-US"/>
        </w:rPr>
        <w:t xml:space="preserve"> </w:t>
      </w:r>
      <w:r w:rsidRPr="008E4C13">
        <w:rPr>
          <w:rFonts w:ascii="Lucida Sans Unicode"/>
          <w:spacing w:val="-10"/>
          <w:sz w:val="20"/>
          <w:lang w:val="en-US"/>
        </w:rPr>
        <w:t>;</w:t>
      </w:r>
      <w:proofErr w:type="gramEnd"/>
    </w:p>
    <w:p w14:paraId="1D45A32C" w14:textId="77777777" w:rsidR="00854AE3" w:rsidRPr="008E4C13" w:rsidRDefault="00854AE3">
      <w:pPr>
        <w:pStyle w:val="Textkrper"/>
        <w:spacing w:before="103"/>
        <w:rPr>
          <w:rFonts w:ascii="Lucida Sans Unicode"/>
          <w:sz w:val="20"/>
          <w:lang w:val="en-US"/>
        </w:rPr>
      </w:pPr>
    </w:p>
    <w:p w14:paraId="1391A3BB" w14:textId="77777777" w:rsidR="00854AE3" w:rsidRPr="008E4C13" w:rsidRDefault="006C76DB">
      <w:pPr>
        <w:spacing w:line="273" w:lineRule="exact"/>
        <w:ind w:left="543"/>
        <w:jc w:val="both"/>
        <w:rPr>
          <w:rFonts w:ascii="Lucida Sans Unicode"/>
          <w:sz w:val="20"/>
          <w:lang w:val="en-US"/>
        </w:rPr>
      </w:pPr>
      <w:r w:rsidRPr="008E4C13">
        <w:rPr>
          <w:rFonts w:ascii="Lucida Sans Unicode"/>
          <w:spacing w:val="12"/>
          <w:sz w:val="20"/>
          <w:lang w:val="en-US"/>
        </w:rPr>
        <w:t>CREATE</w:t>
      </w:r>
      <w:r w:rsidRPr="008E4C13">
        <w:rPr>
          <w:rFonts w:ascii="Lucida Sans Unicode"/>
          <w:spacing w:val="42"/>
          <w:sz w:val="20"/>
          <w:lang w:val="en-US"/>
        </w:rPr>
        <w:t xml:space="preserve"> </w:t>
      </w:r>
      <w:r w:rsidRPr="008E4C13">
        <w:rPr>
          <w:rFonts w:ascii="Lucida Sans Unicode"/>
          <w:spacing w:val="12"/>
          <w:sz w:val="20"/>
          <w:lang w:val="en-US"/>
        </w:rPr>
        <w:t>VIEW</w:t>
      </w:r>
      <w:r w:rsidRPr="008E4C13">
        <w:rPr>
          <w:rFonts w:ascii="Lucida Sans Unicode"/>
          <w:spacing w:val="44"/>
          <w:sz w:val="20"/>
          <w:lang w:val="en-US"/>
        </w:rPr>
        <w:t xml:space="preserve"> </w:t>
      </w:r>
      <w:proofErr w:type="spellStart"/>
      <w:r w:rsidRPr="008E4C13">
        <w:rPr>
          <w:rFonts w:ascii="Lucida Sans Unicode"/>
          <w:spacing w:val="12"/>
          <w:sz w:val="20"/>
          <w:lang w:val="en-US"/>
        </w:rPr>
        <w:t>Full_Measurement_View</w:t>
      </w:r>
      <w:proofErr w:type="spellEnd"/>
      <w:r w:rsidRPr="008E4C13">
        <w:rPr>
          <w:rFonts w:ascii="Lucida Sans Unicode"/>
          <w:spacing w:val="42"/>
          <w:sz w:val="20"/>
          <w:lang w:val="en-US"/>
        </w:rPr>
        <w:t xml:space="preserve"> </w:t>
      </w:r>
      <w:r w:rsidRPr="008E4C13">
        <w:rPr>
          <w:rFonts w:ascii="Lucida Sans Unicode"/>
          <w:spacing w:val="-5"/>
          <w:sz w:val="20"/>
          <w:lang w:val="en-US"/>
        </w:rPr>
        <w:t>AS</w:t>
      </w:r>
    </w:p>
    <w:p w14:paraId="5543011E" w14:textId="77777777" w:rsidR="00854AE3" w:rsidRPr="008E4C13" w:rsidRDefault="006C76DB">
      <w:pPr>
        <w:spacing w:line="239" w:lineRule="exact"/>
        <w:ind w:left="543"/>
        <w:jc w:val="both"/>
        <w:rPr>
          <w:rFonts w:ascii="Lucida Sans Unicode"/>
          <w:sz w:val="20"/>
          <w:lang w:val="en-US"/>
        </w:rPr>
      </w:pPr>
      <w:r w:rsidRPr="008E4C13">
        <w:rPr>
          <w:rFonts w:ascii="Lucida Sans Unicode"/>
          <w:spacing w:val="13"/>
          <w:sz w:val="20"/>
          <w:lang w:val="en-US"/>
        </w:rPr>
        <w:t>SELECT</w:t>
      </w:r>
      <w:r w:rsidRPr="008E4C13">
        <w:rPr>
          <w:rFonts w:ascii="Lucida Sans Unicode"/>
          <w:spacing w:val="38"/>
          <w:sz w:val="20"/>
          <w:lang w:val="en-US"/>
        </w:rPr>
        <w:t xml:space="preserve"> </w:t>
      </w:r>
      <w:r w:rsidRPr="008E4C13">
        <w:rPr>
          <w:rFonts w:ascii="Lucida Sans Unicode"/>
          <w:spacing w:val="12"/>
          <w:sz w:val="20"/>
          <w:lang w:val="en-US"/>
        </w:rPr>
        <w:t>mo.</w:t>
      </w:r>
      <w:r w:rsidRPr="008E4C13">
        <w:rPr>
          <w:rFonts w:ascii="Lucida Sans Unicode"/>
          <w:spacing w:val="-39"/>
          <w:sz w:val="20"/>
          <w:lang w:val="en-US"/>
        </w:rPr>
        <w:t xml:space="preserve"> </w:t>
      </w:r>
      <w:r w:rsidRPr="008E4C13">
        <w:rPr>
          <w:rFonts w:ascii="Lucida Sans Unicode"/>
          <w:sz w:val="20"/>
          <w:lang w:val="en-US"/>
        </w:rPr>
        <w:t>id</w:t>
      </w:r>
      <w:r w:rsidRPr="008E4C13">
        <w:rPr>
          <w:rFonts w:ascii="Lucida Sans Unicode"/>
          <w:spacing w:val="36"/>
          <w:sz w:val="20"/>
          <w:lang w:val="en-US"/>
        </w:rPr>
        <w:t xml:space="preserve"> </w:t>
      </w:r>
      <w:r w:rsidRPr="008E4C13">
        <w:rPr>
          <w:rFonts w:ascii="Lucida Sans Unicode"/>
          <w:sz w:val="20"/>
          <w:lang w:val="en-US"/>
        </w:rPr>
        <w:t>AS</w:t>
      </w:r>
      <w:r w:rsidRPr="008E4C13">
        <w:rPr>
          <w:rFonts w:ascii="Lucida Sans Unicode"/>
          <w:spacing w:val="37"/>
          <w:sz w:val="20"/>
          <w:lang w:val="en-US"/>
        </w:rPr>
        <w:t xml:space="preserve"> </w:t>
      </w:r>
      <w:proofErr w:type="spellStart"/>
      <w:r w:rsidRPr="008E4C13">
        <w:rPr>
          <w:rFonts w:ascii="Lucida Sans Unicode"/>
          <w:spacing w:val="13"/>
          <w:sz w:val="20"/>
          <w:lang w:val="en-US"/>
        </w:rPr>
        <w:t>place_</w:t>
      </w:r>
      <w:proofErr w:type="gramStart"/>
      <w:r w:rsidRPr="008E4C13">
        <w:rPr>
          <w:rFonts w:ascii="Lucida Sans Unicode"/>
          <w:spacing w:val="13"/>
          <w:sz w:val="20"/>
          <w:lang w:val="en-US"/>
        </w:rPr>
        <w:t>id</w:t>
      </w:r>
      <w:proofErr w:type="spellEnd"/>
      <w:r w:rsidRPr="008E4C13">
        <w:rPr>
          <w:rFonts w:ascii="Lucida Sans Unicode"/>
          <w:spacing w:val="-20"/>
          <w:sz w:val="20"/>
          <w:lang w:val="en-US"/>
        </w:rPr>
        <w:t xml:space="preserve"> </w:t>
      </w:r>
      <w:r w:rsidRPr="008E4C13">
        <w:rPr>
          <w:rFonts w:ascii="Lucida Sans Unicode"/>
          <w:sz w:val="20"/>
          <w:lang w:val="en-US"/>
        </w:rPr>
        <w:t>,</w:t>
      </w:r>
      <w:proofErr w:type="gramEnd"/>
      <w:r w:rsidRPr="008E4C13">
        <w:rPr>
          <w:rFonts w:ascii="Lucida Sans Unicode"/>
          <w:spacing w:val="40"/>
          <w:sz w:val="20"/>
          <w:lang w:val="en-US"/>
        </w:rPr>
        <w:t xml:space="preserve"> </w:t>
      </w:r>
      <w:r w:rsidRPr="008E4C13">
        <w:rPr>
          <w:rFonts w:ascii="Lucida Sans Unicode"/>
          <w:spacing w:val="12"/>
          <w:sz w:val="20"/>
          <w:lang w:val="en-US"/>
        </w:rPr>
        <w:t>mo.</w:t>
      </w:r>
      <w:r w:rsidRPr="008E4C13">
        <w:rPr>
          <w:rFonts w:ascii="Lucida Sans Unicode"/>
          <w:spacing w:val="-39"/>
          <w:sz w:val="20"/>
          <w:lang w:val="en-US"/>
        </w:rPr>
        <w:t xml:space="preserve"> </w:t>
      </w:r>
      <w:r w:rsidRPr="008E4C13">
        <w:rPr>
          <w:rFonts w:ascii="Lucida Sans Unicode"/>
          <w:sz w:val="20"/>
          <w:lang w:val="en-US"/>
        </w:rPr>
        <w:t>Name</w:t>
      </w:r>
      <w:r w:rsidRPr="008E4C13">
        <w:rPr>
          <w:rFonts w:ascii="Lucida Sans Unicode"/>
          <w:spacing w:val="-25"/>
          <w:sz w:val="20"/>
          <w:lang w:val="en-US"/>
        </w:rPr>
        <w:t xml:space="preserve"> </w:t>
      </w:r>
      <w:r w:rsidRPr="008E4C13">
        <w:rPr>
          <w:rFonts w:ascii="Lucida Sans Unicode"/>
          <w:sz w:val="20"/>
          <w:lang w:val="en-US"/>
        </w:rPr>
        <w:t>,</w:t>
      </w:r>
      <w:r w:rsidRPr="008E4C13">
        <w:rPr>
          <w:rFonts w:ascii="Lucida Sans Unicode"/>
          <w:spacing w:val="52"/>
          <w:sz w:val="20"/>
          <w:lang w:val="en-US"/>
        </w:rPr>
        <w:t xml:space="preserve"> </w:t>
      </w:r>
      <w:r w:rsidRPr="008E4C13">
        <w:rPr>
          <w:rFonts w:ascii="Lucida Sans Unicode"/>
          <w:spacing w:val="12"/>
          <w:sz w:val="20"/>
          <w:lang w:val="en-US"/>
        </w:rPr>
        <w:t>mo.</w:t>
      </w:r>
      <w:r w:rsidRPr="008E4C13">
        <w:rPr>
          <w:rFonts w:ascii="Lucida Sans Unicode"/>
          <w:spacing w:val="-35"/>
          <w:sz w:val="20"/>
          <w:lang w:val="en-US"/>
        </w:rPr>
        <w:t xml:space="preserve"> </w:t>
      </w:r>
      <w:r w:rsidRPr="008E4C13">
        <w:rPr>
          <w:rFonts w:ascii="Lucida Sans Unicode"/>
          <w:spacing w:val="13"/>
          <w:sz w:val="20"/>
          <w:lang w:val="en-US"/>
        </w:rPr>
        <w:t>Coordinate</w:t>
      </w:r>
      <w:r w:rsidRPr="008E4C13">
        <w:rPr>
          <w:rFonts w:ascii="Lucida Sans Unicode"/>
          <w:spacing w:val="-46"/>
          <w:sz w:val="20"/>
          <w:lang w:val="en-US"/>
        </w:rPr>
        <w:t xml:space="preserve"> </w:t>
      </w:r>
      <w:r w:rsidRPr="008E4C13">
        <w:rPr>
          <w:rFonts w:ascii="Lucida Sans Unicode"/>
          <w:sz w:val="20"/>
          <w:lang w:val="en-US"/>
        </w:rPr>
        <w:t>N</w:t>
      </w:r>
      <w:r w:rsidRPr="008E4C13">
        <w:rPr>
          <w:rFonts w:ascii="Lucida Sans Unicode"/>
          <w:spacing w:val="-18"/>
          <w:sz w:val="20"/>
          <w:lang w:val="en-US"/>
        </w:rPr>
        <w:t xml:space="preserve"> </w:t>
      </w:r>
      <w:r w:rsidRPr="008E4C13">
        <w:rPr>
          <w:rFonts w:ascii="Lucida Sans Unicode"/>
          <w:sz w:val="20"/>
          <w:lang w:val="en-US"/>
        </w:rPr>
        <w:t>,</w:t>
      </w:r>
      <w:r w:rsidRPr="008E4C13">
        <w:rPr>
          <w:rFonts w:ascii="Lucida Sans Unicode"/>
          <w:spacing w:val="52"/>
          <w:sz w:val="20"/>
          <w:lang w:val="en-US"/>
        </w:rPr>
        <w:t xml:space="preserve"> </w:t>
      </w:r>
      <w:r w:rsidRPr="008E4C13">
        <w:rPr>
          <w:rFonts w:ascii="Lucida Sans Unicode"/>
          <w:spacing w:val="12"/>
          <w:sz w:val="20"/>
          <w:lang w:val="en-US"/>
        </w:rPr>
        <w:t>mo.</w:t>
      </w:r>
      <w:r w:rsidRPr="008E4C13">
        <w:rPr>
          <w:rFonts w:ascii="Lucida Sans Unicode"/>
          <w:spacing w:val="-35"/>
          <w:sz w:val="20"/>
          <w:lang w:val="en-US"/>
        </w:rPr>
        <w:t xml:space="preserve"> </w:t>
      </w:r>
      <w:r w:rsidRPr="008E4C13">
        <w:rPr>
          <w:rFonts w:ascii="Lucida Sans Unicode"/>
          <w:spacing w:val="13"/>
          <w:sz w:val="20"/>
          <w:lang w:val="en-US"/>
        </w:rPr>
        <w:t>Coordinate</w:t>
      </w:r>
      <w:r w:rsidRPr="008E4C13">
        <w:rPr>
          <w:rFonts w:ascii="Lucida Sans Unicode"/>
          <w:spacing w:val="-46"/>
          <w:sz w:val="20"/>
          <w:lang w:val="en-US"/>
        </w:rPr>
        <w:t xml:space="preserve"> </w:t>
      </w:r>
      <w:r w:rsidRPr="008E4C13">
        <w:rPr>
          <w:rFonts w:ascii="Lucida Sans Unicode"/>
          <w:sz w:val="20"/>
          <w:lang w:val="en-US"/>
        </w:rPr>
        <w:t>E</w:t>
      </w:r>
      <w:r w:rsidRPr="008E4C13">
        <w:rPr>
          <w:rFonts w:ascii="Lucida Sans Unicode"/>
          <w:spacing w:val="-18"/>
          <w:sz w:val="20"/>
          <w:lang w:val="en-US"/>
        </w:rPr>
        <w:t xml:space="preserve"> </w:t>
      </w:r>
      <w:r w:rsidRPr="008E4C13">
        <w:rPr>
          <w:rFonts w:ascii="Lucida Sans Unicode"/>
          <w:spacing w:val="-10"/>
          <w:sz w:val="20"/>
          <w:lang w:val="en-US"/>
        </w:rPr>
        <w:t>,</w:t>
      </w:r>
    </w:p>
    <w:p w14:paraId="068EC0FB" w14:textId="77777777" w:rsidR="00854AE3" w:rsidRPr="008E4C13" w:rsidRDefault="006C76DB">
      <w:pPr>
        <w:spacing w:before="14" w:line="187" w:lineRule="auto"/>
        <w:ind w:left="1414" w:right="-44" w:firstLine="3"/>
        <w:jc w:val="both"/>
        <w:rPr>
          <w:rFonts w:ascii="Lucida Sans Unicode"/>
          <w:sz w:val="20"/>
          <w:lang w:val="en-US"/>
        </w:rPr>
      </w:pPr>
      <w:proofErr w:type="spellStart"/>
      <w:r w:rsidRPr="008E4C13">
        <w:rPr>
          <w:rFonts w:ascii="Lucida Sans Unicode"/>
          <w:spacing w:val="12"/>
          <w:sz w:val="20"/>
          <w:lang w:val="en-US"/>
        </w:rPr>
        <w:t>mr.</w:t>
      </w:r>
      <w:proofErr w:type="spellEnd"/>
      <w:r w:rsidRPr="008E4C13">
        <w:rPr>
          <w:rFonts w:ascii="Lucida Sans Unicode"/>
          <w:spacing w:val="-16"/>
          <w:sz w:val="20"/>
          <w:lang w:val="en-US"/>
        </w:rPr>
        <w:t xml:space="preserve"> </w:t>
      </w:r>
      <w:r w:rsidRPr="008E4C13">
        <w:rPr>
          <w:rFonts w:ascii="Lucida Sans Unicode"/>
          <w:sz w:val="20"/>
          <w:lang w:val="en-US"/>
        </w:rPr>
        <w:t>id</w:t>
      </w:r>
      <w:r w:rsidRPr="008E4C13">
        <w:rPr>
          <w:rFonts w:ascii="Lucida Sans Unicode"/>
          <w:spacing w:val="-16"/>
          <w:sz w:val="20"/>
          <w:lang w:val="en-US"/>
        </w:rPr>
        <w:t xml:space="preserve"> </w:t>
      </w:r>
      <w:r w:rsidRPr="008E4C13">
        <w:rPr>
          <w:rFonts w:ascii="Lucida Sans Unicode"/>
          <w:sz w:val="20"/>
          <w:lang w:val="en-US"/>
        </w:rPr>
        <w:t>AS</w:t>
      </w:r>
      <w:r w:rsidRPr="008E4C13">
        <w:rPr>
          <w:rFonts w:ascii="Lucida Sans Unicode"/>
          <w:spacing w:val="-16"/>
          <w:sz w:val="20"/>
          <w:lang w:val="en-US"/>
        </w:rPr>
        <w:t xml:space="preserve"> </w:t>
      </w:r>
      <w:proofErr w:type="spellStart"/>
      <w:r w:rsidRPr="008E4C13">
        <w:rPr>
          <w:rFonts w:ascii="Lucida Sans Unicode"/>
          <w:spacing w:val="17"/>
          <w:sz w:val="20"/>
          <w:lang w:val="en-US"/>
        </w:rPr>
        <w:t>MeasurmentSeries_</w:t>
      </w:r>
      <w:proofErr w:type="gramStart"/>
      <w:r w:rsidRPr="008E4C13">
        <w:rPr>
          <w:rFonts w:ascii="Lucida Sans Unicode"/>
          <w:spacing w:val="17"/>
          <w:sz w:val="20"/>
          <w:lang w:val="en-US"/>
        </w:rPr>
        <w:t>id</w:t>
      </w:r>
      <w:proofErr w:type="spellEnd"/>
      <w:r w:rsidRPr="008E4C13">
        <w:rPr>
          <w:rFonts w:ascii="Lucida Sans Unicode"/>
          <w:spacing w:val="-16"/>
          <w:sz w:val="20"/>
          <w:lang w:val="en-US"/>
        </w:rPr>
        <w:t xml:space="preserve"> </w:t>
      </w:r>
      <w:r w:rsidRPr="008E4C13">
        <w:rPr>
          <w:rFonts w:ascii="Lucida Sans Unicode"/>
          <w:sz w:val="20"/>
          <w:lang w:val="en-US"/>
        </w:rPr>
        <w:t>,</w:t>
      </w:r>
      <w:proofErr w:type="gramEnd"/>
      <w:r w:rsidRPr="008E4C13">
        <w:rPr>
          <w:rFonts w:ascii="Lucida Sans Unicode"/>
          <w:spacing w:val="40"/>
          <w:sz w:val="20"/>
          <w:lang w:val="en-US"/>
        </w:rPr>
        <w:t xml:space="preserve"> </w:t>
      </w:r>
      <w:proofErr w:type="spellStart"/>
      <w:r w:rsidRPr="008E4C13">
        <w:rPr>
          <w:rFonts w:ascii="Lucida Sans Unicode"/>
          <w:spacing w:val="12"/>
          <w:sz w:val="20"/>
          <w:lang w:val="en-US"/>
        </w:rPr>
        <w:t>mr.</w:t>
      </w:r>
      <w:proofErr w:type="spellEnd"/>
      <w:r w:rsidRPr="008E4C13">
        <w:rPr>
          <w:rFonts w:ascii="Lucida Sans Unicode"/>
          <w:spacing w:val="-16"/>
          <w:sz w:val="20"/>
          <w:lang w:val="en-US"/>
        </w:rPr>
        <w:t xml:space="preserve"> </w:t>
      </w:r>
      <w:proofErr w:type="gramStart"/>
      <w:r w:rsidRPr="008E4C13">
        <w:rPr>
          <w:rFonts w:ascii="Lucida Sans Unicode"/>
          <w:spacing w:val="9"/>
          <w:sz w:val="20"/>
          <w:lang w:val="en-US"/>
        </w:rPr>
        <w:t>Date</w:t>
      </w:r>
      <w:r w:rsidRPr="008E4C13">
        <w:rPr>
          <w:rFonts w:ascii="Lucida Sans Unicode"/>
          <w:spacing w:val="-16"/>
          <w:sz w:val="20"/>
          <w:lang w:val="en-US"/>
        </w:rPr>
        <w:t xml:space="preserve"> </w:t>
      </w:r>
      <w:r w:rsidRPr="008E4C13">
        <w:rPr>
          <w:rFonts w:ascii="Lucida Sans Unicode"/>
          <w:sz w:val="20"/>
          <w:lang w:val="en-US"/>
        </w:rPr>
        <w:t>,</w:t>
      </w:r>
      <w:proofErr w:type="gramEnd"/>
      <w:r w:rsidRPr="008E4C13">
        <w:rPr>
          <w:rFonts w:ascii="Lucida Sans Unicode"/>
          <w:spacing w:val="40"/>
          <w:sz w:val="20"/>
          <w:lang w:val="en-US"/>
        </w:rPr>
        <w:t xml:space="preserve"> </w:t>
      </w:r>
      <w:proofErr w:type="spellStart"/>
      <w:r w:rsidRPr="008E4C13">
        <w:rPr>
          <w:rFonts w:ascii="Lucida Sans Unicode"/>
          <w:spacing w:val="12"/>
          <w:sz w:val="20"/>
          <w:lang w:val="en-US"/>
        </w:rPr>
        <w:t>mr.</w:t>
      </w:r>
      <w:proofErr w:type="spellEnd"/>
      <w:r w:rsidRPr="008E4C13">
        <w:rPr>
          <w:rFonts w:ascii="Lucida Sans Unicode"/>
          <w:spacing w:val="-16"/>
          <w:sz w:val="20"/>
          <w:lang w:val="en-US"/>
        </w:rPr>
        <w:t xml:space="preserve"> </w:t>
      </w:r>
      <w:proofErr w:type="spellStart"/>
      <w:proofErr w:type="gramStart"/>
      <w:r w:rsidRPr="008E4C13">
        <w:rPr>
          <w:rFonts w:ascii="Lucida Sans Unicode"/>
          <w:spacing w:val="14"/>
          <w:sz w:val="20"/>
          <w:lang w:val="en-US"/>
        </w:rPr>
        <w:t>SnowType</w:t>
      </w:r>
      <w:proofErr w:type="spellEnd"/>
      <w:r w:rsidRPr="008E4C13">
        <w:rPr>
          <w:rFonts w:ascii="Lucida Sans Unicode"/>
          <w:spacing w:val="-16"/>
          <w:sz w:val="20"/>
          <w:lang w:val="en-US"/>
        </w:rPr>
        <w:t xml:space="preserve"> </w:t>
      </w:r>
      <w:r w:rsidRPr="008E4C13">
        <w:rPr>
          <w:rFonts w:ascii="Lucida Sans Unicode"/>
          <w:sz w:val="20"/>
          <w:lang w:val="en-US"/>
        </w:rPr>
        <w:t>,</w:t>
      </w:r>
      <w:proofErr w:type="gramEnd"/>
      <w:r w:rsidRPr="008E4C13">
        <w:rPr>
          <w:rFonts w:ascii="Lucida Sans Unicode"/>
          <w:spacing w:val="40"/>
          <w:sz w:val="20"/>
          <w:lang w:val="en-US"/>
        </w:rPr>
        <w:t xml:space="preserve"> </w:t>
      </w:r>
      <w:proofErr w:type="spellStart"/>
      <w:r w:rsidRPr="008E4C13">
        <w:rPr>
          <w:rFonts w:ascii="Lucida Sans Unicode"/>
          <w:spacing w:val="12"/>
          <w:sz w:val="20"/>
          <w:lang w:val="en-US"/>
        </w:rPr>
        <w:t>mr.</w:t>
      </w:r>
      <w:proofErr w:type="spellEnd"/>
      <w:r w:rsidRPr="008E4C13">
        <w:rPr>
          <w:rFonts w:ascii="Lucida Sans Unicode"/>
          <w:spacing w:val="-16"/>
          <w:sz w:val="20"/>
          <w:lang w:val="en-US"/>
        </w:rPr>
        <w:t xml:space="preserve"> </w:t>
      </w:r>
      <w:proofErr w:type="spellStart"/>
      <w:proofErr w:type="gramStart"/>
      <w:r w:rsidRPr="008E4C13">
        <w:rPr>
          <w:rFonts w:ascii="Lucida Sans Unicode"/>
          <w:spacing w:val="15"/>
          <w:sz w:val="20"/>
          <w:lang w:val="en-US"/>
        </w:rPr>
        <w:t>Temperatur</w:t>
      </w:r>
      <w:proofErr w:type="spellEnd"/>
      <w:r w:rsidRPr="008E4C13">
        <w:rPr>
          <w:rFonts w:ascii="Lucida Sans Unicode"/>
          <w:spacing w:val="-16"/>
          <w:sz w:val="20"/>
          <w:lang w:val="en-US"/>
        </w:rPr>
        <w:t xml:space="preserve"> </w:t>
      </w:r>
      <w:r w:rsidRPr="008E4C13">
        <w:rPr>
          <w:rFonts w:ascii="Lucida Sans Unicode"/>
          <w:sz w:val="20"/>
          <w:lang w:val="en-US"/>
        </w:rPr>
        <w:t>,</w:t>
      </w:r>
      <w:proofErr w:type="gramEnd"/>
      <w:r w:rsidRPr="008E4C13">
        <w:rPr>
          <w:rFonts w:ascii="Lucida Sans Unicode"/>
          <w:spacing w:val="40"/>
          <w:sz w:val="20"/>
          <w:lang w:val="en-US"/>
        </w:rPr>
        <w:t xml:space="preserve"> </w:t>
      </w:r>
      <w:proofErr w:type="spellStart"/>
      <w:r w:rsidRPr="008E4C13">
        <w:rPr>
          <w:rFonts w:ascii="Lucida Sans Unicode"/>
          <w:spacing w:val="12"/>
          <w:sz w:val="20"/>
          <w:lang w:val="en-US"/>
        </w:rPr>
        <w:t>mr.</w:t>
      </w:r>
      <w:proofErr w:type="spellEnd"/>
      <w:r w:rsidRPr="008E4C13">
        <w:rPr>
          <w:rFonts w:ascii="Lucida Sans Unicode"/>
          <w:spacing w:val="-16"/>
          <w:sz w:val="20"/>
          <w:lang w:val="en-US"/>
        </w:rPr>
        <w:t xml:space="preserve"> </w:t>
      </w:r>
      <w:r w:rsidRPr="008E4C13">
        <w:rPr>
          <w:rFonts w:ascii="Lucida Sans Unicode"/>
          <w:spacing w:val="12"/>
          <w:sz w:val="20"/>
          <w:lang w:val="en-US"/>
        </w:rPr>
        <w:t xml:space="preserve">Rain </w:t>
      </w:r>
      <w:r w:rsidRPr="008E4C13">
        <w:rPr>
          <w:rFonts w:ascii="Lucida Sans Unicode"/>
          <w:spacing w:val="10"/>
          <w:sz w:val="20"/>
          <w:lang w:val="en-US"/>
        </w:rPr>
        <w:t>m.</w:t>
      </w:r>
      <w:r w:rsidRPr="008E4C13">
        <w:rPr>
          <w:rFonts w:ascii="Lucida Sans Unicode"/>
          <w:spacing w:val="-16"/>
          <w:sz w:val="20"/>
          <w:lang w:val="en-US"/>
        </w:rPr>
        <w:t xml:space="preserve"> </w:t>
      </w:r>
      <w:r w:rsidRPr="008E4C13">
        <w:rPr>
          <w:rFonts w:ascii="Lucida Sans Unicode"/>
          <w:sz w:val="20"/>
          <w:lang w:val="en-US"/>
        </w:rPr>
        <w:t>id</w:t>
      </w:r>
      <w:r w:rsidRPr="008E4C13">
        <w:rPr>
          <w:rFonts w:ascii="Lucida Sans Unicode"/>
          <w:spacing w:val="-16"/>
          <w:sz w:val="20"/>
          <w:lang w:val="en-US"/>
        </w:rPr>
        <w:t xml:space="preserve"> </w:t>
      </w:r>
      <w:r w:rsidRPr="008E4C13">
        <w:rPr>
          <w:rFonts w:ascii="Lucida Sans Unicode"/>
          <w:sz w:val="20"/>
          <w:lang w:val="en-US"/>
        </w:rPr>
        <w:t>AS</w:t>
      </w:r>
      <w:r w:rsidRPr="008E4C13">
        <w:rPr>
          <w:rFonts w:ascii="Lucida Sans Unicode"/>
          <w:spacing w:val="-16"/>
          <w:sz w:val="20"/>
          <w:lang w:val="en-US"/>
        </w:rPr>
        <w:t xml:space="preserve"> </w:t>
      </w:r>
      <w:proofErr w:type="spellStart"/>
      <w:r w:rsidRPr="008E4C13">
        <w:rPr>
          <w:rFonts w:ascii="Lucida Sans Unicode"/>
          <w:spacing w:val="15"/>
          <w:sz w:val="20"/>
          <w:lang w:val="en-US"/>
        </w:rPr>
        <w:t>messung_</w:t>
      </w:r>
      <w:proofErr w:type="gramStart"/>
      <w:r w:rsidRPr="008E4C13">
        <w:rPr>
          <w:rFonts w:ascii="Lucida Sans Unicode"/>
          <w:spacing w:val="15"/>
          <w:sz w:val="20"/>
          <w:lang w:val="en-US"/>
        </w:rPr>
        <w:t>id</w:t>
      </w:r>
      <w:proofErr w:type="spellEnd"/>
      <w:r w:rsidRPr="008E4C13">
        <w:rPr>
          <w:rFonts w:ascii="Lucida Sans Unicode"/>
          <w:spacing w:val="-16"/>
          <w:sz w:val="20"/>
          <w:lang w:val="en-US"/>
        </w:rPr>
        <w:t xml:space="preserve"> </w:t>
      </w:r>
      <w:r w:rsidRPr="008E4C13">
        <w:rPr>
          <w:rFonts w:ascii="Lucida Sans Unicode"/>
          <w:sz w:val="20"/>
          <w:lang w:val="en-US"/>
        </w:rPr>
        <w:t>,</w:t>
      </w:r>
      <w:proofErr w:type="gramEnd"/>
      <w:r w:rsidRPr="008E4C13">
        <w:rPr>
          <w:rFonts w:ascii="Lucida Sans Unicode"/>
          <w:spacing w:val="29"/>
          <w:sz w:val="20"/>
          <w:lang w:val="en-US"/>
        </w:rPr>
        <w:t xml:space="preserve"> </w:t>
      </w:r>
      <w:r w:rsidRPr="008E4C13">
        <w:rPr>
          <w:rFonts w:ascii="Lucida Sans Unicode"/>
          <w:spacing w:val="10"/>
          <w:sz w:val="20"/>
          <w:lang w:val="en-US"/>
        </w:rPr>
        <w:t>m.</w:t>
      </w:r>
      <w:r w:rsidRPr="008E4C13">
        <w:rPr>
          <w:rFonts w:ascii="Lucida Sans Unicode"/>
          <w:spacing w:val="-16"/>
          <w:sz w:val="20"/>
          <w:lang w:val="en-US"/>
        </w:rPr>
        <w:t xml:space="preserve"> </w:t>
      </w:r>
      <w:proofErr w:type="spellStart"/>
      <w:r w:rsidRPr="008E4C13">
        <w:rPr>
          <w:rFonts w:ascii="Lucida Sans Unicode"/>
          <w:spacing w:val="12"/>
          <w:sz w:val="20"/>
          <w:lang w:val="en-US"/>
        </w:rPr>
        <w:t>lwc</w:t>
      </w:r>
      <w:proofErr w:type="spellEnd"/>
      <w:r w:rsidRPr="008E4C13">
        <w:rPr>
          <w:rFonts w:ascii="Lucida Sans Unicode"/>
          <w:spacing w:val="-15"/>
          <w:sz w:val="20"/>
          <w:lang w:val="en-US"/>
        </w:rPr>
        <w:t xml:space="preserve"> </w:t>
      </w:r>
      <w:proofErr w:type="spellStart"/>
      <w:r w:rsidRPr="008E4C13">
        <w:rPr>
          <w:rFonts w:ascii="Lucida Sans Unicode"/>
          <w:spacing w:val="15"/>
          <w:sz w:val="20"/>
          <w:lang w:val="en-US"/>
        </w:rPr>
        <w:t>Denoth</w:t>
      </w:r>
      <w:proofErr w:type="spellEnd"/>
      <w:r w:rsidRPr="008E4C13">
        <w:rPr>
          <w:rFonts w:ascii="Lucida Sans Unicode"/>
          <w:spacing w:val="-16"/>
          <w:sz w:val="20"/>
          <w:lang w:val="en-US"/>
        </w:rPr>
        <w:t xml:space="preserve"> </w:t>
      </w:r>
      <w:r w:rsidRPr="008E4C13">
        <w:rPr>
          <w:rFonts w:ascii="Lucida Sans Unicode"/>
          <w:spacing w:val="14"/>
          <w:sz w:val="20"/>
          <w:lang w:val="en-US"/>
        </w:rPr>
        <w:t>Meter</w:t>
      </w:r>
      <w:r w:rsidRPr="008E4C13">
        <w:rPr>
          <w:rFonts w:ascii="Lucida Sans Unicode"/>
          <w:spacing w:val="-16"/>
          <w:sz w:val="20"/>
          <w:lang w:val="en-US"/>
        </w:rPr>
        <w:t xml:space="preserve"> </w:t>
      </w:r>
      <w:r w:rsidRPr="008E4C13">
        <w:rPr>
          <w:rFonts w:ascii="Lucida Sans Unicode"/>
          <w:sz w:val="20"/>
          <w:lang w:val="en-US"/>
        </w:rPr>
        <w:t>,</w:t>
      </w:r>
      <w:r w:rsidRPr="008E4C13">
        <w:rPr>
          <w:rFonts w:ascii="Lucida Sans Unicode"/>
          <w:spacing w:val="71"/>
          <w:sz w:val="20"/>
          <w:lang w:val="en-US"/>
        </w:rPr>
        <w:t xml:space="preserve"> </w:t>
      </w:r>
      <w:r w:rsidRPr="008E4C13">
        <w:rPr>
          <w:rFonts w:ascii="Lucida Sans Unicode"/>
          <w:spacing w:val="10"/>
          <w:sz w:val="20"/>
          <w:lang w:val="en-US"/>
        </w:rPr>
        <w:t>m.</w:t>
      </w:r>
      <w:r w:rsidRPr="008E4C13">
        <w:rPr>
          <w:rFonts w:ascii="Lucida Sans Unicode"/>
          <w:spacing w:val="-16"/>
          <w:sz w:val="20"/>
          <w:lang w:val="en-US"/>
        </w:rPr>
        <w:t xml:space="preserve"> </w:t>
      </w:r>
      <w:proofErr w:type="spellStart"/>
      <w:r w:rsidRPr="008E4C13">
        <w:rPr>
          <w:rFonts w:ascii="Lucida Sans Unicode"/>
          <w:spacing w:val="12"/>
          <w:sz w:val="20"/>
          <w:lang w:val="en-US"/>
        </w:rPr>
        <w:t>dichte</w:t>
      </w:r>
      <w:proofErr w:type="spellEnd"/>
      <w:r w:rsidRPr="008E4C13">
        <w:rPr>
          <w:rFonts w:ascii="Lucida Sans Unicode"/>
          <w:spacing w:val="-16"/>
          <w:sz w:val="20"/>
          <w:lang w:val="en-US"/>
        </w:rPr>
        <w:t xml:space="preserve"> </w:t>
      </w:r>
      <w:r w:rsidRPr="008E4C13">
        <w:rPr>
          <w:rFonts w:ascii="Lucida Sans Unicode"/>
          <w:sz w:val="20"/>
          <w:lang w:val="en-US"/>
        </w:rPr>
        <w:t>,</w:t>
      </w:r>
      <w:r w:rsidRPr="008E4C13">
        <w:rPr>
          <w:rFonts w:ascii="Lucida Sans Unicode"/>
          <w:spacing w:val="70"/>
          <w:sz w:val="20"/>
          <w:lang w:val="en-US"/>
        </w:rPr>
        <w:t xml:space="preserve"> </w:t>
      </w:r>
      <w:r w:rsidRPr="008E4C13">
        <w:rPr>
          <w:rFonts w:ascii="Lucida Sans Unicode"/>
          <w:spacing w:val="10"/>
          <w:sz w:val="20"/>
          <w:lang w:val="en-US"/>
        </w:rPr>
        <w:t>m.</w:t>
      </w:r>
      <w:r w:rsidRPr="008E4C13">
        <w:rPr>
          <w:rFonts w:ascii="Lucida Sans Unicode"/>
          <w:spacing w:val="-16"/>
          <w:sz w:val="20"/>
          <w:lang w:val="en-US"/>
        </w:rPr>
        <w:t xml:space="preserve"> </w:t>
      </w:r>
      <w:proofErr w:type="spellStart"/>
      <w:r w:rsidRPr="008E4C13">
        <w:rPr>
          <w:rFonts w:ascii="Lucida Sans Unicode"/>
          <w:spacing w:val="14"/>
          <w:sz w:val="20"/>
          <w:lang w:val="en-US"/>
        </w:rPr>
        <w:t>tiefe</w:t>
      </w:r>
      <w:proofErr w:type="spellEnd"/>
      <w:r w:rsidRPr="008E4C13">
        <w:rPr>
          <w:rFonts w:ascii="Lucida Sans Unicode"/>
          <w:spacing w:val="-16"/>
          <w:sz w:val="20"/>
          <w:lang w:val="en-US"/>
        </w:rPr>
        <w:t xml:space="preserve"> </w:t>
      </w:r>
      <w:proofErr w:type="spellStart"/>
      <w:r w:rsidRPr="008E4C13">
        <w:rPr>
          <w:rFonts w:ascii="Lucida Sans Unicode"/>
          <w:spacing w:val="16"/>
          <w:sz w:val="20"/>
          <w:lang w:val="en-US"/>
        </w:rPr>
        <w:t>UnterSchnee</w:t>
      </w:r>
      <w:proofErr w:type="spellEnd"/>
      <w:r w:rsidRPr="008E4C13">
        <w:rPr>
          <w:rFonts w:ascii="Lucida Sans Unicode"/>
          <w:spacing w:val="-16"/>
          <w:sz w:val="20"/>
          <w:lang w:val="en-US"/>
        </w:rPr>
        <w:t xml:space="preserve"> </w:t>
      </w:r>
      <w:r w:rsidRPr="008E4C13">
        <w:rPr>
          <w:rFonts w:ascii="Lucida Sans Unicode"/>
          <w:sz w:val="20"/>
          <w:lang w:val="en-US"/>
        </w:rPr>
        <w:t>,</w:t>
      </w:r>
      <w:r w:rsidRPr="008E4C13">
        <w:rPr>
          <w:rFonts w:ascii="Lucida Sans Unicode"/>
          <w:spacing w:val="71"/>
          <w:sz w:val="20"/>
          <w:lang w:val="en-US"/>
        </w:rPr>
        <w:t xml:space="preserve"> </w:t>
      </w:r>
      <w:r w:rsidRPr="008E4C13">
        <w:rPr>
          <w:rFonts w:ascii="Lucida Sans Unicode"/>
          <w:spacing w:val="10"/>
          <w:sz w:val="20"/>
          <w:lang w:val="en-US"/>
        </w:rPr>
        <w:t>m.</w:t>
      </w:r>
      <w:r w:rsidRPr="008E4C13">
        <w:rPr>
          <w:rFonts w:ascii="Lucida Sans Unicode"/>
          <w:spacing w:val="-16"/>
          <w:sz w:val="20"/>
          <w:lang w:val="en-US"/>
        </w:rPr>
        <w:t xml:space="preserve"> </w:t>
      </w:r>
      <w:proofErr w:type="spellStart"/>
      <w:r w:rsidRPr="008E4C13">
        <w:rPr>
          <w:rFonts w:ascii="Lucida Sans Unicode"/>
          <w:spacing w:val="12"/>
          <w:sz w:val="20"/>
          <w:lang w:val="en-US"/>
        </w:rPr>
        <w:t>bild</w:t>
      </w:r>
      <w:proofErr w:type="spellEnd"/>
      <w:r w:rsidRPr="008E4C13">
        <w:rPr>
          <w:rFonts w:ascii="Lucida Sans Unicode"/>
          <w:spacing w:val="12"/>
          <w:sz w:val="20"/>
          <w:lang w:val="en-US"/>
        </w:rPr>
        <w:t xml:space="preserve"> </w:t>
      </w:r>
      <w:r w:rsidRPr="008E4C13">
        <w:rPr>
          <w:rFonts w:ascii="Lucida Sans Unicode"/>
          <w:spacing w:val="10"/>
          <w:w w:val="110"/>
          <w:sz w:val="20"/>
          <w:lang w:val="en-US"/>
        </w:rPr>
        <w:t>t.</w:t>
      </w:r>
      <w:r w:rsidRPr="008E4C13">
        <w:rPr>
          <w:rFonts w:ascii="Lucida Sans Unicode"/>
          <w:spacing w:val="-46"/>
          <w:w w:val="110"/>
          <w:sz w:val="20"/>
          <w:lang w:val="en-US"/>
        </w:rPr>
        <w:t xml:space="preserve"> </w:t>
      </w:r>
      <w:r w:rsidRPr="008E4C13">
        <w:rPr>
          <w:rFonts w:ascii="Lucida Sans Unicode"/>
          <w:w w:val="110"/>
          <w:sz w:val="20"/>
          <w:lang w:val="en-US"/>
        </w:rPr>
        <w:t>id</w:t>
      </w:r>
      <w:r w:rsidRPr="008E4C13">
        <w:rPr>
          <w:rFonts w:ascii="Lucida Sans Unicode"/>
          <w:spacing w:val="30"/>
          <w:w w:val="110"/>
          <w:sz w:val="20"/>
          <w:lang w:val="en-US"/>
        </w:rPr>
        <w:t xml:space="preserve"> </w:t>
      </w:r>
      <w:r w:rsidRPr="008E4C13">
        <w:rPr>
          <w:rFonts w:ascii="Lucida Sans Unicode"/>
          <w:w w:val="110"/>
          <w:sz w:val="20"/>
          <w:lang w:val="en-US"/>
        </w:rPr>
        <w:t>AS</w:t>
      </w:r>
      <w:r w:rsidRPr="008E4C13">
        <w:rPr>
          <w:rFonts w:ascii="Lucida Sans Unicode"/>
          <w:spacing w:val="31"/>
          <w:w w:val="110"/>
          <w:sz w:val="20"/>
          <w:lang w:val="en-US"/>
        </w:rPr>
        <w:t xml:space="preserve"> </w:t>
      </w:r>
      <w:proofErr w:type="spellStart"/>
      <w:r w:rsidRPr="008E4C13">
        <w:rPr>
          <w:rFonts w:ascii="Lucida Sans Unicode"/>
          <w:spacing w:val="13"/>
          <w:w w:val="110"/>
          <w:sz w:val="20"/>
          <w:lang w:val="en-US"/>
        </w:rPr>
        <w:t>tape_id</w:t>
      </w:r>
      <w:proofErr w:type="spellEnd"/>
      <w:r w:rsidRPr="008E4C13">
        <w:rPr>
          <w:rFonts w:ascii="Lucida Sans Unicode"/>
          <w:spacing w:val="-27"/>
          <w:w w:val="110"/>
          <w:sz w:val="20"/>
          <w:lang w:val="en-US"/>
        </w:rPr>
        <w:t xml:space="preserve"> </w:t>
      </w:r>
      <w:r w:rsidRPr="008E4C13">
        <w:rPr>
          <w:rFonts w:ascii="Lucida Sans Unicode"/>
          <w:w w:val="110"/>
          <w:sz w:val="20"/>
          <w:lang w:val="en-US"/>
        </w:rPr>
        <w:t>,</w:t>
      </w:r>
      <w:r w:rsidRPr="008E4C13">
        <w:rPr>
          <w:rFonts w:ascii="Lucida Sans Unicode"/>
          <w:spacing w:val="24"/>
          <w:w w:val="110"/>
          <w:sz w:val="20"/>
          <w:lang w:val="en-US"/>
        </w:rPr>
        <w:t xml:space="preserve"> </w:t>
      </w:r>
      <w:r w:rsidRPr="008E4C13">
        <w:rPr>
          <w:rFonts w:ascii="Lucida Sans Unicode"/>
          <w:spacing w:val="10"/>
          <w:w w:val="110"/>
          <w:sz w:val="20"/>
          <w:lang w:val="en-US"/>
        </w:rPr>
        <w:t>t.</w:t>
      </w:r>
      <w:r w:rsidRPr="008E4C13">
        <w:rPr>
          <w:rFonts w:ascii="Lucida Sans Unicode"/>
          <w:spacing w:val="-42"/>
          <w:w w:val="110"/>
          <w:sz w:val="20"/>
          <w:lang w:val="en-US"/>
        </w:rPr>
        <w:t xml:space="preserve"> </w:t>
      </w:r>
      <w:r w:rsidRPr="008E4C13">
        <w:rPr>
          <w:rFonts w:ascii="Lucida Sans Unicode"/>
          <w:spacing w:val="11"/>
          <w:w w:val="110"/>
          <w:sz w:val="20"/>
          <w:lang w:val="en-US"/>
        </w:rPr>
        <w:t>Red</w:t>
      </w:r>
      <w:r w:rsidRPr="008E4C13">
        <w:rPr>
          <w:rFonts w:ascii="Lucida Sans Unicode"/>
          <w:spacing w:val="-52"/>
          <w:w w:val="110"/>
          <w:sz w:val="20"/>
          <w:lang w:val="en-US"/>
        </w:rPr>
        <w:t xml:space="preserve"> </w:t>
      </w:r>
      <w:proofErr w:type="spellStart"/>
      <w:r w:rsidRPr="008E4C13">
        <w:rPr>
          <w:rFonts w:ascii="Lucida Sans Unicode"/>
          <w:spacing w:val="14"/>
          <w:w w:val="110"/>
          <w:sz w:val="20"/>
          <w:lang w:val="en-US"/>
        </w:rPr>
        <w:t>VsWhite</w:t>
      </w:r>
      <w:proofErr w:type="spellEnd"/>
      <w:r w:rsidRPr="008E4C13">
        <w:rPr>
          <w:rFonts w:ascii="Lucida Sans Unicode"/>
          <w:spacing w:val="-26"/>
          <w:w w:val="110"/>
          <w:sz w:val="20"/>
          <w:lang w:val="en-US"/>
        </w:rPr>
        <w:t xml:space="preserve"> </w:t>
      </w:r>
      <w:r w:rsidRPr="008E4C13">
        <w:rPr>
          <w:rFonts w:ascii="Lucida Sans Unicode"/>
          <w:w w:val="110"/>
          <w:sz w:val="20"/>
          <w:lang w:val="en-US"/>
        </w:rPr>
        <w:t>,</w:t>
      </w:r>
      <w:r w:rsidRPr="008E4C13">
        <w:rPr>
          <w:rFonts w:ascii="Lucida Sans Unicode"/>
          <w:spacing w:val="25"/>
          <w:w w:val="110"/>
          <w:sz w:val="20"/>
          <w:lang w:val="en-US"/>
        </w:rPr>
        <w:t xml:space="preserve"> </w:t>
      </w:r>
      <w:r w:rsidRPr="008E4C13">
        <w:rPr>
          <w:rFonts w:ascii="Lucida Sans Unicode"/>
          <w:spacing w:val="10"/>
          <w:w w:val="110"/>
          <w:sz w:val="20"/>
          <w:lang w:val="en-US"/>
        </w:rPr>
        <w:t>t.</w:t>
      </w:r>
      <w:r w:rsidRPr="008E4C13">
        <w:rPr>
          <w:rFonts w:ascii="Lucida Sans Unicode"/>
          <w:spacing w:val="-42"/>
          <w:w w:val="110"/>
          <w:sz w:val="20"/>
          <w:lang w:val="en-US"/>
        </w:rPr>
        <w:t xml:space="preserve"> </w:t>
      </w:r>
      <w:proofErr w:type="spellStart"/>
      <w:r w:rsidRPr="008E4C13">
        <w:rPr>
          <w:rFonts w:ascii="Lucida Sans Unicode"/>
          <w:spacing w:val="14"/>
          <w:w w:val="110"/>
          <w:sz w:val="20"/>
          <w:lang w:val="en-US"/>
        </w:rPr>
        <w:t>radiusAvg</w:t>
      </w:r>
      <w:proofErr w:type="spellEnd"/>
      <w:r w:rsidRPr="008E4C13">
        <w:rPr>
          <w:rFonts w:ascii="Lucida Sans Unicode"/>
          <w:spacing w:val="-25"/>
          <w:w w:val="110"/>
          <w:sz w:val="20"/>
          <w:lang w:val="en-US"/>
        </w:rPr>
        <w:t xml:space="preserve"> </w:t>
      </w:r>
      <w:r w:rsidRPr="008E4C13">
        <w:rPr>
          <w:rFonts w:ascii="Lucida Sans Unicode"/>
          <w:w w:val="110"/>
          <w:sz w:val="20"/>
          <w:lang w:val="en-US"/>
        </w:rPr>
        <w:t>,</w:t>
      </w:r>
      <w:r w:rsidRPr="008E4C13">
        <w:rPr>
          <w:rFonts w:ascii="Lucida Sans Unicode"/>
          <w:spacing w:val="24"/>
          <w:w w:val="110"/>
          <w:sz w:val="20"/>
          <w:lang w:val="en-US"/>
        </w:rPr>
        <w:t xml:space="preserve"> </w:t>
      </w:r>
      <w:r w:rsidRPr="008E4C13">
        <w:rPr>
          <w:rFonts w:ascii="Lucida Sans Unicode"/>
          <w:spacing w:val="10"/>
          <w:w w:val="110"/>
          <w:sz w:val="20"/>
          <w:lang w:val="en-US"/>
        </w:rPr>
        <w:t>t.</w:t>
      </w:r>
      <w:r w:rsidRPr="008E4C13">
        <w:rPr>
          <w:rFonts w:ascii="Lucida Sans Unicode"/>
          <w:spacing w:val="-42"/>
          <w:w w:val="110"/>
          <w:sz w:val="20"/>
          <w:lang w:val="en-US"/>
        </w:rPr>
        <w:t xml:space="preserve"> </w:t>
      </w:r>
      <w:proofErr w:type="spellStart"/>
      <w:r w:rsidRPr="008E4C13">
        <w:rPr>
          <w:rFonts w:ascii="Lucida Sans Unicode"/>
          <w:spacing w:val="14"/>
          <w:w w:val="110"/>
          <w:sz w:val="20"/>
          <w:lang w:val="en-US"/>
        </w:rPr>
        <w:t>RadiusSD</w:t>
      </w:r>
      <w:proofErr w:type="spellEnd"/>
      <w:r w:rsidRPr="008E4C13">
        <w:rPr>
          <w:rFonts w:ascii="Lucida Sans Unicode"/>
          <w:spacing w:val="-26"/>
          <w:w w:val="110"/>
          <w:sz w:val="20"/>
          <w:lang w:val="en-US"/>
        </w:rPr>
        <w:t xml:space="preserve"> </w:t>
      </w:r>
      <w:r w:rsidRPr="008E4C13">
        <w:rPr>
          <w:rFonts w:ascii="Lucida Sans Unicode"/>
          <w:w w:val="110"/>
          <w:sz w:val="20"/>
          <w:lang w:val="en-US"/>
        </w:rPr>
        <w:t>,</w:t>
      </w:r>
      <w:r w:rsidRPr="008E4C13">
        <w:rPr>
          <w:rFonts w:ascii="Lucida Sans Unicode"/>
          <w:spacing w:val="25"/>
          <w:w w:val="110"/>
          <w:sz w:val="20"/>
          <w:lang w:val="en-US"/>
        </w:rPr>
        <w:t xml:space="preserve"> </w:t>
      </w:r>
      <w:r w:rsidRPr="008E4C13">
        <w:rPr>
          <w:rFonts w:ascii="Lucida Sans Unicode"/>
          <w:spacing w:val="10"/>
          <w:w w:val="110"/>
          <w:sz w:val="20"/>
          <w:lang w:val="en-US"/>
        </w:rPr>
        <w:t>t.</w:t>
      </w:r>
      <w:r w:rsidRPr="008E4C13">
        <w:rPr>
          <w:rFonts w:ascii="Lucida Sans Unicode"/>
          <w:spacing w:val="-44"/>
          <w:w w:val="110"/>
          <w:sz w:val="20"/>
          <w:lang w:val="en-US"/>
        </w:rPr>
        <w:t xml:space="preserve"> </w:t>
      </w:r>
      <w:proofErr w:type="spellStart"/>
      <w:r w:rsidRPr="008E4C13">
        <w:rPr>
          <w:rFonts w:ascii="Lucida Sans Unicode"/>
          <w:spacing w:val="13"/>
          <w:w w:val="110"/>
          <w:sz w:val="20"/>
          <w:lang w:val="en-US"/>
        </w:rPr>
        <w:t>XAxeAvg</w:t>
      </w:r>
      <w:proofErr w:type="spellEnd"/>
      <w:r w:rsidRPr="008E4C13">
        <w:rPr>
          <w:rFonts w:ascii="Lucida Sans Unicode"/>
          <w:spacing w:val="-27"/>
          <w:w w:val="110"/>
          <w:sz w:val="20"/>
          <w:lang w:val="en-US"/>
        </w:rPr>
        <w:t xml:space="preserve"> </w:t>
      </w:r>
      <w:r w:rsidRPr="008E4C13">
        <w:rPr>
          <w:rFonts w:ascii="Lucida Sans Unicode"/>
          <w:w w:val="110"/>
          <w:sz w:val="20"/>
          <w:lang w:val="en-US"/>
        </w:rPr>
        <w:t>,</w:t>
      </w:r>
      <w:r w:rsidRPr="008E4C13">
        <w:rPr>
          <w:rFonts w:ascii="Lucida Sans Unicode"/>
          <w:spacing w:val="37"/>
          <w:w w:val="110"/>
          <w:sz w:val="20"/>
          <w:lang w:val="en-US"/>
        </w:rPr>
        <w:t xml:space="preserve"> </w:t>
      </w:r>
      <w:r w:rsidRPr="008E4C13">
        <w:rPr>
          <w:rFonts w:ascii="Lucida Sans Unicode"/>
          <w:spacing w:val="10"/>
          <w:w w:val="110"/>
          <w:sz w:val="20"/>
          <w:lang w:val="en-US"/>
        </w:rPr>
        <w:t>t.</w:t>
      </w:r>
      <w:r w:rsidRPr="008E4C13">
        <w:rPr>
          <w:rFonts w:ascii="Lucida Sans Unicode"/>
          <w:spacing w:val="-44"/>
          <w:w w:val="110"/>
          <w:sz w:val="20"/>
          <w:lang w:val="en-US"/>
        </w:rPr>
        <w:t xml:space="preserve"> </w:t>
      </w:r>
      <w:proofErr w:type="spellStart"/>
      <w:r w:rsidRPr="008E4C13">
        <w:rPr>
          <w:rFonts w:ascii="Lucida Sans Unicode"/>
          <w:spacing w:val="12"/>
          <w:w w:val="110"/>
          <w:sz w:val="20"/>
          <w:lang w:val="en-US"/>
        </w:rPr>
        <w:t>XAxeS</w:t>
      </w:r>
      <w:proofErr w:type="spellEnd"/>
    </w:p>
    <w:p w14:paraId="2D8E11EF" w14:textId="77777777" w:rsidR="00854AE3" w:rsidRPr="008E4C13" w:rsidRDefault="006C76DB">
      <w:pPr>
        <w:spacing w:line="223" w:lineRule="exact"/>
        <w:ind w:left="542"/>
        <w:jc w:val="both"/>
        <w:rPr>
          <w:rFonts w:ascii="Lucida Sans Unicode"/>
          <w:sz w:val="20"/>
          <w:lang w:val="en-US"/>
        </w:rPr>
      </w:pPr>
      <w:r w:rsidRPr="008E4C13">
        <w:rPr>
          <w:rFonts w:ascii="Lucida Sans Unicode"/>
          <w:spacing w:val="12"/>
          <w:w w:val="95"/>
          <w:sz w:val="20"/>
          <w:lang w:val="en-US"/>
        </w:rPr>
        <w:t>FROM</w:t>
      </w:r>
      <w:r w:rsidRPr="008E4C13">
        <w:rPr>
          <w:rFonts w:ascii="Lucida Sans Unicode"/>
          <w:spacing w:val="50"/>
          <w:sz w:val="20"/>
          <w:lang w:val="en-US"/>
        </w:rPr>
        <w:t xml:space="preserve"> </w:t>
      </w:r>
      <w:r w:rsidRPr="008E4C13">
        <w:rPr>
          <w:rFonts w:ascii="Lucida Sans Unicode"/>
          <w:spacing w:val="13"/>
          <w:sz w:val="20"/>
          <w:lang w:val="en-US"/>
        </w:rPr>
        <w:t>Place</w:t>
      </w:r>
      <w:r w:rsidRPr="008E4C13">
        <w:rPr>
          <w:rFonts w:ascii="Lucida Sans Unicode"/>
          <w:spacing w:val="50"/>
          <w:sz w:val="20"/>
          <w:lang w:val="en-US"/>
        </w:rPr>
        <w:t xml:space="preserve"> </w:t>
      </w:r>
      <w:proofErr w:type="spellStart"/>
      <w:r w:rsidRPr="008E4C13">
        <w:rPr>
          <w:rFonts w:ascii="Lucida Sans Unicode"/>
          <w:spacing w:val="-5"/>
          <w:w w:val="95"/>
          <w:sz w:val="20"/>
          <w:lang w:val="en-US"/>
        </w:rPr>
        <w:t>mo</w:t>
      </w:r>
      <w:proofErr w:type="spellEnd"/>
    </w:p>
    <w:p w14:paraId="3E52D2DE" w14:textId="77777777" w:rsidR="00854AE3" w:rsidRPr="008E4C13" w:rsidRDefault="006C76DB">
      <w:pPr>
        <w:spacing w:before="14" w:line="187" w:lineRule="auto"/>
        <w:ind w:left="542" w:right="3764"/>
        <w:rPr>
          <w:rFonts w:ascii="Lucida Sans Unicode"/>
          <w:sz w:val="20"/>
          <w:lang w:val="en-US"/>
        </w:rPr>
      </w:pPr>
      <w:r w:rsidRPr="008E4C13">
        <w:rPr>
          <w:rFonts w:ascii="Lucida Sans Unicode"/>
          <w:spacing w:val="12"/>
          <w:w w:val="105"/>
          <w:sz w:val="20"/>
          <w:lang w:val="en-US"/>
        </w:rPr>
        <w:t>JOIN</w:t>
      </w:r>
      <w:r w:rsidRPr="008E4C13">
        <w:rPr>
          <w:rFonts w:ascii="Lucida Sans Unicode"/>
          <w:spacing w:val="38"/>
          <w:w w:val="105"/>
          <w:sz w:val="20"/>
          <w:lang w:val="en-US"/>
        </w:rPr>
        <w:t xml:space="preserve"> </w:t>
      </w:r>
      <w:proofErr w:type="spellStart"/>
      <w:r w:rsidRPr="008E4C13">
        <w:rPr>
          <w:rFonts w:ascii="Lucida Sans Unicode"/>
          <w:spacing w:val="17"/>
          <w:w w:val="105"/>
          <w:sz w:val="20"/>
          <w:lang w:val="en-US"/>
        </w:rPr>
        <w:t>MeasurmentSeries</w:t>
      </w:r>
      <w:proofErr w:type="spellEnd"/>
      <w:r w:rsidRPr="008E4C13">
        <w:rPr>
          <w:rFonts w:ascii="Lucida Sans Unicode"/>
          <w:spacing w:val="36"/>
          <w:w w:val="105"/>
          <w:sz w:val="20"/>
          <w:lang w:val="en-US"/>
        </w:rPr>
        <w:t xml:space="preserve"> </w:t>
      </w:r>
      <w:proofErr w:type="spellStart"/>
      <w:r w:rsidRPr="008E4C13">
        <w:rPr>
          <w:rFonts w:ascii="Lucida Sans Unicode"/>
          <w:w w:val="105"/>
          <w:sz w:val="20"/>
          <w:lang w:val="en-US"/>
        </w:rPr>
        <w:t>mr</w:t>
      </w:r>
      <w:proofErr w:type="spellEnd"/>
      <w:r w:rsidRPr="008E4C13">
        <w:rPr>
          <w:rFonts w:ascii="Lucida Sans Unicode"/>
          <w:spacing w:val="37"/>
          <w:w w:val="105"/>
          <w:sz w:val="20"/>
          <w:lang w:val="en-US"/>
        </w:rPr>
        <w:t xml:space="preserve"> </w:t>
      </w:r>
      <w:r w:rsidRPr="008E4C13">
        <w:rPr>
          <w:rFonts w:ascii="Lucida Sans Unicode"/>
          <w:w w:val="95"/>
          <w:sz w:val="20"/>
          <w:lang w:val="en-US"/>
        </w:rPr>
        <w:t>ON</w:t>
      </w:r>
      <w:r w:rsidRPr="008E4C13">
        <w:rPr>
          <w:rFonts w:ascii="Lucida Sans Unicode"/>
          <w:spacing w:val="39"/>
          <w:w w:val="105"/>
          <w:sz w:val="20"/>
          <w:lang w:val="en-US"/>
        </w:rPr>
        <w:t xml:space="preserve"> </w:t>
      </w:r>
      <w:r w:rsidRPr="008E4C13">
        <w:rPr>
          <w:rFonts w:ascii="Lucida Sans Unicode"/>
          <w:spacing w:val="12"/>
          <w:w w:val="105"/>
          <w:sz w:val="20"/>
          <w:lang w:val="en-US"/>
        </w:rPr>
        <w:t>mo.</w:t>
      </w:r>
      <w:r w:rsidRPr="008E4C13">
        <w:rPr>
          <w:rFonts w:ascii="Lucida Sans Unicode"/>
          <w:spacing w:val="-43"/>
          <w:w w:val="105"/>
          <w:sz w:val="20"/>
          <w:lang w:val="en-US"/>
        </w:rPr>
        <w:t xml:space="preserve"> </w:t>
      </w:r>
      <w:r w:rsidRPr="008E4C13">
        <w:rPr>
          <w:rFonts w:ascii="Lucida Sans Unicode"/>
          <w:w w:val="125"/>
          <w:sz w:val="20"/>
          <w:lang w:val="en-US"/>
        </w:rPr>
        <w:t>id</w:t>
      </w:r>
      <w:r w:rsidRPr="008E4C13">
        <w:rPr>
          <w:rFonts w:ascii="Lucida Sans Unicode"/>
          <w:spacing w:val="25"/>
          <w:w w:val="125"/>
          <w:sz w:val="20"/>
          <w:lang w:val="en-US"/>
        </w:rPr>
        <w:t xml:space="preserve"> </w:t>
      </w:r>
      <w:r w:rsidRPr="008E4C13">
        <w:rPr>
          <w:rFonts w:ascii="Lucida Sans Unicode"/>
          <w:w w:val="95"/>
          <w:sz w:val="20"/>
          <w:lang w:val="en-US"/>
        </w:rPr>
        <w:t>=</w:t>
      </w:r>
      <w:r w:rsidRPr="008E4C13">
        <w:rPr>
          <w:rFonts w:ascii="Lucida Sans Unicode"/>
          <w:spacing w:val="37"/>
          <w:w w:val="105"/>
          <w:sz w:val="20"/>
          <w:lang w:val="en-US"/>
        </w:rPr>
        <w:t xml:space="preserve"> </w:t>
      </w:r>
      <w:proofErr w:type="spellStart"/>
      <w:r w:rsidRPr="008E4C13">
        <w:rPr>
          <w:rFonts w:ascii="Lucida Sans Unicode"/>
          <w:spacing w:val="12"/>
          <w:w w:val="105"/>
          <w:sz w:val="20"/>
          <w:lang w:val="en-US"/>
        </w:rPr>
        <w:t>mr.</w:t>
      </w:r>
      <w:proofErr w:type="spellEnd"/>
      <w:r w:rsidRPr="008E4C13">
        <w:rPr>
          <w:rFonts w:ascii="Lucida Sans Unicode"/>
          <w:spacing w:val="-39"/>
          <w:w w:val="105"/>
          <w:sz w:val="20"/>
          <w:lang w:val="en-US"/>
        </w:rPr>
        <w:t xml:space="preserve"> </w:t>
      </w:r>
      <w:proofErr w:type="spellStart"/>
      <w:r w:rsidRPr="008E4C13">
        <w:rPr>
          <w:rFonts w:ascii="Lucida Sans Unicode"/>
          <w:spacing w:val="15"/>
          <w:w w:val="105"/>
          <w:sz w:val="20"/>
          <w:lang w:val="en-US"/>
        </w:rPr>
        <w:t>Place_id</w:t>
      </w:r>
      <w:proofErr w:type="spellEnd"/>
      <w:r w:rsidRPr="008E4C13">
        <w:rPr>
          <w:rFonts w:ascii="Lucida Sans Unicode"/>
          <w:spacing w:val="15"/>
          <w:w w:val="105"/>
          <w:sz w:val="20"/>
          <w:lang w:val="en-US"/>
        </w:rPr>
        <w:t xml:space="preserve"> </w:t>
      </w:r>
      <w:r w:rsidRPr="008E4C13">
        <w:rPr>
          <w:rFonts w:ascii="Lucida Sans Unicode"/>
          <w:spacing w:val="12"/>
          <w:sz w:val="20"/>
          <w:lang w:val="en-US"/>
        </w:rPr>
        <w:t>JOIN</w:t>
      </w:r>
      <w:r w:rsidRPr="008E4C13">
        <w:rPr>
          <w:rFonts w:ascii="Lucida Sans Unicode"/>
          <w:spacing w:val="40"/>
          <w:sz w:val="20"/>
          <w:lang w:val="en-US"/>
        </w:rPr>
        <w:t xml:space="preserve"> </w:t>
      </w:r>
      <w:proofErr w:type="spellStart"/>
      <w:r w:rsidRPr="008E4C13">
        <w:rPr>
          <w:rFonts w:ascii="Lucida Sans Unicode"/>
          <w:spacing w:val="12"/>
          <w:sz w:val="20"/>
          <w:lang w:val="en-US"/>
        </w:rPr>
        <w:t>Measurment</w:t>
      </w:r>
      <w:proofErr w:type="spellEnd"/>
      <w:r w:rsidRPr="008E4C13">
        <w:rPr>
          <w:rFonts w:ascii="Lucida Sans Unicode"/>
          <w:spacing w:val="37"/>
          <w:sz w:val="20"/>
          <w:lang w:val="en-US"/>
        </w:rPr>
        <w:t xml:space="preserve"> </w:t>
      </w:r>
      <w:r w:rsidRPr="008E4C13">
        <w:rPr>
          <w:rFonts w:ascii="Lucida Sans Unicode"/>
          <w:sz w:val="20"/>
          <w:lang w:val="en-US"/>
        </w:rPr>
        <w:t>m</w:t>
      </w:r>
      <w:r w:rsidRPr="008E4C13">
        <w:rPr>
          <w:rFonts w:ascii="Lucida Sans Unicode"/>
          <w:spacing w:val="35"/>
          <w:sz w:val="20"/>
          <w:lang w:val="en-US"/>
        </w:rPr>
        <w:t xml:space="preserve"> </w:t>
      </w:r>
      <w:r w:rsidRPr="008E4C13">
        <w:rPr>
          <w:rFonts w:ascii="Lucida Sans Unicode"/>
          <w:sz w:val="20"/>
          <w:lang w:val="en-US"/>
        </w:rPr>
        <w:t>ON</w:t>
      </w:r>
      <w:r w:rsidRPr="008E4C13">
        <w:rPr>
          <w:rFonts w:ascii="Lucida Sans Unicode"/>
          <w:spacing w:val="40"/>
          <w:sz w:val="20"/>
          <w:lang w:val="en-US"/>
        </w:rPr>
        <w:t xml:space="preserve"> </w:t>
      </w:r>
      <w:proofErr w:type="spellStart"/>
      <w:r w:rsidRPr="008E4C13">
        <w:rPr>
          <w:rFonts w:ascii="Lucida Sans Unicode"/>
          <w:spacing w:val="12"/>
          <w:sz w:val="20"/>
          <w:lang w:val="en-US"/>
        </w:rPr>
        <w:t>mr.</w:t>
      </w:r>
      <w:proofErr w:type="spellEnd"/>
      <w:r w:rsidRPr="008E4C13">
        <w:rPr>
          <w:rFonts w:ascii="Lucida Sans Unicode"/>
          <w:spacing w:val="-39"/>
          <w:sz w:val="20"/>
          <w:lang w:val="en-US"/>
        </w:rPr>
        <w:t xml:space="preserve"> </w:t>
      </w:r>
      <w:r w:rsidRPr="008E4C13">
        <w:rPr>
          <w:rFonts w:ascii="Lucida Sans Unicode"/>
          <w:sz w:val="20"/>
          <w:lang w:val="en-US"/>
        </w:rPr>
        <w:t>id</w:t>
      </w:r>
      <w:r w:rsidRPr="008E4C13">
        <w:rPr>
          <w:rFonts w:ascii="Lucida Sans Unicode"/>
          <w:spacing w:val="39"/>
          <w:sz w:val="20"/>
          <w:lang w:val="en-US"/>
        </w:rPr>
        <w:t xml:space="preserve"> </w:t>
      </w:r>
      <w:r w:rsidRPr="008E4C13">
        <w:rPr>
          <w:rFonts w:ascii="Lucida Sans Unicode"/>
          <w:sz w:val="20"/>
          <w:lang w:val="en-US"/>
        </w:rPr>
        <w:t>=</w:t>
      </w:r>
      <w:r w:rsidRPr="008E4C13">
        <w:rPr>
          <w:rFonts w:ascii="Lucida Sans Unicode"/>
          <w:spacing w:val="36"/>
          <w:sz w:val="20"/>
          <w:lang w:val="en-US"/>
        </w:rPr>
        <w:t xml:space="preserve"> </w:t>
      </w:r>
      <w:r w:rsidRPr="008E4C13">
        <w:rPr>
          <w:rFonts w:ascii="Lucida Sans Unicode"/>
          <w:spacing w:val="10"/>
          <w:sz w:val="20"/>
          <w:lang w:val="en-US"/>
        </w:rPr>
        <w:t>m.</w:t>
      </w:r>
      <w:r w:rsidRPr="008E4C13">
        <w:rPr>
          <w:rFonts w:ascii="Lucida Sans Unicode"/>
          <w:spacing w:val="-34"/>
          <w:sz w:val="20"/>
          <w:lang w:val="en-US"/>
        </w:rPr>
        <w:t xml:space="preserve"> </w:t>
      </w:r>
      <w:proofErr w:type="spellStart"/>
      <w:r w:rsidRPr="008E4C13">
        <w:rPr>
          <w:rFonts w:ascii="Lucida Sans Unicode"/>
          <w:spacing w:val="12"/>
          <w:sz w:val="20"/>
          <w:lang w:val="en-US"/>
        </w:rPr>
        <w:t>MeasurmentSeries_id</w:t>
      </w:r>
      <w:proofErr w:type="spellEnd"/>
      <w:r w:rsidRPr="008E4C13">
        <w:rPr>
          <w:rFonts w:ascii="Lucida Sans Unicode"/>
          <w:spacing w:val="12"/>
          <w:sz w:val="20"/>
          <w:lang w:val="en-US"/>
        </w:rPr>
        <w:t xml:space="preserve"> </w:t>
      </w:r>
      <w:r w:rsidRPr="008E4C13">
        <w:rPr>
          <w:rFonts w:ascii="Lucida Sans Unicode"/>
          <w:spacing w:val="12"/>
          <w:w w:val="105"/>
          <w:sz w:val="20"/>
          <w:lang w:val="en-US"/>
        </w:rPr>
        <w:t>JOIN</w:t>
      </w:r>
      <w:r w:rsidRPr="008E4C13">
        <w:rPr>
          <w:rFonts w:ascii="Lucida Sans Unicode"/>
          <w:spacing w:val="36"/>
          <w:w w:val="105"/>
          <w:sz w:val="20"/>
          <w:lang w:val="en-US"/>
        </w:rPr>
        <w:t xml:space="preserve"> </w:t>
      </w:r>
      <w:r w:rsidRPr="008E4C13">
        <w:rPr>
          <w:rFonts w:ascii="Lucida Sans Unicode"/>
          <w:spacing w:val="12"/>
          <w:w w:val="105"/>
          <w:sz w:val="20"/>
          <w:lang w:val="en-US"/>
        </w:rPr>
        <w:t>Tape</w:t>
      </w:r>
      <w:r w:rsidRPr="008E4C13">
        <w:rPr>
          <w:rFonts w:ascii="Lucida Sans Unicode"/>
          <w:spacing w:val="14"/>
          <w:w w:val="135"/>
          <w:sz w:val="20"/>
          <w:lang w:val="en-US"/>
        </w:rPr>
        <w:t xml:space="preserve"> </w:t>
      </w:r>
      <w:r w:rsidRPr="008E4C13">
        <w:rPr>
          <w:rFonts w:ascii="Lucida Sans Unicode"/>
          <w:w w:val="135"/>
          <w:sz w:val="20"/>
          <w:lang w:val="en-US"/>
        </w:rPr>
        <w:t>t</w:t>
      </w:r>
      <w:r w:rsidRPr="008E4C13">
        <w:rPr>
          <w:rFonts w:ascii="Lucida Sans Unicode"/>
          <w:spacing w:val="19"/>
          <w:w w:val="135"/>
          <w:sz w:val="20"/>
          <w:lang w:val="en-US"/>
        </w:rPr>
        <w:t xml:space="preserve"> </w:t>
      </w:r>
      <w:r w:rsidRPr="008E4C13">
        <w:rPr>
          <w:rFonts w:ascii="Lucida Sans Unicode"/>
          <w:w w:val="95"/>
          <w:sz w:val="20"/>
          <w:lang w:val="en-US"/>
        </w:rPr>
        <w:t>ON</w:t>
      </w:r>
      <w:r w:rsidRPr="008E4C13">
        <w:rPr>
          <w:rFonts w:ascii="Lucida Sans Unicode"/>
          <w:spacing w:val="40"/>
          <w:w w:val="105"/>
          <w:sz w:val="20"/>
          <w:lang w:val="en-US"/>
        </w:rPr>
        <w:t xml:space="preserve"> </w:t>
      </w:r>
      <w:r w:rsidRPr="008E4C13">
        <w:rPr>
          <w:rFonts w:ascii="Lucida Sans Unicode"/>
          <w:spacing w:val="10"/>
          <w:w w:val="105"/>
          <w:sz w:val="20"/>
          <w:lang w:val="en-US"/>
        </w:rPr>
        <w:t>m.</w:t>
      </w:r>
      <w:r w:rsidRPr="008E4C13">
        <w:rPr>
          <w:rFonts w:ascii="Lucida Sans Unicode"/>
          <w:spacing w:val="-43"/>
          <w:w w:val="105"/>
          <w:sz w:val="20"/>
          <w:lang w:val="en-US"/>
        </w:rPr>
        <w:t xml:space="preserve"> </w:t>
      </w:r>
      <w:r w:rsidRPr="008E4C13">
        <w:rPr>
          <w:rFonts w:ascii="Lucida Sans Unicode"/>
          <w:w w:val="135"/>
          <w:sz w:val="20"/>
          <w:lang w:val="en-US"/>
        </w:rPr>
        <w:t>id</w:t>
      </w:r>
      <w:r w:rsidRPr="008E4C13">
        <w:rPr>
          <w:rFonts w:ascii="Lucida Sans Unicode"/>
          <w:spacing w:val="22"/>
          <w:w w:val="135"/>
          <w:sz w:val="20"/>
          <w:lang w:val="en-US"/>
        </w:rPr>
        <w:t xml:space="preserve"> </w:t>
      </w:r>
      <w:r w:rsidRPr="008E4C13">
        <w:rPr>
          <w:rFonts w:ascii="Lucida Sans Unicode"/>
          <w:w w:val="95"/>
          <w:sz w:val="20"/>
          <w:lang w:val="en-US"/>
        </w:rPr>
        <w:t>=</w:t>
      </w:r>
      <w:r w:rsidRPr="008E4C13">
        <w:rPr>
          <w:rFonts w:ascii="Lucida Sans Unicode"/>
          <w:spacing w:val="18"/>
          <w:w w:val="135"/>
          <w:sz w:val="20"/>
          <w:lang w:val="en-US"/>
        </w:rPr>
        <w:t xml:space="preserve"> </w:t>
      </w:r>
      <w:r w:rsidRPr="008E4C13">
        <w:rPr>
          <w:rFonts w:ascii="Lucida Sans Unicode"/>
          <w:spacing w:val="10"/>
          <w:w w:val="135"/>
          <w:sz w:val="20"/>
          <w:lang w:val="en-US"/>
        </w:rPr>
        <w:t>t.</w:t>
      </w:r>
      <w:r w:rsidRPr="008E4C13">
        <w:rPr>
          <w:rFonts w:ascii="Lucida Sans Unicode"/>
          <w:spacing w:val="-57"/>
          <w:w w:val="135"/>
          <w:sz w:val="20"/>
          <w:lang w:val="en-US"/>
        </w:rPr>
        <w:t xml:space="preserve"> </w:t>
      </w:r>
      <w:proofErr w:type="spellStart"/>
      <w:r w:rsidRPr="008E4C13">
        <w:rPr>
          <w:rFonts w:ascii="Lucida Sans Unicode"/>
          <w:spacing w:val="17"/>
          <w:w w:val="105"/>
          <w:sz w:val="20"/>
          <w:lang w:val="en-US"/>
        </w:rPr>
        <w:t>Measurment_</w:t>
      </w:r>
      <w:proofErr w:type="gramStart"/>
      <w:r w:rsidRPr="008E4C13">
        <w:rPr>
          <w:rFonts w:ascii="Lucida Sans Unicode"/>
          <w:spacing w:val="17"/>
          <w:w w:val="105"/>
          <w:sz w:val="20"/>
          <w:lang w:val="en-US"/>
        </w:rPr>
        <w:t>id</w:t>
      </w:r>
      <w:proofErr w:type="spellEnd"/>
      <w:r w:rsidRPr="008E4C13">
        <w:rPr>
          <w:rFonts w:ascii="Lucida Sans Unicode"/>
          <w:spacing w:val="-37"/>
          <w:w w:val="105"/>
          <w:sz w:val="20"/>
          <w:lang w:val="en-US"/>
        </w:rPr>
        <w:t xml:space="preserve"> </w:t>
      </w:r>
      <w:r w:rsidRPr="008E4C13">
        <w:rPr>
          <w:rFonts w:ascii="Lucida Sans Unicode"/>
          <w:w w:val="135"/>
          <w:sz w:val="20"/>
          <w:lang w:val="en-US"/>
        </w:rPr>
        <w:t>;</w:t>
      </w:r>
      <w:proofErr w:type="gramEnd"/>
    </w:p>
    <w:p w14:paraId="0A706EB6" w14:textId="77777777" w:rsidR="00854AE3" w:rsidRPr="008E4C13" w:rsidRDefault="00854AE3">
      <w:pPr>
        <w:spacing w:line="187" w:lineRule="auto"/>
        <w:rPr>
          <w:rFonts w:ascii="Lucida Sans Unicode"/>
          <w:sz w:val="20"/>
          <w:lang w:val="en-US"/>
        </w:rPr>
        <w:sectPr w:rsidR="00854AE3" w:rsidRPr="008E4C13">
          <w:pgSz w:w="11910" w:h="16840"/>
          <w:pgMar w:top="1920" w:right="0" w:bottom="2640" w:left="1260" w:header="1033" w:footer="2458" w:gutter="0"/>
          <w:cols w:space="720"/>
        </w:sectPr>
      </w:pPr>
    </w:p>
    <w:p w14:paraId="1653EA5A" w14:textId="77777777" w:rsidR="00854AE3" w:rsidRDefault="006C76DB">
      <w:pPr>
        <w:pStyle w:val="Textkrper"/>
        <w:spacing w:before="115"/>
        <w:ind w:left="543" w:firstLine="2125"/>
      </w:pPr>
      <w:r>
        <w:rPr>
          <w:w w:val="105"/>
        </w:rPr>
        <w:t>Listing</w:t>
      </w:r>
      <w:r>
        <w:rPr>
          <w:spacing w:val="-8"/>
          <w:w w:val="105"/>
        </w:rPr>
        <w:t xml:space="preserve"> </w:t>
      </w:r>
      <w:r>
        <w:rPr>
          <w:w w:val="105"/>
        </w:rPr>
        <w:t>4:</w:t>
      </w:r>
      <w:r>
        <w:rPr>
          <w:spacing w:val="-7"/>
          <w:w w:val="105"/>
        </w:rPr>
        <w:t xml:space="preserve"> </w:t>
      </w:r>
      <w:r>
        <w:rPr>
          <w:w w:val="105"/>
        </w:rPr>
        <w:t>SQL-Code</w:t>
      </w:r>
      <w:r>
        <w:rPr>
          <w:spacing w:val="-8"/>
          <w:w w:val="105"/>
        </w:rPr>
        <w:t xml:space="preserve"> </w:t>
      </w:r>
      <w:r>
        <w:rPr>
          <w:w w:val="105"/>
        </w:rPr>
        <w:t>für</w:t>
      </w:r>
      <w:r>
        <w:rPr>
          <w:spacing w:val="-8"/>
          <w:w w:val="105"/>
        </w:rPr>
        <w:t xml:space="preserve"> </w:t>
      </w:r>
      <w:r>
        <w:rPr>
          <w:w w:val="105"/>
        </w:rPr>
        <w:t>Beispiel</w:t>
      </w:r>
      <w:r>
        <w:rPr>
          <w:spacing w:val="-8"/>
          <w:w w:val="105"/>
        </w:rPr>
        <w:t xml:space="preserve"> </w:t>
      </w:r>
      <w:r>
        <w:rPr>
          <w:spacing w:val="-2"/>
          <w:w w:val="105"/>
        </w:rPr>
        <w:t>Daten</w:t>
      </w:r>
    </w:p>
    <w:p w14:paraId="2C5234F2" w14:textId="77777777" w:rsidR="00854AE3" w:rsidRPr="008E4C13" w:rsidRDefault="006C76DB">
      <w:pPr>
        <w:spacing w:before="60" w:line="187" w:lineRule="auto"/>
        <w:ind w:left="543" w:right="3355"/>
        <w:rPr>
          <w:rFonts w:ascii="Lucida Sans Unicode" w:hAnsi="Lucida Sans Unicode"/>
          <w:sz w:val="20"/>
          <w:lang w:val="en-US"/>
        </w:rPr>
      </w:pPr>
      <w:r w:rsidRPr="008E4C13">
        <w:rPr>
          <w:rFonts w:ascii="Lucida Sans Unicode" w:hAnsi="Lucida Sans Unicode"/>
          <w:spacing w:val="14"/>
          <w:sz w:val="20"/>
          <w:lang w:val="en-US"/>
        </w:rPr>
        <w:t>INSERT</w:t>
      </w:r>
      <w:r w:rsidRPr="008E4C13">
        <w:rPr>
          <w:rFonts w:ascii="Lucida Sans Unicode" w:hAnsi="Lucida Sans Unicode"/>
          <w:spacing w:val="40"/>
          <w:sz w:val="20"/>
          <w:lang w:val="en-US"/>
        </w:rPr>
        <w:t xml:space="preserve"> </w:t>
      </w:r>
      <w:r w:rsidRPr="008E4C13">
        <w:rPr>
          <w:rFonts w:ascii="Lucida Sans Unicode" w:hAnsi="Lucida Sans Unicode"/>
          <w:spacing w:val="12"/>
          <w:sz w:val="20"/>
          <w:lang w:val="en-US"/>
        </w:rPr>
        <w:t>INTO</w:t>
      </w:r>
      <w:r w:rsidRPr="008E4C13">
        <w:rPr>
          <w:rFonts w:ascii="Lucida Sans Unicode" w:hAnsi="Lucida Sans Unicode"/>
          <w:spacing w:val="39"/>
          <w:sz w:val="20"/>
          <w:lang w:val="en-US"/>
        </w:rPr>
        <w:t xml:space="preserve"> </w:t>
      </w:r>
      <w:r w:rsidRPr="008E4C13">
        <w:rPr>
          <w:rFonts w:ascii="Lucida Sans Unicode" w:hAnsi="Lucida Sans Unicode"/>
          <w:spacing w:val="13"/>
          <w:sz w:val="20"/>
          <w:lang w:val="en-US"/>
        </w:rPr>
        <w:t>Place</w:t>
      </w:r>
      <w:r w:rsidRPr="008E4C13">
        <w:rPr>
          <w:rFonts w:ascii="Lucida Sans Unicode" w:hAnsi="Lucida Sans Unicode"/>
          <w:spacing w:val="15"/>
          <w:w w:val="135"/>
          <w:sz w:val="20"/>
          <w:lang w:val="en-US"/>
        </w:rPr>
        <w:t xml:space="preserve"> </w:t>
      </w:r>
      <w:proofErr w:type="gramStart"/>
      <w:r w:rsidRPr="008E4C13">
        <w:rPr>
          <w:rFonts w:ascii="Lucida Sans Unicode" w:hAnsi="Lucida Sans Unicode"/>
          <w:w w:val="135"/>
          <w:sz w:val="20"/>
          <w:lang w:val="en-US"/>
        </w:rPr>
        <w:t>(</w:t>
      </w:r>
      <w:r w:rsidRPr="008E4C13">
        <w:rPr>
          <w:rFonts w:ascii="Lucida Sans Unicode" w:hAnsi="Lucida Sans Unicode"/>
          <w:spacing w:val="-62"/>
          <w:w w:val="135"/>
          <w:sz w:val="20"/>
          <w:lang w:val="en-US"/>
        </w:rPr>
        <w:t xml:space="preserve"> </w:t>
      </w:r>
      <w:r w:rsidRPr="008E4C13">
        <w:rPr>
          <w:rFonts w:ascii="Lucida Sans Unicode" w:hAnsi="Lucida Sans Unicode"/>
          <w:spacing w:val="9"/>
          <w:sz w:val="20"/>
          <w:lang w:val="en-US"/>
        </w:rPr>
        <w:t>Name</w:t>
      </w:r>
      <w:proofErr w:type="gramEnd"/>
      <w:r w:rsidRPr="008E4C13">
        <w:rPr>
          <w:rFonts w:ascii="Lucida Sans Unicode" w:hAnsi="Lucida Sans Unicode"/>
          <w:spacing w:val="-26"/>
          <w:sz w:val="20"/>
          <w:lang w:val="en-US"/>
        </w:rPr>
        <w:t xml:space="preserve"> </w:t>
      </w:r>
      <w:r w:rsidRPr="008E4C13">
        <w:rPr>
          <w:rFonts w:ascii="Lucida Sans Unicode" w:hAnsi="Lucida Sans Unicode"/>
          <w:w w:val="135"/>
          <w:sz w:val="20"/>
          <w:lang w:val="en-US"/>
        </w:rPr>
        <w:t>,</w:t>
      </w:r>
      <w:r w:rsidRPr="008E4C13">
        <w:rPr>
          <w:rFonts w:ascii="Lucida Sans Unicode" w:hAnsi="Lucida Sans Unicode"/>
          <w:spacing w:val="29"/>
          <w:w w:val="135"/>
          <w:sz w:val="20"/>
          <w:lang w:val="en-US"/>
        </w:rPr>
        <w:t xml:space="preserve"> </w:t>
      </w:r>
      <w:r w:rsidRPr="008E4C13">
        <w:rPr>
          <w:rFonts w:ascii="Lucida Sans Unicode" w:hAnsi="Lucida Sans Unicode"/>
          <w:spacing w:val="15"/>
          <w:sz w:val="20"/>
          <w:lang w:val="en-US"/>
        </w:rPr>
        <w:t>Coordinate</w:t>
      </w:r>
      <w:r w:rsidRPr="008E4C13">
        <w:rPr>
          <w:rFonts w:ascii="Lucida Sans Unicode" w:hAnsi="Lucida Sans Unicode"/>
          <w:spacing w:val="-46"/>
          <w:sz w:val="20"/>
          <w:lang w:val="en-US"/>
        </w:rPr>
        <w:t xml:space="preserve"> </w:t>
      </w:r>
      <w:r w:rsidRPr="008E4C13">
        <w:rPr>
          <w:rFonts w:ascii="Lucida Sans Unicode" w:hAnsi="Lucida Sans Unicode"/>
          <w:sz w:val="20"/>
          <w:lang w:val="en-US"/>
        </w:rPr>
        <w:t>N</w:t>
      </w:r>
      <w:r w:rsidRPr="008E4C13">
        <w:rPr>
          <w:rFonts w:ascii="Lucida Sans Unicode" w:hAnsi="Lucida Sans Unicode"/>
          <w:spacing w:val="-18"/>
          <w:sz w:val="20"/>
          <w:lang w:val="en-US"/>
        </w:rPr>
        <w:t xml:space="preserve"> </w:t>
      </w:r>
      <w:r w:rsidRPr="008E4C13">
        <w:rPr>
          <w:rFonts w:ascii="Lucida Sans Unicode" w:hAnsi="Lucida Sans Unicode"/>
          <w:w w:val="135"/>
          <w:sz w:val="20"/>
          <w:lang w:val="en-US"/>
        </w:rPr>
        <w:t>,</w:t>
      </w:r>
      <w:r w:rsidRPr="008E4C13">
        <w:rPr>
          <w:rFonts w:ascii="Lucida Sans Unicode" w:hAnsi="Lucida Sans Unicode"/>
          <w:spacing w:val="29"/>
          <w:w w:val="135"/>
          <w:sz w:val="20"/>
          <w:lang w:val="en-US"/>
        </w:rPr>
        <w:t xml:space="preserve"> </w:t>
      </w:r>
      <w:r w:rsidRPr="008E4C13">
        <w:rPr>
          <w:rFonts w:ascii="Lucida Sans Unicode" w:hAnsi="Lucida Sans Unicode"/>
          <w:spacing w:val="17"/>
          <w:sz w:val="20"/>
          <w:lang w:val="en-US"/>
        </w:rPr>
        <w:t>Coordinate</w:t>
      </w:r>
      <w:r w:rsidRPr="008E4C13">
        <w:rPr>
          <w:rFonts w:ascii="Lucida Sans Unicode" w:hAnsi="Lucida Sans Unicode"/>
          <w:spacing w:val="-45"/>
          <w:sz w:val="20"/>
          <w:lang w:val="en-US"/>
        </w:rPr>
        <w:t xml:space="preserve"> </w:t>
      </w:r>
      <w:r w:rsidRPr="008E4C13">
        <w:rPr>
          <w:rFonts w:ascii="Lucida Sans Unicode" w:hAnsi="Lucida Sans Unicode"/>
          <w:sz w:val="20"/>
          <w:lang w:val="en-US"/>
        </w:rPr>
        <w:t>E</w:t>
      </w:r>
      <w:r w:rsidRPr="008E4C13">
        <w:rPr>
          <w:rFonts w:ascii="Lucida Sans Unicode" w:hAnsi="Lucida Sans Unicode"/>
          <w:spacing w:val="-34"/>
          <w:sz w:val="20"/>
          <w:lang w:val="en-US"/>
        </w:rPr>
        <w:t xml:space="preserve"> </w:t>
      </w:r>
      <w:r w:rsidRPr="008E4C13">
        <w:rPr>
          <w:rFonts w:ascii="Lucida Sans Unicode" w:hAnsi="Lucida Sans Unicode"/>
          <w:w w:val="135"/>
          <w:sz w:val="20"/>
          <w:lang w:val="en-US"/>
        </w:rPr>
        <w:t xml:space="preserve">) </w:t>
      </w:r>
      <w:r w:rsidRPr="008E4C13">
        <w:rPr>
          <w:rFonts w:ascii="Lucida Sans Unicode" w:hAnsi="Lucida Sans Unicode"/>
          <w:spacing w:val="14"/>
          <w:sz w:val="20"/>
          <w:lang w:val="en-US"/>
        </w:rPr>
        <w:t>VALUES</w:t>
      </w:r>
      <w:r w:rsidRPr="008E4C13">
        <w:rPr>
          <w:rFonts w:ascii="Lucida Sans Unicode" w:hAnsi="Lucida Sans Unicode"/>
          <w:spacing w:val="40"/>
          <w:w w:val="135"/>
          <w:sz w:val="20"/>
          <w:lang w:val="en-US"/>
        </w:rPr>
        <w:t xml:space="preserve"> </w:t>
      </w:r>
      <w:r w:rsidRPr="008E4C13">
        <w:rPr>
          <w:rFonts w:ascii="Lucida Sans Unicode" w:hAnsi="Lucida Sans Unicode"/>
          <w:spacing w:val="12"/>
          <w:w w:val="135"/>
          <w:sz w:val="20"/>
          <w:lang w:val="en-US"/>
        </w:rPr>
        <w:t>(’</w:t>
      </w:r>
      <w:r w:rsidRPr="008E4C13">
        <w:rPr>
          <w:rFonts w:ascii="Lucida Sans Unicode" w:hAnsi="Lucida Sans Unicode"/>
          <w:spacing w:val="-61"/>
          <w:w w:val="135"/>
          <w:sz w:val="20"/>
          <w:lang w:val="en-US"/>
        </w:rPr>
        <w:t xml:space="preserve"> </w:t>
      </w:r>
      <w:proofErr w:type="spellStart"/>
      <w:r w:rsidRPr="008E4C13">
        <w:rPr>
          <w:rFonts w:ascii="Lucida Sans Unicode" w:hAnsi="Lucida Sans Unicode"/>
          <w:spacing w:val="16"/>
          <w:sz w:val="20"/>
          <w:lang w:val="en-US"/>
        </w:rPr>
        <w:t>Rothenthrm</w:t>
      </w:r>
      <w:proofErr w:type="spellEnd"/>
      <w:r w:rsidRPr="008E4C13">
        <w:rPr>
          <w:rFonts w:ascii="Lucida Sans Unicode" w:hAnsi="Lucida Sans Unicode"/>
          <w:spacing w:val="-31"/>
          <w:sz w:val="20"/>
          <w:lang w:val="en-US"/>
        </w:rPr>
        <w:t xml:space="preserve"> </w:t>
      </w:r>
      <w:r w:rsidRPr="008E4C13">
        <w:rPr>
          <w:rFonts w:ascii="Lucida Sans Unicode" w:hAnsi="Lucida Sans Unicode"/>
          <w:spacing w:val="10"/>
          <w:w w:val="135"/>
          <w:sz w:val="20"/>
          <w:lang w:val="en-US"/>
        </w:rPr>
        <w:t>’,</w:t>
      </w:r>
      <w:r w:rsidRPr="008E4C13">
        <w:rPr>
          <w:rFonts w:ascii="Lucida Sans Unicode" w:hAnsi="Lucida Sans Unicode"/>
          <w:spacing w:val="40"/>
          <w:w w:val="135"/>
          <w:sz w:val="20"/>
          <w:lang w:val="en-US"/>
        </w:rPr>
        <w:t xml:space="preserve"> </w:t>
      </w:r>
      <w:r w:rsidRPr="008E4C13">
        <w:rPr>
          <w:rFonts w:ascii="Lucida Sans Unicode" w:hAnsi="Lucida Sans Unicode"/>
          <w:spacing w:val="10"/>
          <w:sz w:val="20"/>
          <w:lang w:val="en-US"/>
        </w:rPr>
        <w:t>47.1</w:t>
      </w:r>
      <w:r w:rsidRPr="008E4C13">
        <w:rPr>
          <w:rFonts w:ascii="Lucida Sans Unicode" w:hAnsi="Lucida Sans Unicode"/>
          <w:spacing w:val="-34"/>
          <w:sz w:val="20"/>
          <w:lang w:val="en-US"/>
        </w:rPr>
        <w:t xml:space="preserve"> </w:t>
      </w:r>
      <w:r w:rsidRPr="008E4C13">
        <w:rPr>
          <w:rFonts w:ascii="Lucida Sans Unicode" w:hAnsi="Lucida Sans Unicode"/>
          <w:w w:val="135"/>
          <w:sz w:val="20"/>
          <w:lang w:val="en-US"/>
        </w:rPr>
        <w:t>,</w:t>
      </w:r>
      <w:r w:rsidRPr="008E4C13">
        <w:rPr>
          <w:rFonts w:ascii="Lucida Sans Unicode" w:hAnsi="Lucida Sans Unicode"/>
          <w:spacing w:val="40"/>
          <w:w w:val="135"/>
          <w:sz w:val="20"/>
          <w:lang w:val="en-US"/>
        </w:rPr>
        <w:t xml:space="preserve"> </w:t>
      </w:r>
      <w:r w:rsidRPr="008E4C13">
        <w:rPr>
          <w:rFonts w:ascii="Lucida Sans Unicode" w:hAnsi="Lucida Sans Unicode"/>
          <w:sz w:val="20"/>
          <w:lang w:val="en-US"/>
        </w:rPr>
        <w:t>8</w:t>
      </w:r>
      <w:r w:rsidRPr="008E4C13">
        <w:rPr>
          <w:rFonts w:ascii="Lucida Sans Unicode" w:hAnsi="Lucida Sans Unicode"/>
          <w:spacing w:val="-45"/>
          <w:sz w:val="20"/>
          <w:lang w:val="en-US"/>
        </w:rPr>
        <w:t xml:space="preserve"> </w:t>
      </w:r>
      <w:r w:rsidRPr="008E4C13">
        <w:rPr>
          <w:rFonts w:ascii="Lucida Sans Unicode" w:hAnsi="Lucida Sans Unicode"/>
          <w:spacing w:val="15"/>
          <w:sz w:val="20"/>
          <w:lang w:val="en-US"/>
        </w:rPr>
        <w:t>.683333</w:t>
      </w:r>
      <w:r w:rsidRPr="008E4C13">
        <w:rPr>
          <w:rFonts w:ascii="Lucida Sans Unicode" w:hAnsi="Lucida Sans Unicode"/>
          <w:spacing w:val="-45"/>
          <w:sz w:val="20"/>
          <w:lang w:val="en-US"/>
        </w:rPr>
        <w:t xml:space="preserve"> </w:t>
      </w:r>
      <w:r w:rsidRPr="008E4C13">
        <w:rPr>
          <w:rFonts w:ascii="Lucida Sans Unicode" w:hAnsi="Lucida Sans Unicode"/>
          <w:spacing w:val="9"/>
          <w:w w:val="135"/>
          <w:sz w:val="20"/>
          <w:lang w:val="en-US"/>
        </w:rPr>
        <w:t>);</w:t>
      </w:r>
    </w:p>
    <w:p w14:paraId="68C5EEDE" w14:textId="77777777" w:rsidR="00854AE3" w:rsidRDefault="006C76DB">
      <w:pPr>
        <w:spacing w:before="238" w:line="187" w:lineRule="auto"/>
        <w:ind w:left="543" w:right="-38"/>
        <w:rPr>
          <w:rFonts w:ascii="Lucida Sans Unicode" w:hAnsi="Lucida Sans Unicode"/>
          <w:sz w:val="20"/>
        </w:rPr>
      </w:pPr>
      <w:r>
        <w:rPr>
          <w:rFonts w:ascii="Lucida Sans Unicode" w:hAnsi="Lucida Sans Unicode"/>
          <w:spacing w:val="14"/>
          <w:sz w:val="20"/>
        </w:rPr>
        <w:t>INSERT</w:t>
      </w:r>
      <w:r>
        <w:rPr>
          <w:rFonts w:ascii="Lucida Sans Unicode" w:hAnsi="Lucida Sans Unicode"/>
          <w:spacing w:val="51"/>
          <w:sz w:val="20"/>
        </w:rPr>
        <w:t xml:space="preserve"> </w:t>
      </w:r>
      <w:r>
        <w:rPr>
          <w:rFonts w:ascii="Lucida Sans Unicode" w:hAnsi="Lucida Sans Unicode"/>
          <w:spacing w:val="12"/>
          <w:sz w:val="20"/>
        </w:rPr>
        <w:t>INTO</w:t>
      </w:r>
      <w:r>
        <w:rPr>
          <w:rFonts w:ascii="Lucida Sans Unicode" w:hAnsi="Lucida Sans Unicode"/>
          <w:spacing w:val="79"/>
          <w:sz w:val="20"/>
        </w:rPr>
        <w:t xml:space="preserve"> </w:t>
      </w:r>
      <w:proofErr w:type="spellStart"/>
      <w:r>
        <w:rPr>
          <w:rFonts w:ascii="Lucida Sans Unicode" w:hAnsi="Lucida Sans Unicode"/>
          <w:spacing w:val="17"/>
          <w:sz w:val="20"/>
        </w:rPr>
        <w:t>MeasurmentSeries</w:t>
      </w:r>
      <w:proofErr w:type="spellEnd"/>
      <w:r>
        <w:rPr>
          <w:rFonts w:ascii="Lucida Sans Unicode" w:hAnsi="Lucida Sans Unicode"/>
          <w:spacing w:val="74"/>
          <w:sz w:val="20"/>
        </w:rPr>
        <w:t xml:space="preserve"> </w:t>
      </w:r>
      <w:proofErr w:type="gramStart"/>
      <w:r>
        <w:rPr>
          <w:rFonts w:ascii="Lucida Sans Unicode" w:hAnsi="Lucida Sans Unicode"/>
          <w:sz w:val="20"/>
        </w:rPr>
        <w:t>(</w:t>
      </w:r>
      <w:r>
        <w:rPr>
          <w:rFonts w:ascii="Lucida Sans Unicode" w:hAnsi="Lucida Sans Unicode"/>
          <w:spacing w:val="-38"/>
          <w:sz w:val="20"/>
        </w:rPr>
        <w:t xml:space="preserve"> </w:t>
      </w:r>
      <w:r>
        <w:rPr>
          <w:rFonts w:ascii="Lucida Sans Unicode" w:hAnsi="Lucida Sans Unicode"/>
          <w:spacing w:val="11"/>
          <w:sz w:val="20"/>
        </w:rPr>
        <w:t>Datum</w:t>
      </w:r>
      <w:proofErr w:type="gramEnd"/>
      <w:r>
        <w:rPr>
          <w:rFonts w:ascii="Lucida Sans Unicode" w:hAnsi="Lucida Sans Unicode"/>
          <w:spacing w:val="-23"/>
          <w:sz w:val="20"/>
        </w:rPr>
        <w:t xml:space="preserve"> </w:t>
      </w:r>
      <w:r>
        <w:rPr>
          <w:rFonts w:ascii="Lucida Sans Unicode" w:hAnsi="Lucida Sans Unicode"/>
          <w:sz w:val="20"/>
        </w:rPr>
        <w:t>,</w:t>
      </w:r>
      <w:r>
        <w:rPr>
          <w:rFonts w:ascii="Lucida Sans Unicode" w:hAnsi="Lucida Sans Unicode"/>
          <w:spacing w:val="71"/>
          <w:sz w:val="20"/>
        </w:rPr>
        <w:t xml:space="preserve"> </w:t>
      </w:r>
      <w:proofErr w:type="spellStart"/>
      <w:r>
        <w:rPr>
          <w:rFonts w:ascii="Lucida Sans Unicode" w:hAnsi="Lucida Sans Unicode"/>
          <w:spacing w:val="14"/>
          <w:sz w:val="20"/>
        </w:rPr>
        <w:t>SnowType</w:t>
      </w:r>
      <w:proofErr w:type="spellEnd"/>
      <w:r>
        <w:rPr>
          <w:rFonts w:ascii="Lucida Sans Unicode" w:hAnsi="Lucida Sans Unicode"/>
          <w:spacing w:val="-20"/>
          <w:sz w:val="20"/>
        </w:rPr>
        <w:t xml:space="preserve"> </w:t>
      </w:r>
      <w:r>
        <w:rPr>
          <w:rFonts w:ascii="Lucida Sans Unicode" w:hAnsi="Lucida Sans Unicode"/>
          <w:sz w:val="20"/>
        </w:rPr>
        <w:t>,</w:t>
      </w:r>
      <w:r>
        <w:rPr>
          <w:rFonts w:ascii="Lucida Sans Unicode" w:hAnsi="Lucida Sans Unicode"/>
          <w:spacing w:val="71"/>
          <w:sz w:val="20"/>
        </w:rPr>
        <w:t xml:space="preserve"> </w:t>
      </w:r>
      <w:r>
        <w:rPr>
          <w:rFonts w:ascii="Lucida Sans Unicode" w:hAnsi="Lucida Sans Unicode"/>
          <w:spacing w:val="15"/>
          <w:sz w:val="20"/>
        </w:rPr>
        <w:t>Temperatur</w:t>
      </w:r>
      <w:r>
        <w:rPr>
          <w:rFonts w:ascii="Lucida Sans Unicode" w:hAnsi="Lucida Sans Unicode"/>
          <w:spacing w:val="-19"/>
          <w:sz w:val="20"/>
        </w:rPr>
        <w:t xml:space="preserve"> </w:t>
      </w:r>
      <w:r>
        <w:rPr>
          <w:rFonts w:ascii="Lucida Sans Unicode" w:hAnsi="Lucida Sans Unicode"/>
          <w:sz w:val="20"/>
        </w:rPr>
        <w:t>,</w:t>
      </w:r>
      <w:r>
        <w:rPr>
          <w:rFonts w:ascii="Lucida Sans Unicode" w:hAnsi="Lucida Sans Unicode"/>
          <w:spacing w:val="71"/>
          <w:sz w:val="20"/>
        </w:rPr>
        <w:t xml:space="preserve"> </w:t>
      </w:r>
      <w:proofErr w:type="spellStart"/>
      <w:r>
        <w:rPr>
          <w:rFonts w:ascii="Lucida Sans Unicode" w:hAnsi="Lucida Sans Unicode"/>
          <w:spacing w:val="14"/>
          <w:sz w:val="20"/>
        </w:rPr>
        <w:t>Rainfall</w:t>
      </w:r>
      <w:proofErr w:type="spellEnd"/>
      <w:r>
        <w:rPr>
          <w:rFonts w:ascii="Lucida Sans Unicode" w:hAnsi="Lucida Sans Unicode"/>
          <w:spacing w:val="-20"/>
          <w:sz w:val="20"/>
        </w:rPr>
        <w:t xml:space="preserve"> </w:t>
      </w:r>
      <w:r>
        <w:rPr>
          <w:rFonts w:ascii="Lucida Sans Unicode" w:hAnsi="Lucida Sans Unicode"/>
          <w:sz w:val="20"/>
        </w:rPr>
        <w:t>,</w:t>
      </w:r>
      <w:r>
        <w:rPr>
          <w:rFonts w:ascii="Lucida Sans Unicode" w:hAnsi="Lucida Sans Unicode"/>
          <w:spacing w:val="71"/>
          <w:sz w:val="20"/>
        </w:rPr>
        <w:t xml:space="preserve"> </w:t>
      </w:r>
      <w:proofErr w:type="spellStart"/>
      <w:r>
        <w:rPr>
          <w:rFonts w:ascii="Lucida Sans Unicode" w:hAnsi="Lucida Sans Unicode"/>
          <w:spacing w:val="14"/>
          <w:sz w:val="20"/>
        </w:rPr>
        <w:t>Humidity</w:t>
      </w:r>
      <w:proofErr w:type="spellEnd"/>
      <w:r>
        <w:rPr>
          <w:rFonts w:ascii="Lucida Sans Unicode" w:hAnsi="Lucida Sans Unicode"/>
          <w:spacing w:val="-20"/>
          <w:sz w:val="20"/>
        </w:rPr>
        <w:t xml:space="preserve"> </w:t>
      </w:r>
      <w:r>
        <w:rPr>
          <w:rFonts w:ascii="Lucida Sans Unicode" w:hAnsi="Lucida Sans Unicode"/>
          <w:sz w:val="20"/>
        </w:rPr>
        <w:t>,</w:t>
      </w:r>
      <w:r>
        <w:rPr>
          <w:rFonts w:ascii="Lucida Sans Unicode" w:hAnsi="Lucida Sans Unicode"/>
          <w:spacing w:val="73"/>
          <w:sz w:val="20"/>
        </w:rPr>
        <w:t xml:space="preserve"> </w:t>
      </w:r>
      <w:proofErr w:type="spellStart"/>
      <w:r>
        <w:rPr>
          <w:rFonts w:ascii="Lucida Sans Unicode" w:hAnsi="Lucida Sans Unicode"/>
          <w:sz w:val="20"/>
        </w:rPr>
        <w:t>pl</w:t>
      </w:r>
      <w:proofErr w:type="spellEnd"/>
      <w:r>
        <w:rPr>
          <w:rFonts w:ascii="Lucida Sans Unicode" w:hAnsi="Lucida Sans Unicode"/>
          <w:sz w:val="20"/>
        </w:rPr>
        <w:t xml:space="preserve"> </w:t>
      </w:r>
      <w:r>
        <w:rPr>
          <w:rFonts w:ascii="Lucida Sans Unicode" w:hAnsi="Lucida Sans Unicode"/>
          <w:spacing w:val="14"/>
          <w:w w:val="105"/>
          <w:sz w:val="20"/>
        </w:rPr>
        <w:t>VALUES</w:t>
      </w:r>
      <w:r>
        <w:rPr>
          <w:rFonts w:ascii="Lucida Sans Unicode" w:hAnsi="Lucida Sans Unicode"/>
          <w:spacing w:val="30"/>
          <w:w w:val="110"/>
          <w:sz w:val="20"/>
        </w:rPr>
        <w:t xml:space="preserve"> </w:t>
      </w:r>
      <w:r>
        <w:rPr>
          <w:rFonts w:ascii="Lucida Sans Unicode" w:hAnsi="Lucida Sans Unicode"/>
          <w:spacing w:val="12"/>
          <w:w w:val="110"/>
          <w:sz w:val="20"/>
        </w:rPr>
        <w:t>(’</w:t>
      </w:r>
      <w:r>
        <w:rPr>
          <w:rFonts w:ascii="Lucida Sans Unicode" w:hAnsi="Lucida Sans Unicode"/>
          <w:spacing w:val="-48"/>
          <w:w w:val="110"/>
          <w:sz w:val="20"/>
        </w:rPr>
        <w:t xml:space="preserve"> </w:t>
      </w:r>
      <w:r>
        <w:rPr>
          <w:rFonts w:ascii="Lucida Sans Unicode" w:hAnsi="Lucida Sans Unicode"/>
          <w:spacing w:val="11"/>
          <w:w w:val="105"/>
          <w:sz w:val="20"/>
        </w:rPr>
        <w:t>2024</w:t>
      </w:r>
      <w:r>
        <w:rPr>
          <w:rFonts w:ascii="Lucida Sans Unicode" w:hAnsi="Lucida Sans Unicode"/>
          <w:spacing w:val="-35"/>
          <w:w w:val="105"/>
          <w:sz w:val="20"/>
        </w:rPr>
        <w:t xml:space="preserve"> </w:t>
      </w:r>
      <w:r>
        <w:rPr>
          <w:rFonts w:ascii="Lucida Sans Unicode" w:hAnsi="Lucida Sans Unicode"/>
          <w:spacing w:val="16"/>
          <w:w w:val="105"/>
          <w:sz w:val="20"/>
        </w:rPr>
        <w:t>-</w:t>
      </w:r>
      <w:r>
        <w:rPr>
          <w:rFonts w:ascii="Lucida Sans Unicode" w:hAnsi="Lucida Sans Unicode"/>
          <w:w w:val="105"/>
          <w:sz w:val="20"/>
        </w:rPr>
        <w:t>03</w:t>
      </w:r>
      <w:r>
        <w:rPr>
          <w:rFonts w:ascii="Lucida Sans Unicode" w:hAnsi="Lucida Sans Unicode"/>
          <w:spacing w:val="-35"/>
          <w:w w:val="105"/>
          <w:sz w:val="20"/>
        </w:rPr>
        <w:t xml:space="preserve"> </w:t>
      </w:r>
      <w:r>
        <w:rPr>
          <w:rFonts w:ascii="Lucida Sans Unicode" w:hAnsi="Lucida Sans Unicode"/>
          <w:spacing w:val="16"/>
          <w:w w:val="105"/>
          <w:sz w:val="20"/>
        </w:rPr>
        <w:t>-</w:t>
      </w:r>
      <w:r>
        <w:rPr>
          <w:rFonts w:ascii="Lucida Sans Unicode" w:hAnsi="Lucida Sans Unicode"/>
          <w:w w:val="105"/>
          <w:sz w:val="20"/>
        </w:rPr>
        <w:t>10</w:t>
      </w:r>
      <w:r>
        <w:rPr>
          <w:rFonts w:ascii="Lucida Sans Unicode" w:hAnsi="Lucida Sans Unicode"/>
          <w:spacing w:val="-35"/>
          <w:w w:val="105"/>
          <w:sz w:val="20"/>
        </w:rPr>
        <w:t xml:space="preserve"> </w:t>
      </w:r>
      <w:r>
        <w:rPr>
          <w:rFonts w:ascii="Lucida Sans Unicode" w:hAnsi="Lucida Sans Unicode"/>
          <w:spacing w:val="10"/>
          <w:w w:val="105"/>
          <w:sz w:val="20"/>
        </w:rPr>
        <w:t>T15</w:t>
      </w:r>
      <w:r>
        <w:rPr>
          <w:rFonts w:ascii="Lucida Sans Unicode" w:hAnsi="Lucida Sans Unicode"/>
          <w:spacing w:val="-33"/>
          <w:w w:val="105"/>
          <w:sz w:val="20"/>
        </w:rPr>
        <w:t xml:space="preserve"> </w:t>
      </w:r>
      <w:r>
        <w:rPr>
          <w:rFonts w:ascii="Lucida Sans Unicode" w:hAnsi="Lucida Sans Unicode"/>
          <w:spacing w:val="11"/>
          <w:w w:val="110"/>
          <w:sz w:val="20"/>
        </w:rPr>
        <w:t>:02</w:t>
      </w:r>
      <w:r>
        <w:rPr>
          <w:rFonts w:ascii="Lucida Sans Unicode" w:hAnsi="Lucida Sans Unicode"/>
          <w:spacing w:val="-53"/>
          <w:w w:val="110"/>
          <w:sz w:val="20"/>
        </w:rPr>
        <w:t xml:space="preserve"> </w:t>
      </w:r>
      <w:r>
        <w:rPr>
          <w:rFonts w:ascii="Lucida Sans Unicode" w:hAnsi="Lucida Sans Unicode"/>
          <w:spacing w:val="11"/>
          <w:w w:val="110"/>
          <w:sz w:val="20"/>
        </w:rPr>
        <w:t>:08</w:t>
      </w:r>
      <w:r>
        <w:rPr>
          <w:rFonts w:ascii="Lucida Sans Unicode" w:hAnsi="Lucida Sans Unicode"/>
          <w:spacing w:val="-38"/>
          <w:w w:val="110"/>
          <w:sz w:val="20"/>
        </w:rPr>
        <w:t xml:space="preserve"> </w:t>
      </w:r>
      <w:r>
        <w:rPr>
          <w:rFonts w:ascii="Lucida Sans Unicode" w:hAnsi="Lucida Sans Unicode"/>
          <w:spacing w:val="10"/>
          <w:w w:val="110"/>
          <w:sz w:val="20"/>
        </w:rPr>
        <w:t>’,</w:t>
      </w:r>
      <w:r>
        <w:rPr>
          <w:rFonts w:ascii="Lucida Sans Unicode" w:hAnsi="Lucida Sans Unicode"/>
          <w:spacing w:val="25"/>
          <w:w w:val="110"/>
          <w:sz w:val="20"/>
        </w:rPr>
        <w:t xml:space="preserve"> </w:t>
      </w:r>
      <w:r>
        <w:rPr>
          <w:rFonts w:ascii="Lucida Sans Unicode" w:hAnsi="Lucida Sans Unicode"/>
          <w:w w:val="110"/>
          <w:sz w:val="20"/>
        </w:rPr>
        <w:t>’</w:t>
      </w:r>
      <w:r>
        <w:rPr>
          <w:rFonts w:ascii="Lucida Sans Unicode" w:hAnsi="Lucida Sans Unicode"/>
          <w:spacing w:val="-46"/>
          <w:w w:val="110"/>
          <w:sz w:val="20"/>
        </w:rPr>
        <w:t xml:space="preserve"> </w:t>
      </w:r>
      <w:proofErr w:type="spellStart"/>
      <w:r>
        <w:rPr>
          <w:rFonts w:ascii="Lucida Sans Unicode" w:hAnsi="Lucida Sans Unicode"/>
          <w:spacing w:val="14"/>
          <w:w w:val="105"/>
          <w:sz w:val="20"/>
        </w:rPr>
        <w:t>schnee</w:t>
      </w:r>
      <w:proofErr w:type="spellEnd"/>
      <w:r>
        <w:rPr>
          <w:rFonts w:ascii="Lucida Sans Unicode" w:hAnsi="Lucida Sans Unicode"/>
          <w:spacing w:val="-38"/>
          <w:w w:val="105"/>
          <w:sz w:val="20"/>
        </w:rPr>
        <w:t xml:space="preserve"> </w:t>
      </w:r>
      <w:r>
        <w:rPr>
          <w:rFonts w:ascii="Lucida Sans Unicode" w:hAnsi="Lucida Sans Unicode"/>
          <w:spacing w:val="17"/>
          <w:w w:val="110"/>
          <w:sz w:val="20"/>
        </w:rPr>
        <w:t>␣</w:t>
      </w:r>
      <w:proofErr w:type="spellStart"/>
      <w:r>
        <w:rPr>
          <w:rFonts w:ascii="Lucida Sans Unicode" w:hAnsi="Lucida Sans Unicode"/>
          <w:spacing w:val="17"/>
          <w:w w:val="110"/>
          <w:sz w:val="20"/>
        </w:rPr>
        <w:t>beregnte</w:t>
      </w:r>
      <w:proofErr w:type="spellEnd"/>
      <w:r>
        <w:rPr>
          <w:rFonts w:ascii="Lucida Sans Unicode" w:hAnsi="Lucida Sans Unicode"/>
          <w:spacing w:val="-37"/>
          <w:w w:val="110"/>
          <w:sz w:val="20"/>
        </w:rPr>
        <w:t xml:space="preserve"> </w:t>
      </w:r>
      <w:r>
        <w:rPr>
          <w:rFonts w:ascii="Lucida Sans Unicode" w:hAnsi="Lucida Sans Unicode"/>
          <w:spacing w:val="10"/>
          <w:w w:val="110"/>
          <w:sz w:val="20"/>
        </w:rPr>
        <w:t>’,</w:t>
      </w:r>
      <w:r>
        <w:rPr>
          <w:rFonts w:ascii="Lucida Sans Unicode" w:hAnsi="Lucida Sans Unicode"/>
          <w:spacing w:val="23"/>
          <w:w w:val="110"/>
          <w:sz w:val="20"/>
        </w:rPr>
        <w:t xml:space="preserve"> </w:t>
      </w:r>
      <w:r>
        <w:rPr>
          <w:rFonts w:ascii="Lucida Sans Unicode" w:hAnsi="Lucida Sans Unicode"/>
          <w:w w:val="105"/>
          <w:sz w:val="20"/>
        </w:rPr>
        <w:t>6</w:t>
      </w:r>
      <w:r>
        <w:rPr>
          <w:rFonts w:ascii="Lucida Sans Unicode" w:hAnsi="Lucida Sans Unicode"/>
          <w:spacing w:val="-46"/>
          <w:w w:val="105"/>
          <w:sz w:val="20"/>
        </w:rPr>
        <w:t xml:space="preserve"> </w:t>
      </w:r>
      <w:r>
        <w:rPr>
          <w:rFonts w:ascii="Lucida Sans Unicode" w:hAnsi="Lucida Sans Unicode"/>
          <w:w w:val="110"/>
          <w:sz w:val="20"/>
        </w:rPr>
        <w:t>,</w:t>
      </w:r>
      <w:r>
        <w:rPr>
          <w:rFonts w:ascii="Lucida Sans Unicode" w:hAnsi="Lucida Sans Unicode"/>
          <w:spacing w:val="40"/>
          <w:w w:val="110"/>
          <w:sz w:val="20"/>
        </w:rPr>
        <w:t xml:space="preserve"> </w:t>
      </w:r>
      <w:r>
        <w:rPr>
          <w:rFonts w:ascii="Lucida Sans Unicode" w:hAnsi="Lucida Sans Unicode"/>
          <w:w w:val="105"/>
          <w:sz w:val="20"/>
        </w:rPr>
        <w:t>2</w:t>
      </w:r>
      <w:r>
        <w:rPr>
          <w:rFonts w:ascii="Lucida Sans Unicode" w:hAnsi="Lucida Sans Unicode"/>
          <w:spacing w:val="-47"/>
          <w:w w:val="105"/>
          <w:sz w:val="20"/>
        </w:rPr>
        <w:t xml:space="preserve"> </w:t>
      </w:r>
      <w:r>
        <w:rPr>
          <w:rFonts w:ascii="Lucida Sans Unicode" w:hAnsi="Lucida Sans Unicode"/>
          <w:w w:val="110"/>
          <w:sz w:val="20"/>
        </w:rPr>
        <w:t>,</w:t>
      </w:r>
      <w:r>
        <w:rPr>
          <w:rFonts w:ascii="Lucida Sans Unicode" w:hAnsi="Lucida Sans Unicode"/>
          <w:spacing w:val="50"/>
          <w:w w:val="110"/>
          <w:sz w:val="20"/>
        </w:rPr>
        <w:t xml:space="preserve"> </w:t>
      </w:r>
      <w:r>
        <w:rPr>
          <w:rFonts w:ascii="Lucida Sans Unicode" w:hAnsi="Lucida Sans Unicode"/>
          <w:w w:val="105"/>
          <w:sz w:val="20"/>
        </w:rPr>
        <w:t>100</w:t>
      </w:r>
      <w:r>
        <w:rPr>
          <w:rFonts w:ascii="Lucida Sans Unicode" w:hAnsi="Lucida Sans Unicode"/>
          <w:spacing w:val="-40"/>
          <w:w w:val="105"/>
          <w:sz w:val="20"/>
        </w:rPr>
        <w:t xml:space="preserve"> </w:t>
      </w:r>
      <w:r>
        <w:rPr>
          <w:rFonts w:ascii="Lucida Sans Unicode" w:hAnsi="Lucida Sans Unicode"/>
          <w:w w:val="110"/>
          <w:sz w:val="20"/>
        </w:rPr>
        <w:t>,</w:t>
      </w:r>
      <w:r>
        <w:rPr>
          <w:rFonts w:ascii="Lucida Sans Unicode" w:hAnsi="Lucida Sans Unicode"/>
          <w:spacing w:val="54"/>
          <w:w w:val="110"/>
          <w:sz w:val="20"/>
        </w:rPr>
        <w:t xml:space="preserve"> </w:t>
      </w:r>
      <w:r>
        <w:rPr>
          <w:rFonts w:ascii="Lucida Sans Unicode" w:hAnsi="Lucida Sans Unicode"/>
          <w:spacing w:val="10"/>
          <w:w w:val="110"/>
          <w:sz w:val="20"/>
        </w:rPr>
        <w:t>1);</w:t>
      </w:r>
    </w:p>
    <w:p w14:paraId="0C69BB61" w14:textId="77777777" w:rsidR="00854AE3" w:rsidRDefault="006C76DB">
      <w:pPr>
        <w:pStyle w:val="Textkrper"/>
        <w:spacing w:before="215"/>
        <w:ind w:left="2514"/>
      </w:pPr>
      <w:bookmarkStart w:id="111" w:name="_bookmark37"/>
      <w:bookmarkEnd w:id="111"/>
      <w:r>
        <w:rPr>
          <w:w w:val="105"/>
        </w:rPr>
        <w:t>Listing</w:t>
      </w:r>
      <w:r>
        <w:rPr>
          <w:spacing w:val="-1"/>
          <w:w w:val="105"/>
        </w:rPr>
        <w:t xml:space="preserve"> </w:t>
      </w:r>
      <w:r>
        <w:rPr>
          <w:w w:val="105"/>
        </w:rPr>
        <w:t>5: Bilderkennung und</w:t>
      </w:r>
      <w:r>
        <w:rPr>
          <w:spacing w:val="-2"/>
          <w:w w:val="105"/>
        </w:rPr>
        <w:t xml:space="preserve"> </w:t>
      </w:r>
      <w:proofErr w:type="spellStart"/>
      <w:r>
        <w:rPr>
          <w:spacing w:val="-2"/>
          <w:w w:val="105"/>
        </w:rPr>
        <w:t>verarbeitung</w:t>
      </w:r>
      <w:proofErr w:type="spellEnd"/>
    </w:p>
    <w:p w14:paraId="4F462DF6" w14:textId="77777777" w:rsidR="00854AE3" w:rsidRDefault="006C76DB">
      <w:pPr>
        <w:spacing w:before="54"/>
        <w:ind w:left="537"/>
        <w:rPr>
          <w:rFonts w:ascii="Cambria"/>
          <w:i/>
        </w:rPr>
      </w:pPr>
      <w:proofErr w:type="gramStart"/>
      <w:r>
        <w:rPr>
          <w:rFonts w:ascii="Cambria"/>
          <w:i/>
          <w:spacing w:val="13"/>
          <w:w w:val="110"/>
        </w:rPr>
        <w:t>#!/</w:t>
      </w:r>
      <w:proofErr w:type="gramEnd"/>
      <w:r>
        <w:rPr>
          <w:rFonts w:ascii="Cambria"/>
          <w:i/>
          <w:spacing w:val="-9"/>
          <w:w w:val="110"/>
        </w:rPr>
        <w:t xml:space="preserve"> </w:t>
      </w:r>
      <w:proofErr w:type="spellStart"/>
      <w:r>
        <w:rPr>
          <w:rFonts w:ascii="Cambria"/>
          <w:i/>
          <w:spacing w:val="15"/>
          <w:w w:val="110"/>
        </w:rPr>
        <w:t>usr</w:t>
      </w:r>
      <w:proofErr w:type="spellEnd"/>
      <w:r>
        <w:rPr>
          <w:rFonts w:ascii="Cambria"/>
          <w:i/>
          <w:spacing w:val="15"/>
          <w:w w:val="110"/>
        </w:rPr>
        <w:t>/</w:t>
      </w:r>
      <w:r>
        <w:rPr>
          <w:rFonts w:ascii="Cambria"/>
          <w:i/>
          <w:spacing w:val="-14"/>
          <w:w w:val="110"/>
        </w:rPr>
        <w:t xml:space="preserve"> </w:t>
      </w:r>
      <w:r>
        <w:rPr>
          <w:rFonts w:ascii="Cambria"/>
          <w:i/>
          <w:spacing w:val="15"/>
          <w:w w:val="110"/>
        </w:rPr>
        <w:t>bin/</w:t>
      </w:r>
      <w:r>
        <w:rPr>
          <w:rFonts w:ascii="Cambria"/>
          <w:i/>
          <w:spacing w:val="-9"/>
          <w:w w:val="110"/>
        </w:rPr>
        <w:t xml:space="preserve"> </w:t>
      </w:r>
      <w:proofErr w:type="spellStart"/>
      <w:r>
        <w:rPr>
          <w:rFonts w:ascii="Cambria"/>
          <w:i/>
          <w:spacing w:val="13"/>
          <w:w w:val="110"/>
        </w:rPr>
        <w:t>python</w:t>
      </w:r>
      <w:proofErr w:type="spellEnd"/>
    </w:p>
    <w:p w14:paraId="525E1946" w14:textId="77777777" w:rsidR="00854AE3" w:rsidRDefault="006C76DB">
      <w:pPr>
        <w:spacing w:before="252" w:line="305" w:lineRule="exact"/>
        <w:ind w:left="545"/>
        <w:rPr>
          <w:rFonts w:ascii="Lucida Sans Unicode"/>
        </w:rPr>
      </w:pPr>
      <w:proofErr w:type="spellStart"/>
      <w:proofErr w:type="gramStart"/>
      <w:r>
        <w:rPr>
          <w:rFonts w:ascii="Lucida Sans Unicode"/>
          <w:spacing w:val="15"/>
          <w:w w:val="90"/>
        </w:rPr>
        <w:t>import</w:t>
      </w:r>
      <w:proofErr w:type="spellEnd"/>
      <w:r>
        <w:rPr>
          <w:rFonts w:ascii="Lucida Sans Unicode"/>
          <w:spacing w:val="26"/>
        </w:rPr>
        <w:t xml:space="preserve">  </w:t>
      </w:r>
      <w:proofErr w:type="spellStart"/>
      <w:r>
        <w:rPr>
          <w:rFonts w:ascii="Lucida Sans Unicode"/>
          <w:spacing w:val="17"/>
          <w:w w:val="90"/>
        </w:rPr>
        <w:t>psycopg</w:t>
      </w:r>
      <w:proofErr w:type="spellEnd"/>
      <w:proofErr w:type="gramEnd"/>
      <w:r>
        <w:rPr>
          <w:rFonts w:ascii="Lucida Sans Unicode"/>
          <w:spacing w:val="-40"/>
          <w:w w:val="90"/>
        </w:rPr>
        <w:t xml:space="preserve"> </w:t>
      </w:r>
      <w:r>
        <w:rPr>
          <w:rFonts w:ascii="Lucida Sans Unicode"/>
          <w:spacing w:val="-10"/>
          <w:w w:val="90"/>
        </w:rPr>
        <w:t>2</w:t>
      </w:r>
    </w:p>
    <w:p w14:paraId="7EFC6346" w14:textId="77777777" w:rsidR="00854AE3" w:rsidRPr="008E4C13" w:rsidRDefault="006C76DB">
      <w:pPr>
        <w:spacing w:before="14" w:line="192" w:lineRule="auto"/>
        <w:ind w:left="545" w:right="6193" w:hanging="2"/>
        <w:rPr>
          <w:rFonts w:ascii="Lucida Sans Unicode"/>
          <w:lang w:val="en-US"/>
        </w:rPr>
      </w:pPr>
      <w:r w:rsidRPr="008E4C13">
        <w:rPr>
          <w:rFonts w:ascii="Lucida Sans Unicode"/>
          <w:spacing w:val="13"/>
          <w:w w:val="105"/>
          <w:lang w:val="en-US"/>
        </w:rPr>
        <w:t>from</w:t>
      </w:r>
      <w:r w:rsidRPr="008E4C13">
        <w:rPr>
          <w:rFonts w:ascii="Lucida Sans Unicode"/>
          <w:spacing w:val="38"/>
          <w:w w:val="105"/>
          <w:lang w:val="en-US"/>
        </w:rPr>
        <w:t xml:space="preserve"> </w:t>
      </w:r>
      <w:r w:rsidRPr="008E4C13">
        <w:rPr>
          <w:rFonts w:ascii="Lucida Sans Unicode"/>
          <w:spacing w:val="15"/>
          <w:w w:val="105"/>
          <w:lang w:val="en-US"/>
        </w:rPr>
        <w:t>config</w:t>
      </w:r>
      <w:r w:rsidRPr="008E4C13">
        <w:rPr>
          <w:rFonts w:ascii="Lucida Sans Unicode"/>
          <w:spacing w:val="39"/>
          <w:w w:val="105"/>
          <w:lang w:val="en-US"/>
        </w:rPr>
        <w:t xml:space="preserve"> </w:t>
      </w:r>
      <w:r w:rsidRPr="008E4C13">
        <w:rPr>
          <w:rFonts w:ascii="Lucida Sans Unicode"/>
          <w:spacing w:val="15"/>
          <w:w w:val="105"/>
          <w:lang w:val="en-US"/>
        </w:rPr>
        <w:t>import</w:t>
      </w:r>
      <w:r w:rsidRPr="008E4C13">
        <w:rPr>
          <w:rFonts w:ascii="Lucida Sans Unicode"/>
          <w:spacing w:val="40"/>
          <w:w w:val="105"/>
          <w:lang w:val="en-US"/>
        </w:rPr>
        <w:t xml:space="preserve"> </w:t>
      </w:r>
      <w:r w:rsidRPr="008E4C13">
        <w:rPr>
          <w:rFonts w:ascii="Lucida Sans Unicode"/>
          <w:spacing w:val="13"/>
          <w:w w:val="105"/>
          <w:lang w:val="en-US"/>
        </w:rPr>
        <w:t xml:space="preserve">config </w:t>
      </w:r>
      <w:r w:rsidRPr="008E4C13">
        <w:rPr>
          <w:rFonts w:ascii="Lucida Sans Unicode"/>
          <w:spacing w:val="15"/>
          <w:w w:val="105"/>
          <w:lang w:val="en-US"/>
        </w:rPr>
        <w:t>import</w:t>
      </w:r>
      <w:r w:rsidRPr="008E4C13">
        <w:rPr>
          <w:rFonts w:ascii="Lucida Sans Unicode"/>
          <w:spacing w:val="40"/>
          <w:w w:val="105"/>
          <w:lang w:val="en-US"/>
        </w:rPr>
        <w:t xml:space="preserve"> </w:t>
      </w:r>
      <w:r w:rsidRPr="008E4C13">
        <w:rPr>
          <w:rFonts w:ascii="Lucida Sans Unicode"/>
          <w:spacing w:val="10"/>
          <w:w w:val="105"/>
          <w:lang w:val="en-US"/>
        </w:rPr>
        <w:t>cv2</w:t>
      </w:r>
    </w:p>
    <w:p w14:paraId="33797442" w14:textId="77777777" w:rsidR="00854AE3" w:rsidRPr="008E4C13" w:rsidRDefault="006C76DB">
      <w:pPr>
        <w:spacing w:before="1" w:line="192" w:lineRule="auto"/>
        <w:ind w:left="545" w:right="7107"/>
        <w:rPr>
          <w:rFonts w:ascii="Lucida Sans Unicode"/>
          <w:lang w:val="en-US"/>
        </w:rPr>
      </w:pPr>
      <w:r w:rsidRPr="008E4C13">
        <w:rPr>
          <w:rFonts w:ascii="Lucida Sans Unicode"/>
          <w:spacing w:val="15"/>
          <w:lang w:val="en-US"/>
        </w:rPr>
        <w:t>import</w:t>
      </w:r>
      <w:r w:rsidRPr="008E4C13">
        <w:rPr>
          <w:rFonts w:ascii="Lucida Sans Unicode"/>
          <w:spacing w:val="62"/>
          <w:lang w:val="en-US"/>
        </w:rPr>
        <w:t xml:space="preserve"> </w:t>
      </w:r>
      <w:proofErr w:type="spellStart"/>
      <w:r w:rsidRPr="008E4C13">
        <w:rPr>
          <w:rFonts w:ascii="Lucida Sans Unicode"/>
          <w:spacing w:val="14"/>
          <w:lang w:val="en-US"/>
        </w:rPr>
        <w:t>numpy</w:t>
      </w:r>
      <w:proofErr w:type="spellEnd"/>
      <w:r w:rsidRPr="008E4C13">
        <w:rPr>
          <w:rFonts w:ascii="Lucida Sans Unicode"/>
          <w:spacing w:val="40"/>
          <w:lang w:val="en-US"/>
        </w:rPr>
        <w:t xml:space="preserve"> </w:t>
      </w:r>
      <w:r w:rsidRPr="008E4C13">
        <w:rPr>
          <w:rFonts w:ascii="Lucida Sans Unicode"/>
          <w:lang w:val="en-US"/>
        </w:rPr>
        <w:t>as</w:t>
      </w:r>
      <w:r w:rsidRPr="008E4C13">
        <w:rPr>
          <w:rFonts w:ascii="Lucida Sans Unicode"/>
          <w:spacing w:val="40"/>
          <w:lang w:val="en-US"/>
        </w:rPr>
        <w:t xml:space="preserve"> </w:t>
      </w:r>
      <w:r w:rsidRPr="008E4C13">
        <w:rPr>
          <w:rFonts w:ascii="Lucida Sans Unicode"/>
          <w:lang w:val="en-US"/>
        </w:rPr>
        <w:t xml:space="preserve">np </w:t>
      </w:r>
      <w:r w:rsidRPr="008E4C13">
        <w:rPr>
          <w:rFonts w:ascii="Lucida Sans Unicode"/>
          <w:spacing w:val="15"/>
          <w:lang w:val="en-US"/>
        </w:rPr>
        <w:t>import</w:t>
      </w:r>
      <w:r w:rsidRPr="008E4C13">
        <w:rPr>
          <w:rFonts w:ascii="Lucida Sans Unicode"/>
          <w:spacing w:val="42"/>
          <w:lang w:val="en-US"/>
        </w:rPr>
        <w:t xml:space="preserve"> </w:t>
      </w:r>
      <w:r w:rsidRPr="008E4C13">
        <w:rPr>
          <w:rFonts w:ascii="Lucida Sans Unicode"/>
          <w:spacing w:val="15"/>
          <w:lang w:val="en-US"/>
        </w:rPr>
        <w:t>pandas</w:t>
      </w:r>
      <w:r w:rsidRPr="008E4C13">
        <w:rPr>
          <w:rFonts w:ascii="Lucida Sans Unicode"/>
          <w:spacing w:val="40"/>
          <w:lang w:val="en-US"/>
        </w:rPr>
        <w:t xml:space="preserve"> </w:t>
      </w:r>
      <w:r w:rsidRPr="008E4C13">
        <w:rPr>
          <w:rFonts w:ascii="Lucida Sans Unicode"/>
          <w:lang w:val="en-US"/>
        </w:rPr>
        <w:t>as</w:t>
      </w:r>
      <w:r w:rsidRPr="008E4C13">
        <w:rPr>
          <w:rFonts w:ascii="Lucida Sans Unicode"/>
          <w:spacing w:val="37"/>
          <w:lang w:val="en-US"/>
        </w:rPr>
        <w:t xml:space="preserve"> </w:t>
      </w:r>
      <w:proofErr w:type="gramStart"/>
      <w:r w:rsidRPr="008E4C13">
        <w:rPr>
          <w:rFonts w:ascii="Lucida Sans Unicode"/>
          <w:lang w:val="en-US"/>
        </w:rPr>
        <w:t>pd</w:t>
      </w:r>
      <w:proofErr w:type="gramEnd"/>
    </w:p>
    <w:p w14:paraId="556DDD52" w14:textId="77777777" w:rsidR="00854AE3" w:rsidRPr="008E4C13" w:rsidRDefault="006C76DB">
      <w:pPr>
        <w:tabs>
          <w:tab w:val="left" w:pos="6219"/>
        </w:tabs>
        <w:spacing w:before="251" w:line="213" w:lineRule="auto"/>
        <w:ind w:left="1083" w:right="261" w:hanging="542"/>
        <w:rPr>
          <w:rFonts w:ascii="Cambria"/>
          <w:i/>
          <w:lang w:val="en-US"/>
        </w:rPr>
      </w:pPr>
      <w:r w:rsidRPr="008E4C13">
        <w:rPr>
          <w:rFonts w:ascii="Lucida Sans Unicode"/>
          <w:spacing w:val="10"/>
          <w:lang w:val="en-US"/>
        </w:rPr>
        <w:t>def</w:t>
      </w:r>
      <w:r w:rsidRPr="008E4C13">
        <w:rPr>
          <w:rFonts w:ascii="Lucida Sans Unicode"/>
          <w:spacing w:val="75"/>
          <w:lang w:val="en-US"/>
        </w:rPr>
        <w:t xml:space="preserve"> </w:t>
      </w:r>
      <w:proofErr w:type="spellStart"/>
      <w:r w:rsidRPr="008E4C13">
        <w:rPr>
          <w:rFonts w:ascii="Lucida Sans Unicode"/>
          <w:spacing w:val="17"/>
          <w:lang w:val="en-US"/>
        </w:rPr>
        <w:t>do_image</w:t>
      </w:r>
      <w:proofErr w:type="spellEnd"/>
      <w:r w:rsidRPr="008E4C13">
        <w:rPr>
          <w:rFonts w:ascii="Lucida Sans Unicode"/>
          <w:spacing w:val="-39"/>
          <w:lang w:val="en-US"/>
        </w:rPr>
        <w:t xml:space="preserve"> </w:t>
      </w:r>
      <w:proofErr w:type="gramStart"/>
      <w:r w:rsidRPr="008E4C13">
        <w:rPr>
          <w:rFonts w:ascii="Lucida Sans Unicode"/>
          <w:lang w:val="en-US"/>
        </w:rPr>
        <w:t>(</w:t>
      </w:r>
      <w:r w:rsidRPr="008E4C13">
        <w:rPr>
          <w:rFonts w:ascii="Lucida Sans Unicode"/>
          <w:spacing w:val="-40"/>
          <w:lang w:val="en-US"/>
        </w:rPr>
        <w:t xml:space="preserve"> </w:t>
      </w:r>
      <w:proofErr w:type="spellStart"/>
      <w:r w:rsidRPr="008E4C13">
        <w:rPr>
          <w:rFonts w:ascii="Lucida Sans Unicode"/>
          <w:spacing w:val="16"/>
          <w:lang w:val="en-US"/>
        </w:rPr>
        <w:t>image</w:t>
      </w:r>
      <w:proofErr w:type="gramEnd"/>
      <w:r w:rsidRPr="008E4C13">
        <w:rPr>
          <w:rFonts w:ascii="Lucida Sans Unicode"/>
          <w:spacing w:val="16"/>
          <w:lang w:val="en-US"/>
        </w:rPr>
        <w:t>_name</w:t>
      </w:r>
      <w:proofErr w:type="spellEnd"/>
      <w:r w:rsidRPr="008E4C13">
        <w:rPr>
          <w:rFonts w:ascii="Lucida Sans Unicode"/>
          <w:spacing w:val="-21"/>
          <w:lang w:val="en-US"/>
        </w:rPr>
        <w:t xml:space="preserve"> </w:t>
      </w:r>
      <w:r w:rsidRPr="008E4C13">
        <w:rPr>
          <w:rFonts w:ascii="Lucida Sans Unicode"/>
          <w:lang w:val="en-US"/>
        </w:rPr>
        <w:t>,</w:t>
      </w:r>
      <w:r w:rsidRPr="008E4C13">
        <w:rPr>
          <w:rFonts w:ascii="Lucida Sans Unicode"/>
          <w:spacing w:val="80"/>
          <w:lang w:val="en-US"/>
        </w:rPr>
        <w:t xml:space="preserve"> </w:t>
      </w:r>
      <w:proofErr w:type="spellStart"/>
      <w:r w:rsidRPr="008E4C13">
        <w:rPr>
          <w:rFonts w:ascii="Lucida Sans Unicode"/>
          <w:spacing w:val="18"/>
          <w:lang w:val="en-US"/>
        </w:rPr>
        <w:t>Measurment_id</w:t>
      </w:r>
      <w:proofErr w:type="spellEnd"/>
      <w:r w:rsidRPr="008E4C13">
        <w:rPr>
          <w:rFonts w:ascii="Lucida Sans Unicode"/>
          <w:spacing w:val="-34"/>
          <w:lang w:val="en-US"/>
        </w:rPr>
        <w:t xml:space="preserve"> </w:t>
      </w:r>
      <w:r w:rsidRPr="008E4C13">
        <w:rPr>
          <w:rFonts w:ascii="Lucida Sans Unicode"/>
          <w:lang w:val="en-US"/>
        </w:rPr>
        <w:t>):</w:t>
      </w:r>
      <w:r w:rsidRPr="008E4C13">
        <w:rPr>
          <w:rFonts w:ascii="Lucida Sans Unicode"/>
          <w:lang w:val="en-US"/>
        </w:rPr>
        <w:tab/>
      </w:r>
      <w:r w:rsidRPr="008E4C13">
        <w:rPr>
          <w:rFonts w:ascii="Cambria"/>
          <w:i/>
          <w:w w:val="105"/>
          <w:lang w:val="en-US"/>
        </w:rPr>
        <w:t>#</w:t>
      </w:r>
      <w:r w:rsidRPr="008E4C13">
        <w:rPr>
          <w:rFonts w:ascii="Cambria"/>
          <w:i/>
          <w:spacing w:val="80"/>
          <w:w w:val="105"/>
          <w:lang w:val="en-US"/>
        </w:rPr>
        <w:t xml:space="preserve"> </w:t>
      </w:r>
      <w:r w:rsidRPr="008E4C13">
        <w:rPr>
          <w:rFonts w:ascii="Cambria"/>
          <w:i/>
          <w:spacing w:val="15"/>
          <w:w w:val="105"/>
          <w:lang w:val="en-US"/>
        </w:rPr>
        <w:t>Accept</w:t>
      </w:r>
      <w:r w:rsidRPr="008E4C13">
        <w:rPr>
          <w:rFonts w:ascii="Cambria"/>
          <w:i/>
          <w:spacing w:val="80"/>
          <w:w w:val="130"/>
          <w:lang w:val="en-US"/>
        </w:rPr>
        <w:t xml:space="preserve"> </w:t>
      </w:r>
      <w:proofErr w:type="spellStart"/>
      <w:r w:rsidRPr="008E4C13">
        <w:rPr>
          <w:rFonts w:ascii="Cambria"/>
          <w:i/>
          <w:spacing w:val="16"/>
          <w:w w:val="130"/>
          <w:lang w:val="en-US"/>
        </w:rPr>
        <w:t>tape_id</w:t>
      </w:r>
      <w:proofErr w:type="spellEnd"/>
      <w:r w:rsidRPr="008E4C13">
        <w:rPr>
          <w:rFonts w:ascii="Cambria"/>
          <w:i/>
          <w:spacing w:val="80"/>
          <w:w w:val="130"/>
          <w:lang w:val="en-US"/>
        </w:rPr>
        <w:t xml:space="preserve"> </w:t>
      </w:r>
      <w:r w:rsidRPr="008E4C13">
        <w:rPr>
          <w:rFonts w:ascii="Cambria"/>
          <w:i/>
          <w:w w:val="105"/>
          <w:lang w:val="en-US"/>
        </w:rPr>
        <w:t>as</w:t>
      </w:r>
      <w:r w:rsidRPr="008E4C13">
        <w:rPr>
          <w:rFonts w:ascii="Cambria"/>
          <w:i/>
          <w:spacing w:val="80"/>
          <w:w w:val="105"/>
          <w:lang w:val="en-US"/>
        </w:rPr>
        <w:t xml:space="preserve"> </w:t>
      </w:r>
      <w:r w:rsidRPr="008E4C13">
        <w:rPr>
          <w:rFonts w:ascii="Cambria"/>
          <w:i/>
          <w:w w:val="105"/>
          <w:lang w:val="en-US"/>
        </w:rPr>
        <w:t>a</w:t>
      </w:r>
      <w:r w:rsidRPr="008E4C13">
        <w:rPr>
          <w:rFonts w:ascii="Cambria"/>
          <w:i/>
          <w:spacing w:val="80"/>
          <w:w w:val="105"/>
          <w:lang w:val="en-US"/>
        </w:rPr>
        <w:t xml:space="preserve"> </w:t>
      </w:r>
      <w:r w:rsidRPr="008E4C13">
        <w:rPr>
          <w:rFonts w:ascii="Cambria"/>
          <w:i/>
          <w:spacing w:val="17"/>
          <w:w w:val="105"/>
          <w:lang w:val="en-US"/>
        </w:rPr>
        <w:t xml:space="preserve">parameter </w:t>
      </w:r>
      <w:r w:rsidRPr="008E4C13">
        <w:rPr>
          <w:rFonts w:ascii="Cambria"/>
          <w:i/>
          <w:spacing w:val="6"/>
          <w:w w:val="130"/>
          <w:lang w:val="en-US"/>
        </w:rPr>
        <w:t>"""</w:t>
      </w:r>
    </w:p>
    <w:p w14:paraId="72D0685B" w14:textId="77777777" w:rsidR="00854AE3" w:rsidRPr="008E4C13" w:rsidRDefault="006C76DB">
      <w:pPr>
        <w:spacing w:before="17"/>
        <w:ind w:left="1086" w:right="-29"/>
        <w:rPr>
          <w:rFonts w:ascii="Cambria"/>
          <w:i/>
          <w:lang w:val="en-US"/>
        </w:rPr>
      </w:pPr>
      <w:r w:rsidRPr="008E4C13">
        <w:rPr>
          <w:rFonts w:ascii="Cambria"/>
          <w:i/>
          <w:spacing w:val="16"/>
          <w:w w:val="115"/>
          <w:lang w:val="en-US"/>
        </w:rPr>
        <w:t>Process</w:t>
      </w:r>
      <w:r w:rsidRPr="008E4C13">
        <w:rPr>
          <w:rFonts w:ascii="Cambria"/>
          <w:i/>
          <w:spacing w:val="54"/>
          <w:w w:val="115"/>
          <w:lang w:val="en-US"/>
        </w:rPr>
        <w:t xml:space="preserve"> </w:t>
      </w:r>
      <w:r w:rsidRPr="008E4C13">
        <w:rPr>
          <w:rFonts w:ascii="Cambria"/>
          <w:i/>
          <w:w w:val="115"/>
          <w:lang w:val="en-US"/>
        </w:rPr>
        <w:t>an</w:t>
      </w:r>
      <w:r w:rsidRPr="008E4C13">
        <w:rPr>
          <w:rFonts w:ascii="Cambria"/>
          <w:i/>
          <w:spacing w:val="53"/>
          <w:w w:val="115"/>
          <w:lang w:val="en-US"/>
        </w:rPr>
        <w:t xml:space="preserve"> </w:t>
      </w:r>
      <w:r w:rsidRPr="008E4C13">
        <w:rPr>
          <w:rFonts w:ascii="Cambria"/>
          <w:i/>
          <w:spacing w:val="14"/>
          <w:w w:val="115"/>
          <w:lang w:val="en-US"/>
        </w:rPr>
        <w:t>image</w:t>
      </w:r>
      <w:r w:rsidRPr="008E4C13">
        <w:rPr>
          <w:rFonts w:ascii="Cambria"/>
          <w:i/>
          <w:spacing w:val="41"/>
          <w:w w:val="140"/>
          <w:lang w:val="en-US"/>
        </w:rPr>
        <w:t xml:space="preserve"> </w:t>
      </w:r>
      <w:r w:rsidRPr="008E4C13">
        <w:rPr>
          <w:rFonts w:ascii="Cambria"/>
          <w:i/>
          <w:w w:val="140"/>
          <w:lang w:val="en-US"/>
        </w:rPr>
        <w:t>to</w:t>
      </w:r>
      <w:r w:rsidRPr="008E4C13">
        <w:rPr>
          <w:rFonts w:ascii="Cambria"/>
          <w:i/>
          <w:spacing w:val="49"/>
          <w:w w:val="140"/>
          <w:lang w:val="en-US"/>
        </w:rPr>
        <w:t xml:space="preserve"> </w:t>
      </w:r>
      <w:r w:rsidRPr="008E4C13">
        <w:rPr>
          <w:rFonts w:ascii="Cambria"/>
          <w:i/>
          <w:spacing w:val="15"/>
          <w:w w:val="140"/>
          <w:lang w:val="en-US"/>
        </w:rPr>
        <w:t>detect</w:t>
      </w:r>
      <w:r w:rsidRPr="008E4C13">
        <w:rPr>
          <w:rFonts w:ascii="Cambria"/>
          <w:i/>
          <w:spacing w:val="52"/>
          <w:w w:val="140"/>
          <w:lang w:val="en-US"/>
        </w:rPr>
        <w:t xml:space="preserve"> </w:t>
      </w:r>
      <w:proofErr w:type="gramStart"/>
      <w:r w:rsidRPr="008E4C13">
        <w:rPr>
          <w:rFonts w:ascii="Cambria"/>
          <w:i/>
          <w:spacing w:val="14"/>
          <w:w w:val="140"/>
          <w:lang w:val="en-US"/>
        </w:rPr>
        <w:t>circles</w:t>
      </w:r>
      <w:r w:rsidRPr="008E4C13">
        <w:rPr>
          <w:rFonts w:ascii="Cambria"/>
          <w:i/>
          <w:spacing w:val="-22"/>
          <w:w w:val="140"/>
          <w:lang w:val="en-US"/>
        </w:rPr>
        <w:t xml:space="preserve"> </w:t>
      </w:r>
      <w:r w:rsidRPr="008E4C13">
        <w:rPr>
          <w:rFonts w:ascii="Cambria"/>
          <w:i/>
          <w:w w:val="230"/>
          <w:lang w:val="en-US"/>
        </w:rPr>
        <w:t>,</w:t>
      </w:r>
      <w:proofErr w:type="gramEnd"/>
      <w:r w:rsidRPr="008E4C13">
        <w:rPr>
          <w:rFonts w:ascii="Cambria"/>
          <w:i/>
          <w:spacing w:val="5"/>
          <w:w w:val="230"/>
          <w:lang w:val="en-US"/>
        </w:rPr>
        <w:t xml:space="preserve"> </w:t>
      </w:r>
      <w:r w:rsidRPr="008E4C13">
        <w:rPr>
          <w:rFonts w:ascii="Cambria"/>
          <w:i/>
          <w:spacing w:val="17"/>
          <w:w w:val="140"/>
          <w:lang w:val="en-US"/>
        </w:rPr>
        <w:t>calculate</w:t>
      </w:r>
      <w:r w:rsidRPr="008E4C13">
        <w:rPr>
          <w:rFonts w:ascii="Cambria"/>
          <w:i/>
          <w:spacing w:val="54"/>
          <w:w w:val="140"/>
          <w:lang w:val="en-US"/>
        </w:rPr>
        <w:t xml:space="preserve"> </w:t>
      </w:r>
      <w:r w:rsidRPr="008E4C13">
        <w:rPr>
          <w:rFonts w:ascii="Cambria"/>
          <w:i/>
          <w:spacing w:val="16"/>
          <w:w w:val="140"/>
          <w:lang w:val="en-US"/>
        </w:rPr>
        <w:t>statistics</w:t>
      </w:r>
      <w:r w:rsidRPr="008E4C13">
        <w:rPr>
          <w:rFonts w:ascii="Cambria"/>
          <w:i/>
          <w:spacing w:val="-20"/>
          <w:w w:val="140"/>
          <w:lang w:val="en-US"/>
        </w:rPr>
        <w:t xml:space="preserve"> </w:t>
      </w:r>
      <w:r w:rsidRPr="008E4C13">
        <w:rPr>
          <w:rFonts w:ascii="Cambria"/>
          <w:i/>
          <w:w w:val="230"/>
          <w:lang w:val="en-US"/>
        </w:rPr>
        <w:t>,</w:t>
      </w:r>
      <w:r w:rsidRPr="008E4C13">
        <w:rPr>
          <w:rFonts w:ascii="Cambria"/>
          <w:i/>
          <w:spacing w:val="3"/>
          <w:w w:val="230"/>
          <w:lang w:val="en-US"/>
        </w:rPr>
        <w:t xml:space="preserve"> </w:t>
      </w:r>
      <w:r w:rsidRPr="008E4C13">
        <w:rPr>
          <w:rFonts w:ascii="Cambria"/>
          <w:i/>
          <w:spacing w:val="10"/>
          <w:w w:val="115"/>
          <w:lang w:val="en-US"/>
        </w:rPr>
        <w:t>and</w:t>
      </w:r>
      <w:r w:rsidRPr="008E4C13">
        <w:rPr>
          <w:rFonts w:ascii="Cambria"/>
          <w:i/>
          <w:spacing w:val="52"/>
          <w:w w:val="140"/>
          <w:lang w:val="en-US"/>
        </w:rPr>
        <w:t xml:space="preserve"> </w:t>
      </w:r>
      <w:r w:rsidRPr="008E4C13">
        <w:rPr>
          <w:rFonts w:ascii="Cambria"/>
          <w:i/>
          <w:spacing w:val="15"/>
          <w:w w:val="140"/>
          <w:lang w:val="en-US"/>
        </w:rPr>
        <w:t>insert</w:t>
      </w:r>
      <w:r w:rsidRPr="008E4C13">
        <w:rPr>
          <w:rFonts w:ascii="Cambria"/>
          <w:i/>
          <w:spacing w:val="52"/>
          <w:w w:val="140"/>
          <w:lang w:val="en-US"/>
        </w:rPr>
        <w:t xml:space="preserve"> </w:t>
      </w:r>
      <w:r w:rsidRPr="008E4C13">
        <w:rPr>
          <w:rFonts w:ascii="Cambria"/>
          <w:i/>
          <w:spacing w:val="-5"/>
          <w:w w:val="115"/>
          <w:lang w:val="en-US"/>
        </w:rPr>
        <w:t>da</w:t>
      </w:r>
    </w:p>
    <w:p w14:paraId="40405588" w14:textId="77777777" w:rsidR="00854AE3" w:rsidRPr="008E4C13" w:rsidRDefault="00854AE3">
      <w:pPr>
        <w:pStyle w:val="Textkrper"/>
        <w:spacing w:before="26"/>
        <w:rPr>
          <w:rFonts w:ascii="Cambria"/>
          <w:i/>
          <w:sz w:val="22"/>
          <w:lang w:val="en-US"/>
        </w:rPr>
      </w:pPr>
    </w:p>
    <w:p w14:paraId="7F1E2096" w14:textId="77777777" w:rsidR="00854AE3" w:rsidRPr="008E4C13" w:rsidRDefault="006C76DB">
      <w:pPr>
        <w:ind w:left="1085"/>
        <w:rPr>
          <w:rFonts w:ascii="Cambria"/>
          <w:i/>
          <w:lang w:val="en-US"/>
        </w:rPr>
      </w:pPr>
      <w:proofErr w:type="spellStart"/>
      <w:r w:rsidRPr="008E4C13">
        <w:rPr>
          <w:rFonts w:ascii="Cambria"/>
          <w:i/>
          <w:spacing w:val="14"/>
          <w:w w:val="130"/>
          <w:lang w:val="en-US"/>
        </w:rPr>
        <w:t>Args</w:t>
      </w:r>
      <w:proofErr w:type="spellEnd"/>
      <w:r w:rsidRPr="008E4C13">
        <w:rPr>
          <w:rFonts w:ascii="Cambria"/>
          <w:i/>
          <w:spacing w:val="14"/>
          <w:w w:val="130"/>
          <w:lang w:val="en-US"/>
        </w:rPr>
        <w:t>:</w:t>
      </w:r>
    </w:p>
    <w:p w14:paraId="41D5270F" w14:textId="77777777" w:rsidR="00854AE3" w:rsidRPr="008E4C13" w:rsidRDefault="006C76DB">
      <w:pPr>
        <w:spacing w:before="13"/>
        <w:ind w:left="1628"/>
        <w:rPr>
          <w:rFonts w:ascii="Cambria"/>
          <w:i/>
          <w:lang w:val="en-US"/>
        </w:rPr>
      </w:pPr>
      <w:proofErr w:type="spellStart"/>
      <w:r w:rsidRPr="008E4C13">
        <w:rPr>
          <w:rFonts w:ascii="Cambria"/>
          <w:i/>
          <w:spacing w:val="18"/>
          <w:w w:val="115"/>
          <w:lang w:val="en-US"/>
        </w:rPr>
        <w:t>image_name</w:t>
      </w:r>
      <w:proofErr w:type="spellEnd"/>
      <w:r w:rsidRPr="008E4C13">
        <w:rPr>
          <w:rFonts w:ascii="Cambria"/>
          <w:i/>
          <w:spacing w:val="62"/>
          <w:w w:val="120"/>
          <w:lang w:val="en-US"/>
        </w:rPr>
        <w:t xml:space="preserve"> </w:t>
      </w:r>
      <w:proofErr w:type="gramStart"/>
      <w:r w:rsidRPr="008E4C13">
        <w:rPr>
          <w:rFonts w:ascii="Cambria"/>
          <w:i/>
          <w:w w:val="120"/>
          <w:lang w:val="en-US"/>
        </w:rPr>
        <w:t>(</w:t>
      </w:r>
      <w:r w:rsidRPr="008E4C13">
        <w:rPr>
          <w:rFonts w:ascii="Cambria"/>
          <w:i/>
          <w:spacing w:val="-31"/>
          <w:w w:val="120"/>
          <w:lang w:val="en-US"/>
        </w:rPr>
        <w:t xml:space="preserve"> </w:t>
      </w:r>
      <w:r w:rsidRPr="008E4C13">
        <w:rPr>
          <w:rFonts w:ascii="Cambria"/>
          <w:i/>
          <w:spacing w:val="15"/>
          <w:w w:val="125"/>
          <w:lang w:val="en-US"/>
        </w:rPr>
        <w:t>str</w:t>
      </w:r>
      <w:proofErr w:type="gramEnd"/>
      <w:r w:rsidRPr="008E4C13">
        <w:rPr>
          <w:rFonts w:ascii="Cambria"/>
          <w:i/>
          <w:spacing w:val="15"/>
          <w:w w:val="125"/>
          <w:lang w:val="en-US"/>
        </w:rPr>
        <w:t>):</w:t>
      </w:r>
      <w:r w:rsidRPr="008E4C13">
        <w:rPr>
          <w:rFonts w:ascii="Cambria"/>
          <w:i/>
          <w:spacing w:val="66"/>
          <w:w w:val="125"/>
          <w:lang w:val="en-US"/>
        </w:rPr>
        <w:t xml:space="preserve"> </w:t>
      </w:r>
      <w:r w:rsidRPr="008E4C13">
        <w:rPr>
          <w:rFonts w:ascii="Cambria"/>
          <w:i/>
          <w:spacing w:val="10"/>
          <w:w w:val="120"/>
          <w:lang w:val="en-US"/>
        </w:rPr>
        <w:t>The</w:t>
      </w:r>
      <w:r w:rsidRPr="008E4C13">
        <w:rPr>
          <w:rFonts w:ascii="Cambria"/>
          <w:i/>
          <w:spacing w:val="73"/>
          <w:w w:val="120"/>
          <w:lang w:val="en-US"/>
        </w:rPr>
        <w:t xml:space="preserve"> </w:t>
      </w:r>
      <w:r w:rsidRPr="008E4C13">
        <w:rPr>
          <w:rFonts w:ascii="Cambria"/>
          <w:i/>
          <w:spacing w:val="17"/>
          <w:w w:val="120"/>
          <w:lang w:val="en-US"/>
        </w:rPr>
        <w:t>filename</w:t>
      </w:r>
      <w:r w:rsidRPr="008E4C13">
        <w:rPr>
          <w:rFonts w:ascii="Cambria"/>
          <w:i/>
          <w:spacing w:val="72"/>
          <w:w w:val="120"/>
          <w:lang w:val="en-US"/>
        </w:rPr>
        <w:t xml:space="preserve"> </w:t>
      </w:r>
      <w:r w:rsidRPr="008E4C13">
        <w:rPr>
          <w:rFonts w:ascii="Cambria"/>
          <w:i/>
          <w:w w:val="120"/>
          <w:lang w:val="en-US"/>
        </w:rPr>
        <w:t>of</w:t>
      </w:r>
      <w:r w:rsidRPr="008E4C13">
        <w:rPr>
          <w:rFonts w:ascii="Cambria"/>
          <w:i/>
          <w:spacing w:val="68"/>
          <w:w w:val="120"/>
          <w:lang w:val="en-US"/>
        </w:rPr>
        <w:t xml:space="preserve"> </w:t>
      </w:r>
      <w:r w:rsidRPr="008E4C13">
        <w:rPr>
          <w:rFonts w:ascii="Cambria"/>
          <w:i/>
          <w:spacing w:val="10"/>
          <w:w w:val="120"/>
          <w:lang w:val="en-US"/>
        </w:rPr>
        <w:t>the</w:t>
      </w:r>
      <w:r w:rsidRPr="008E4C13">
        <w:rPr>
          <w:rFonts w:ascii="Cambria"/>
          <w:i/>
          <w:spacing w:val="73"/>
          <w:w w:val="120"/>
          <w:lang w:val="en-US"/>
        </w:rPr>
        <w:t xml:space="preserve"> </w:t>
      </w:r>
      <w:r w:rsidRPr="008E4C13">
        <w:rPr>
          <w:rFonts w:ascii="Cambria"/>
          <w:i/>
          <w:spacing w:val="14"/>
          <w:w w:val="120"/>
          <w:lang w:val="en-US"/>
        </w:rPr>
        <w:t>image</w:t>
      </w:r>
      <w:r w:rsidRPr="008E4C13">
        <w:rPr>
          <w:rFonts w:ascii="Cambria"/>
          <w:i/>
          <w:spacing w:val="70"/>
          <w:w w:val="120"/>
          <w:lang w:val="en-US"/>
        </w:rPr>
        <w:t xml:space="preserve"> </w:t>
      </w:r>
      <w:r w:rsidRPr="008E4C13">
        <w:rPr>
          <w:rFonts w:ascii="Cambria"/>
          <w:i/>
          <w:w w:val="120"/>
          <w:lang w:val="en-US"/>
        </w:rPr>
        <w:t>to</w:t>
      </w:r>
      <w:r w:rsidRPr="008E4C13">
        <w:rPr>
          <w:rFonts w:ascii="Cambria"/>
          <w:i/>
          <w:spacing w:val="71"/>
          <w:w w:val="120"/>
          <w:lang w:val="en-US"/>
        </w:rPr>
        <w:t xml:space="preserve"> </w:t>
      </w:r>
      <w:r w:rsidRPr="008E4C13">
        <w:rPr>
          <w:rFonts w:ascii="Cambria"/>
          <w:i/>
          <w:spacing w:val="16"/>
          <w:w w:val="120"/>
          <w:lang w:val="en-US"/>
        </w:rPr>
        <w:t>process.</w:t>
      </w:r>
    </w:p>
    <w:p w14:paraId="29483B00" w14:textId="77777777" w:rsidR="00854AE3" w:rsidRPr="008E4C13" w:rsidRDefault="006C76DB">
      <w:pPr>
        <w:spacing w:before="13"/>
        <w:ind w:left="1628" w:right="-15"/>
        <w:rPr>
          <w:rFonts w:ascii="Cambria"/>
          <w:i/>
          <w:lang w:val="en-US"/>
        </w:rPr>
      </w:pPr>
      <w:proofErr w:type="spellStart"/>
      <w:r w:rsidRPr="008E4C13">
        <w:rPr>
          <w:rFonts w:ascii="Cambria"/>
          <w:i/>
          <w:spacing w:val="18"/>
          <w:w w:val="120"/>
          <w:lang w:val="en-US"/>
        </w:rPr>
        <w:t>messung_id</w:t>
      </w:r>
      <w:proofErr w:type="spellEnd"/>
      <w:r w:rsidRPr="008E4C13">
        <w:rPr>
          <w:rFonts w:ascii="Cambria"/>
          <w:i/>
          <w:spacing w:val="67"/>
          <w:w w:val="120"/>
          <w:lang w:val="en-US"/>
        </w:rPr>
        <w:t xml:space="preserve"> </w:t>
      </w:r>
      <w:proofErr w:type="gramStart"/>
      <w:r w:rsidRPr="008E4C13">
        <w:rPr>
          <w:rFonts w:ascii="Cambria"/>
          <w:i/>
          <w:w w:val="120"/>
          <w:lang w:val="en-US"/>
        </w:rPr>
        <w:t>(</w:t>
      </w:r>
      <w:r w:rsidRPr="008E4C13">
        <w:rPr>
          <w:rFonts w:ascii="Cambria"/>
          <w:i/>
          <w:spacing w:val="-30"/>
          <w:w w:val="120"/>
          <w:lang w:val="en-US"/>
        </w:rPr>
        <w:t xml:space="preserve"> </w:t>
      </w:r>
      <w:r w:rsidRPr="008E4C13">
        <w:rPr>
          <w:rFonts w:ascii="Cambria"/>
          <w:i/>
          <w:spacing w:val="15"/>
          <w:w w:val="120"/>
          <w:lang w:val="en-US"/>
        </w:rPr>
        <w:t>int</w:t>
      </w:r>
      <w:proofErr w:type="gramEnd"/>
      <w:r w:rsidRPr="008E4C13">
        <w:rPr>
          <w:rFonts w:ascii="Cambria"/>
          <w:i/>
          <w:spacing w:val="15"/>
          <w:w w:val="120"/>
          <w:lang w:val="en-US"/>
        </w:rPr>
        <w:t>):</w:t>
      </w:r>
      <w:r w:rsidRPr="008E4C13">
        <w:rPr>
          <w:rFonts w:ascii="Cambria"/>
          <w:i/>
          <w:spacing w:val="73"/>
          <w:w w:val="120"/>
          <w:lang w:val="en-US"/>
        </w:rPr>
        <w:t xml:space="preserve"> </w:t>
      </w:r>
      <w:r w:rsidRPr="008E4C13">
        <w:rPr>
          <w:rFonts w:ascii="Cambria"/>
          <w:i/>
          <w:spacing w:val="10"/>
          <w:w w:val="120"/>
          <w:lang w:val="en-US"/>
        </w:rPr>
        <w:t>The</w:t>
      </w:r>
      <w:r w:rsidRPr="008E4C13">
        <w:rPr>
          <w:rFonts w:ascii="Cambria"/>
          <w:i/>
          <w:spacing w:val="74"/>
          <w:w w:val="120"/>
          <w:lang w:val="en-US"/>
        </w:rPr>
        <w:t xml:space="preserve"> </w:t>
      </w:r>
      <w:r w:rsidRPr="008E4C13">
        <w:rPr>
          <w:rFonts w:ascii="Cambria"/>
          <w:i/>
          <w:w w:val="120"/>
          <w:lang w:val="en-US"/>
        </w:rPr>
        <w:t>ID</w:t>
      </w:r>
      <w:r w:rsidRPr="008E4C13">
        <w:rPr>
          <w:rFonts w:ascii="Cambria"/>
          <w:i/>
          <w:spacing w:val="72"/>
          <w:w w:val="120"/>
          <w:lang w:val="en-US"/>
        </w:rPr>
        <w:t xml:space="preserve"> </w:t>
      </w:r>
      <w:r w:rsidRPr="008E4C13">
        <w:rPr>
          <w:rFonts w:ascii="Cambria"/>
          <w:i/>
          <w:w w:val="120"/>
          <w:lang w:val="en-US"/>
        </w:rPr>
        <w:t>of</w:t>
      </w:r>
      <w:r w:rsidRPr="008E4C13">
        <w:rPr>
          <w:rFonts w:ascii="Cambria"/>
          <w:i/>
          <w:spacing w:val="73"/>
          <w:w w:val="120"/>
          <w:lang w:val="en-US"/>
        </w:rPr>
        <w:t xml:space="preserve"> </w:t>
      </w:r>
      <w:r w:rsidRPr="008E4C13">
        <w:rPr>
          <w:rFonts w:ascii="Cambria"/>
          <w:i/>
          <w:spacing w:val="10"/>
          <w:w w:val="120"/>
          <w:lang w:val="en-US"/>
        </w:rPr>
        <w:t>the</w:t>
      </w:r>
      <w:r w:rsidRPr="008E4C13">
        <w:rPr>
          <w:rFonts w:ascii="Cambria"/>
          <w:i/>
          <w:spacing w:val="78"/>
          <w:w w:val="120"/>
          <w:lang w:val="en-US"/>
        </w:rPr>
        <w:t xml:space="preserve"> </w:t>
      </w:r>
      <w:proofErr w:type="spellStart"/>
      <w:r w:rsidRPr="008E4C13">
        <w:rPr>
          <w:rFonts w:ascii="Cambria"/>
          <w:i/>
          <w:spacing w:val="16"/>
          <w:w w:val="120"/>
          <w:lang w:val="en-US"/>
        </w:rPr>
        <w:t>Messung</w:t>
      </w:r>
      <w:proofErr w:type="spellEnd"/>
      <w:r w:rsidRPr="008E4C13">
        <w:rPr>
          <w:rFonts w:ascii="Cambria"/>
          <w:i/>
          <w:spacing w:val="66"/>
          <w:w w:val="150"/>
          <w:lang w:val="en-US"/>
        </w:rPr>
        <w:t xml:space="preserve"> </w:t>
      </w:r>
      <w:r w:rsidRPr="008E4C13">
        <w:rPr>
          <w:rFonts w:ascii="Cambria"/>
          <w:i/>
          <w:spacing w:val="18"/>
          <w:w w:val="120"/>
          <w:lang w:val="en-US"/>
        </w:rPr>
        <w:t>associated</w:t>
      </w:r>
      <w:r w:rsidRPr="008E4C13">
        <w:rPr>
          <w:rFonts w:ascii="Cambria"/>
          <w:i/>
          <w:spacing w:val="66"/>
          <w:w w:val="150"/>
          <w:lang w:val="en-US"/>
        </w:rPr>
        <w:t xml:space="preserve"> </w:t>
      </w:r>
      <w:r w:rsidRPr="008E4C13">
        <w:rPr>
          <w:rFonts w:ascii="Cambria"/>
          <w:i/>
          <w:spacing w:val="13"/>
          <w:w w:val="120"/>
          <w:lang w:val="en-US"/>
        </w:rPr>
        <w:t>with</w:t>
      </w:r>
      <w:r w:rsidRPr="008E4C13">
        <w:rPr>
          <w:rFonts w:ascii="Cambria"/>
          <w:i/>
          <w:spacing w:val="77"/>
          <w:w w:val="120"/>
          <w:lang w:val="en-US"/>
        </w:rPr>
        <w:t xml:space="preserve"> </w:t>
      </w:r>
      <w:r w:rsidRPr="008E4C13">
        <w:rPr>
          <w:rFonts w:ascii="Cambria"/>
          <w:i/>
          <w:spacing w:val="10"/>
          <w:w w:val="120"/>
          <w:lang w:val="en-US"/>
        </w:rPr>
        <w:t>the</w:t>
      </w:r>
      <w:r w:rsidRPr="008E4C13">
        <w:rPr>
          <w:rFonts w:ascii="Cambria"/>
          <w:i/>
          <w:spacing w:val="78"/>
          <w:w w:val="120"/>
          <w:lang w:val="en-US"/>
        </w:rPr>
        <w:t xml:space="preserve"> </w:t>
      </w:r>
      <w:r w:rsidRPr="008E4C13">
        <w:rPr>
          <w:rFonts w:ascii="Cambria"/>
          <w:i/>
          <w:spacing w:val="14"/>
          <w:w w:val="120"/>
          <w:lang w:val="en-US"/>
        </w:rPr>
        <w:t>circles</w:t>
      </w:r>
    </w:p>
    <w:p w14:paraId="530C2C97" w14:textId="77777777" w:rsidR="00854AE3" w:rsidRPr="008E4C13" w:rsidRDefault="00854AE3">
      <w:pPr>
        <w:pStyle w:val="Textkrper"/>
        <w:spacing w:before="26"/>
        <w:rPr>
          <w:rFonts w:ascii="Cambria"/>
          <w:i/>
          <w:sz w:val="22"/>
          <w:lang w:val="en-US"/>
        </w:rPr>
      </w:pPr>
    </w:p>
    <w:p w14:paraId="15178289" w14:textId="77777777" w:rsidR="00854AE3" w:rsidRPr="008E4C13" w:rsidRDefault="006C76DB">
      <w:pPr>
        <w:ind w:left="1086"/>
        <w:rPr>
          <w:rFonts w:ascii="Cambria"/>
          <w:i/>
          <w:lang w:val="en-US"/>
        </w:rPr>
      </w:pPr>
      <w:r w:rsidRPr="008E4C13">
        <w:rPr>
          <w:rFonts w:ascii="Cambria"/>
          <w:i/>
          <w:spacing w:val="16"/>
          <w:w w:val="125"/>
          <w:lang w:val="en-US"/>
        </w:rPr>
        <w:t>Returns:</w:t>
      </w:r>
    </w:p>
    <w:p w14:paraId="41F787E7" w14:textId="77777777" w:rsidR="00854AE3" w:rsidRPr="008E4C13" w:rsidRDefault="006C76DB">
      <w:pPr>
        <w:spacing w:before="14"/>
        <w:ind w:left="1627"/>
        <w:rPr>
          <w:rFonts w:ascii="Cambria"/>
          <w:i/>
          <w:lang w:val="en-US"/>
        </w:rPr>
      </w:pPr>
      <w:r w:rsidRPr="008E4C13">
        <w:rPr>
          <w:rFonts w:ascii="Cambria"/>
          <w:i/>
          <w:spacing w:val="17"/>
          <w:w w:val="135"/>
          <w:lang w:val="en-US"/>
        </w:rPr>
        <w:t>float:</w:t>
      </w:r>
      <w:r w:rsidRPr="008E4C13">
        <w:rPr>
          <w:rFonts w:ascii="Cambria"/>
          <w:i/>
          <w:spacing w:val="74"/>
          <w:w w:val="150"/>
          <w:lang w:val="en-US"/>
        </w:rPr>
        <w:t xml:space="preserve"> </w:t>
      </w:r>
      <w:proofErr w:type="gramStart"/>
      <w:r w:rsidRPr="008E4C13">
        <w:rPr>
          <w:rFonts w:ascii="Cambria"/>
          <w:i/>
          <w:spacing w:val="10"/>
          <w:w w:val="115"/>
          <w:lang w:val="en-US"/>
        </w:rPr>
        <w:t>The</w:t>
      </w:r>
      <w:r w:rsidRPr="008E4C13">
        <w:rPr>
          <w:rFonts w:ascii="Cambria"/>
          <w:i/>
          <w:spacing w:val="20"/>
          <w:w w:val="115"/>
          <w:lang w:val="en-US"/>
        </w:rPr>
        <w:t xml:space="preserve">  </w:t>
      </w:r>
      <w:r w:rsidRPr="008E4C13">
        <w:rPr>
          <w:rFonts w:ascii="Cambria"/>
          <w:i/>
          <w:spacing w:val="13"/>
          <w:w w:val="115"/>
          <w:lang w:val="en-US"/>
        </w:rPr>
        <w:t>mean</w:t>
      </w:r>
      <w:proofErr w:type="gramEnd"/>
      <w:r w:rsidRPr="008E4C13">
        <w:rPr>
          <w:rFonts w:ascii="Cambria"/>
          <w:i/>
          <w:spacing w:val="22"/>
          <w:w w:val="115"/>
          <w:lang w:val="en-US"/>
        </w:rPr>
        <w:t xml:space="preserve">  </w:t>
      </w:r>
      <w:r w:rsidRPr="008E4C13">
        <w:rPr>
          <w:rFonts w:ascii="Cambria"/>
          <w:i/>
          <w:spacing w:val="15"/>
          <w:w w:val="115"/>
          <w:lang w:val="en-US"/>
        </w:rPr>
        <w:t>radius</w:t>
      </w:r>
      <w:r w:rsidRPr="008E4C13">
        <w:rPr>
          <w:rFonts w:ascii="Cambria"/>
          <w:i/>
          <w:spacing w:val="20"/>
          <w:w w:val="115"/>
          <w:lang w:val="en-US"/>
        </w:rPr>
        <w:t xml:space="preserve">  </w:t>
      </w:r>
      <w:r w:rsidRPr="008E4C13">
        <w:rPr>
          <w:rFonts w:ascii="Cambria"/>
          <w:i/>
          <w:w w:val="115"/>
          <w:lang w:val="en-US"/>
        </w:rPr>
        <w:t>of</w:t>
      </w:r>
      <w:r w:rsidRPr="008E4C13">
        <w:rPr>
          <w:rFonts w:ascii="Cambria"/>
          <w:i/>
          <w:spacing w:val="78"/>
          <w:w w:val="150"/>
          <w:lang w:val="en-US"/>
        </w:rPr>
        <w:t xml:space="preserve"> </w:t>
      </w:r>
      <w:r w:rsidRPr="008E4C13">
        <w:rPr>
          <w:rFonts w:ascii="Cambria"/>
          <w:i/>
          <w:spacing w:val="10"/>
          <w:w w:val="115"/>
          <w:lang w:val="en-US"/>
        </w:rPr>
        <w:t>the</w:t>
      </w:r>
      <w:r w:rsidRPr="008E4C13">
        <w:rPr>
          <w:rFonts w:ascii="Cambria"/>
          <w:i/>
          <w:spacing w:val="21"/>
          <w:w w:val="115"/>
          <w:lang w:val="en-US"/>
        </w:rPr>
        <w:t xml:space="preserve">  </w:t>
      </w:r>
      <w:r w:rsidRPr="008E4C13">
        <w:rPr>
          <w:rFonts w:ascii="Cambria"/>
          <w:i/>
          <w:spacing w:val="17"/>
          <w:w w:val="115"/>
          <w:lang w:val="en-US"/>
        </w:rPr>
        <w:t>detected</w:t>
      </w:r>
      <w:r w:rsidRPr="008E4C13">
        <w:rPr>
          <w:rFonts w:ascii="Cambria"/>
          <w:i/>
          <w:spacing w:val="14"/>
          <w:w w:val="135"/>
          <w:lang w:val="en-US"/>
        </w:rPr>
        <w:t xml:space="preserve">  </w:t>
      </w:r>
      <w:r w:rsidRPr="008E4C13">
        <w:rPr>
          <w:rFonts w:ascii="Cambria"/>
          <w:i/>
          <w:spacing w:val="16"/>
          <w:w w:val="135"/>
          <w:lang w:val="en-US"/>
        </w:rPr>
        <w:t>circles.</w:t>
      </w:r>
    </w:p>
    <w:p w14:paraId="5025835B" w14:textId="77777777" w:rsidR="00854AE3" w:rsidRPr="008E4C13" w:rsidRDefault="006C76DB">
      <w:pPr>
        <w:spacing w:before="13" w:line="248" w:lineRule="exact"/>
        <w:ind w:left="1083"/>
        <w:rPr>
          <w:rFonts w:ascii="Cambria"/>
          <w:i/>
          <w:lang w:val="en-US"/>
        </w:rPr>
      </w:pPr>
      <w:r w:rsidRPr="008E4C13">
        <w:rPr>
          <w:rFonts w:ascii="Cambria"/>
          <w:i/>
          <w:spacing w:val="5"/>
          <w:w w:val="130"/>
          <w:lang w:val="en-US"/>
        </w:rPr>
        <w:t>"""</w:t>
      </w:r>
    </w:p>
    <w:p w14:paraId="4A2D1D1D" w14:textId="77777777" w:rsidR="00854AE3" w:rsidRPr="008E4C13" w:rsidRDefault="006C76DB">
      <w:pPr>
        <w:spacing w:line="295" w:lineRule="exact"/>
        <w:ind w:left="1082"/>
        <w:rPr>
          <w:rFonts w:ascii="Lucida Sans Unicode"/>
          <w:lang w:val="en-US"/>
        </w:rPr>
      </w:pPr>
      <w:proofErr w:type="spellStart"/>
      <w:r w:rsidRPr="008E4C13">
        <w:rPr>
          <w:rFonts w:ascii="Lucida Sans Unicode"/>
          <w:w w:val="90"/>
          <w:lang w:val="en-US"/>
        </w:rPr>
        <w:t>df</w:t>
      </w:r>
      <w:proofErr w:type="spellEnd"/>
      <w:r w:rsidRPr="008E4C13">
        <w:rPr>
          <w:rFonts w:ascii="Lucida Sans Unicode"/>
          <w:spacing w:val="52"/>
          <w:w w:val="150"/>
          <w:lang w:val="en-US"/>
        </w:rPr>
        <w:t xml:space="preserve"> </w:t>
      </w:r>
      <w:r w:rsidRPr="008E4C13">
        <w:rPr>
          <w:rFonts w:ascii="Lucida Sans Unicode"/>
          <w:w w:val="90"/>
          <w:lang w:val="en-US"/>
        </w:rPr>
        <w:t>=</w:t>
      </w:r>
      <w:r w:rsidRPr="008E4C13">
        <w:rPr>
          <w:rFonts w:ascii="Lucida Sans Unicode"/>
          <w:spacing w:val="59"/>
          <w:w w:val="150"/>
          <w:lang w:val="en-US"/>
        </w:rPr>
        <w:t xml:space="preserve"> </w:t>
      </w:r>
      <w:proofErr w:type="spellStart"/>
      <w:r w:rsidRPr="008E4C13">
        <w:rPr>
          <w:rFonts w:ascii="Lucida Sans Unicode"/>
          <w:spacing w:val="18"/>
          <w:w w:val="90"/>
          <w:lang w:val="en-US"/>
        </w:rPr>
        <w:t>process_image</w:t>
      </w:r>
      <w:proofErr w:type="spellEnd"/>
      <w:r w:rsidRPr="008E4C13">
        <w:rPr>
          <w:rFonts w:ascii="Lucida Sans Unicode"/>
          <w:spacing w:val="-31"/>
          <w:w w:val="90"/>
          <w:lang w:val="en-US"/>
        </w:rPr>
        <w:t xml:space="preserve"> </w:t>
      </w:r>
      <w:proofErr w:type="gramStart"/>
      <w:r w:rsidRPr="008E4C13">
        <w:rPr>
          <w:rFonts w:ascii="Lucida Sans Unicode"/>
          <w:w w:val="90"/>
          <w:lang w:val="en-US"/>
        </w:rPr>
        <w:t>(</w:t>
      </w:r>
      <w:r w:rsidRPr="008E4C13">
        <w:rPr>
          <w:rFonts w:ascii="Lucida Sans Unicode"/>
          <w:spacing w:val="-31"/>
          <w:w w:val="90"/>
          <w:lang w:val="en-US"/>
        </w:rPr>
        <w:t xml:space="preserve"> </w:t>
      </w:r>
      <w:proofErr w:type="spellStart"/>
      <w:r w:rsidRPr="008E4C13">
        <w:rPr>
          <w:rFonts w:ascii="Lucida Sans Unicode"/>
          <w:spacing w:val="18"/>
          <w:w w:val="90"/>
          <w:lang w:val="en-US"/>
        </w:rPr>
        <w:t>image</w:t>
      </w:r>
      <w:proofErr w:type="gramEnd"/>
      <w:r w:rsidRPr="008E4C13">
        <w:rPr>
          <w:rFonts w:ascii="Lucida Sans Unicode"/>
          <w:spacing w:val="18"/>
          <w:w w:val="90"/>
          <w:lang w:val="en-US"/>
        </w:rPr>
        <w:t>_name</w:t>
      </w:r>
      <w:proofErr w:type="spellEnd"/>
      <w:r w:rsidRPr="008E4C13">
        <w:rPr>
          <w:rFonts w:ascii="Lucida Sans Unicode"/>
          <w:spacing w:val="-31"/>
          <w:w w:val="90"/>
          <w:lang w:val="en-US"/>
        </w:rPr>
        <w:t xml:space="preserve"> </w:t>
      </w:r>
      <w:r w:rsidRPr="008E4C13">
        <w:rPr>
          <w:rFonts w:ascii="Lucida Sans Unicode"/>
          <w:spacing w:val="-10"/>
          <w:w w:val="90"/>
          <w:lang w:val="en-US"/>
        </w:rPr>
        <w:t>)</w:t>
      </w:r>
    </w:p>
    <w:p w14:paraId="3FC2C052" w14:textId="77777777" w:rsidR="00854AE3" w:rsidRPr="008E4C13" w:rsidRDefault="006C76DB">
      <w:pPr>
        <w:spacing w:line="305" w:lineRule="exact"/>
        <w:ind w:left="1087"/>
        <w:rPr>
          <w:rFonts w:ascii="Lucida Sans Unicode"/>
          <w:lang w:val="en-US"/>
        </w:rPr>
      </w:pPr>
      <w:proofErr w:type="spellStart"/>
      <w:r w:rsidRPr="008E4C13">
        <w:rPr>
          <w:rFonts w:ascii="Lucida Sans Unicode"/>
          <w:spacing w:val="18"/>
          <w:lang w:val="en-US"/>
        </w:rPr>
        <w:t>mean_radius</w:t>
      </w:r>
      <w:proofErr w:type="spellEnd"/>
      <w:r w:rsidRPr="008E4C13">
        <w:rPr>
          <w:rFonts w:ascii="Lucida Sans Unicode"/>
          <w:spacing w:val="38"/>
          <w:lang w:val="en-US"/>
        </w:rPr>
        <w:t xml:space="preserve"> </w:t>
      </w:r>
      <w:r w:rsidRPr="008E4C13">
        <w:rPr>
          <w:rFonts w:ascii="Lucida Sans Unicode"/>
          <w:lang w:val="en-US"/>
        </w:rPr>
        <w:t>=</w:t>
      </w:r>
      <w:r w:rsidRPr="008E4C13">
        <w:rPr>
          <w:rFonts w:ascii="Lucida Sans Unicode"/>
          <w:spacing w:val="57"/>
          <w:lang w:val="en-US"/>
        </w:rPr>
        <w:t xml:space="preserve"> </w:t>
      </w:r>
      <w:proofErr w:type="spellStart"/>
      <w:r w:rsidRPr="008E4C13">
        <w:rPr>
          <w:rFonts w:ascii="Lucida Sans Unicode"/>
          <w:spacing w:val="19"/>
          <w:lang w:val="en-US"/>
        </w:rPr>
        <w:t>perform_statistics</w:t>
      </w:r>
      <w:proofErr w:type="spellEnd"/>
      <w:r w:rsidRPr="008E4C13">
        <w:rPr>
          <w:rFonts w:ascii="Lucida Sans Unicode"/>
          <w:spacing w:val="-37"/>
          <w:lang w:val="en-US"/>
        </w:rPr>
        <w:t xml:space="preserve"> </w:t>
      </w:r>
      <w:proofErr w:type="gramStart"/>
      <w:r w:rsidRPr="008E4C13">
        <w:rPr>
          <w:rFonts w:ascii="Lucida Sans Unicode"/>
          <w:lang w:val="en-US"/>
        </w:rPr>
        <w:t>(</w:t>
      </w:r>
      <w:r w:rsidRPr="008E4C13">
        <w:rPr>
          <w:rFonts w:ascii="Lucida Sans Unicode"/>
          <w:spacing w:val="-47"/>
          <w:lang w:val="en-US"/>
        </w:rPr>
        <w:t xml:space="preserve"> </w:t>
      </w:r>
      <w:proofErr w:type="spellStart"/>
      <w:r w:rsidRPr="008E4C13">
        <w:rPr>
          <w:rFonts w:ascii="Lucida Sans Unicode"/>
          <w:lang w:val="en-US"/>
        </w:rPr>
        <w:t>df</w:t>
      </w:r>
      <w:proofErr w:type="spellEnd"/>
      <w:proofErr w:type="gramEnd"/>
      <w:r w:rsidRPr="008E4C13">
        <w:rPr>
          <w:rFonts w:ascii="Lucida Sans Unicode"/>
          <w:spacing w:val="-36"/>
          <w:lang w:val="en-US"/>
        </w:rPr>
        <w:t xml:space="preserve"> </w:t>
      </w:r>
      <w:r w:rsidRPr="008E4C13">
        <w:rPr>
          <w:rFonts w:ascii="Lucida Sans Unicode"/>
          <w:lang w:val="en-US"/>
        </w:rPr>
        <w:t>,</w:t>
      </w:r>
      <w:r w:rsidRPr="008E4C13">
        <w:rPr>
          <w:rFonts w:ascii="Lucida Sans Unicode"/>
          <w:spacing w:val="61"/>
          <w:lang w:val="en-US"/>
        </w:rPr>
        <w:t xml:space="preserve"> </w:t>
      </w:r>
      <w:proofErr w:type="spellStart"/>
      <w:r w:rsidRPr="008E4C13">
        <w:rPr>
          <w:rFonts w:ascii="Lucida Sans Unicode"/>
          <w:spacing w:val="18"/>
          <w:lang w:val="en-US"/>
        </w:rPr>
        <w:t>Measurment_id</w:t>
      </w:r>
      <w:proofErr w:type="spellEnd"/>
      <w:r w:rsidRPr="008E4C13">
        <w:rPr>
          <w:rFonts w:ascii="Lucida Sans Unicode"/>
          <w:spacing w:val="-38"/>
          <w:lang w:val="en-US"/>
        </w:rPr>
        <w:t xml:space="preserve"> </w:t>
      </w:r>
      <w:r w:rsidRPr="008E4C13">
        <w:rPr>
          <w:rFonts w:ascii="Lucida Sans Unicode"/>
          <w:spacing w:val="-10"/>
          <w:lang w:val="en-US"/>
        </w:rPr>
        <w:t>)</w:t>
      </w:r>
    </w:p>
    <w:p w14:paraId="2D58DB03" w14:textId="77777777" w:rsidR="00854AE3" w:rsidRPr="008E4C13" w:rsidRDefault="006C76DB">
      <w:pPr>
        <w:spacing w:before="204" w:line="305" w:lineRule="exact"/>
        <w:ind w:left="1086"/>
        <w:rPr>
          <w:rFonts w:ascii="Lucida Sans Unicode"/>
          <w:lang w:val="en-US"/>
        </w:rPr>
      </w:pPr>
      <w:proofErr w:type="spellStart"/>
      <w:r w:rsidRPr="008E4C13">
        <w:rPr>
          <w:rFonts w:ascii="Lucida Sans Unicode"/>
          <w:spacing w:val="16"/>
          <w:lang w:val="en-US"/>
        </w:rPr>
        <w:t>tape_id</w:t>
      </w:r>
      <w:proofErr w:type="spellEnd"/>
      <w:r w:rsidRPr="008E4C13">
        <w:rPr>
          <w:rFonts w:ascii="Lucida Sans Unicode"/>
          <w:spacing w:val="77"/>
          <w:w w:val="150"/>
          <w:lang w:val="en-US"/>
        </w:rPr>
        <w:t xml:space="preserve"> </w:t>
      </w:r>
      <w:proofErr w:type="gramStart"/>
      <w:r w:rsidRPr="008E4C13">
        <w:rPr>
          <w:rFonts w:ascii="Lucida Sans Unicode"/>
          <w:lang w:val="en-US"/>
        </w:rPr>
        <w:t>=</w:t>
      </w:r>
      <w:r w:rsidRPr="008E4C13">
        <w:rPr>
          <w:rFonts w:ascii="Lucida Sans Unicode"/>
          <w:spacing w:val="22"/>
          <w:lang w:val="en-US"/>
        </w:rPr>
        <w:t xml:space="preserve">  </w:t>
      </w:r>
      <w:proofErr w:type="spellStart"/>
      <w:r w:rsidRPr="008E4C13">
        <w:rPr>
          <w:rFonts w:ascii="Lucida Sans Unicode"/>
          <w:spacing w:val="19"/>
          <w:lang w:val="en-US"/>
        </w:rPr>
        <w:t>get</w:t>
      </w:r>
      <w:proofErr w:type="gramEnd"/>
      <w:r w:rsidRPr="008E4C13">
        <w:rPr>
          <w:rFonts w:ascii="Lucida Sans Unicode"/>
          <w:spacing w:val="19"/>
          <w:lang w:val="en-US"/>
        </w:rPr>
        <w:t>_last_tape_id</w:t>
      </w:r>
      <w:proofErr w:type="spellEnd"/>
      <w:r w:rsidRPr="008E4C13">
        <w:rPr>
          <w:rFonts w:ascii="Lucida Sans Unicode"/>
          <w:spacing w:val="-29"/>
          <w:lang w:val="en-US"/>
        </w:rPr>
        <w:t xml:space="preserve"> </w:t>
      </w:r>
      <w:r w:rsidRPr="008E4C13">
        <w:rPr>
          <w:rFonts w:ascii="Lucida Sans Unicode"/>
          <w:spacing w:val="-5"/>
          <w:lang w:val="en-US"/>
        </w:rPr>
        <w:t>()</w:t>
      </w:r>
    </w:p>
    <w:p w14:paraId="44D6D808" w14:textId="77777777" w:rsidR="00854AE3" w:rsidRPr="008E4C13" w:rsidRDefault="006C76DB">
      <w:pPr>
        <w:spacing w:line="271" w:lineRule="exact"/>
        <w:ind w:left="1083"/>
        <w:rPr>
          <w:rFonts w:ascii="Lucida Sans Unicode"/>
          <w:lang w:val="en-US"/>
        </w:rPr>
      </w:pPr>
      <w:r w:rsidRPr="008E4C13">
        <w:rPr>
          <w:rFonts w:ascii="Lucida Sans Unicode"/>
          <w:spacing w:val="10"/>
          <w:w w:val="110"/>
          <w:lang w:val="en-US"/>
        </w:rPr>
        <w:t>for</w:t>
      </w:r>
      <w:r w:rsidRPr="008E4C13">
        <w:rPr>
          <w:rFonts w:ascii="Lucida Sans Unicode"/>
          <w:spacing w:val="33"/>
          <w:w w:val="110"/>
          <w:lang w:val="en-US"/>
        </w:rPr>
        <w:t xml:space="preserve"> </w:t>
      </w:r>
      <w:proofErr w:type="gramStart"/>
      <w:r w:rsidRPr="008E4C13">
        <w:rPr>
          <w:rFonts w:ascii="Lucida Sans Unicode"/>
          <w:spacing w:val="12"/>
          <w:w w:val="110"/>
          <w:lang w:val="en-US"/>
        </w:rPr>
        <w:t>index</w:t>
      </w:r>
      <w:r w:rsidRPr="008E4C13">
        <w:rPr>
          <w:rFonts w:ascii="Lucida Sans Unicode"/>
          <w:spacing w:val="-34"/>
          <w:w w:val="110"/>
          <w:lang w:val="en-US"/>
        </w:rPr>
        <w:t xml:space="preserve"> </w:t>
      </w:r>
      <w:r w:rsidRPr="008E4C13">
        <w:rPr>
          <w:rFonts w:ascii="Lucida Sans Unicode"/>
          <w:w w:val="110"/>
          <w:lang w:val="en-US"/>
        </w:rPr>
        <w:t>,</w:t>
      </w:r>
      <w:proofErr w:type="gramEnd"/>
      <w:r w:rsidRPr="008E4C13">
        <w:rPr>
          <w:rFonts w:ascii="Lucida Sans Unicode"/>
          <w:spacing w:val="53"/>
          <w:w w:val="110"/>
          <w:lang w:val="en-US"/>
        </w:rPr>
        <w:t xml:space="preserve"> </w:t>
      </w:r>
      <w:r w:rsidRPr="008E4C13">
        <w:rPr>
          <w:rFonts w:ascii="Lucida Sans Unicode"/>
          <w:spacing w:val="10"/>
          <w:w w:val="110"/>
          <w:lang w:val="en-US"/>
        </w:rPr>
        <w:t>row</w:t>
      </w:r>
      <w:r w:rsidRPr="008E4C13">
        <w:rPr>
          <w:rFonts w:ascii="Lucida Sans Unicode"/>
          <w:spacing w:val="55"/>
          <w:w w:val="110"/>
          <w:lang w:val="en-US"/>
        </w:rPr>
        <w:t xml:space="preserve"> </w:t>
      </w:r>
      <w:r w:rsidRPr="008E4C13">
        <w:rPr>
          <w:rFonts w:ascii="Lucida Sans Unicode"/>
          <w:w w:val="110"/>
          <w:lang w:val="en-US"/>
        </w:rPr>
        <w:t>in</w:t>
      </w:r>
      <w:r w:rsidRPr="008E4C13">
        <w:rPr>
          <w:rFonts w:ascii="Lucida Sans Unicode"/>
          <w:spacing w:val="54"/>
          <w:w w:val="110"/>
          <w:lang w:val="en-US"/>
        </w:rPr>
        <w:t xml:space="preserve"> </w:t>
      </w:r>
      <w:proofErr w:type="spellStart"/>
      <w:r w:rsidRPr="008E4C13">
        <w:rPr>
          <w:rFonts w:ascii="Lucida Sans Unicode"/>
          <w:spacing w:val="13"/>
          <w:w w:val="110"/>
          <w:lang w:val="en-US"/>
        </w:rPr>
        <w:t>df</w:t>
      </w:r>
      <w:proofErr w:type="spellEnd"/>
      <w:r w:rsidRPr="008E4C13">
        <w:rPr>
          <w:rFonts w:ascii="Lucida Sans Unicode"/>
          <w:spacing w:val="13"/>
          <w:w w:val="110"/>
          <w:lang w:val="en-US"/>
        </w:rPr>
        <w:t>.</w:t>
      </w:r>
      <w:r w:rsidRPr="008E4C13">
        <w:rPr>
          <w:rFonts w:ascii="Lucida Sans Unicode"/>
          <w:spacing w:val="-46"/>
          <w:w w:val="110"/>
          <w:lang w:val="en-US"/>
        </w:rPr>
        <w:t xml:space="preserve"> </w:t>
      </w:r>
      <w:proofErr w:type="spellStart"/>
      <w:r w:rsidRPr="008E4C13">
        <w:rPr>
          <w:rFonts w:ascii="Lucida Sans Unicode"/>
          <w:spacing w:val="17"/>
          <w:w w:val="110"/>
          <w:lang w:val="en-US"/>
        </w:rPr>
        <w:t>iterrows</w:t>
      </w:r>
      <w:proofErr w:type="spellEnd"/>
      <w:r w:rsidRPr="008E4C13">
        <w:rPr>
          <w:rFonts w:ascii="Lucida Sans Unicode"/>
          <w:spacing w:val="-40"/>
          <w:w w:val="110"/>
          <w:lang w:val="en-US"/>
        </w:rPr>
        <w:t xml:space="preserve"> </w:t>
      </w:r>
      <w:r w:rsidRPr="008E4C13">
        <w:rPr>
          <w:rFonts w:ascii="Lucida Sans Unicode"/>
          <w:spacing w:val="5"/>
          <w:w w:val="110"/>
          <w:lang w:val="en-US"/>
        </w:rPr>
        <w:t>():</w:t>
      </w:r>
    </w:p>
    <w:p w14:paraId="012A91DD" w14:textId="77777777" w:rsidR="00854AE3" w:rsidRPr="008E4C13" w:rsidRDefault="006C76DB">
      <w:pPr>
        <w:spacing w:line="287" w:lineRule="exact"/>
        <w:ind w:left="1629" w:right="-29"/>
        <w:rPr>
          <w:rFonts w:ascii="Lucida Sans Unicode" w:hAnsi="Lucida Sans Unicode"/>
          <w:lang w:val="en-US"/>
        </w:rPr>
      </w:pPr>
      <w:proofErr w:type="spellStart"/>
      <w:r w:rsidRPr="008E4C13">
        <w:rPr>
          <w:rFonts w:ascii="Lucida Sans Unicode" w:hAnsi="Lucida Sans Unicode"/>
          <w:spacing w:val="19"/>
          <w:lang w:val="en-US"/>
        </w:rPr>
        <w:t>insert_data_kreis</w:t>
      </w:r>
      <w:proofErr w:type="spellEnd"/>
      <w:r w:rsidRPr="008E4C13">
        <w:rPr>
          <w:rFonts w:ascii="Lucida Sans Unicode" w:hAnsi="Lucida Sans Unicode"/>
          <w:spacing w:val="-20"/>
          <w:lang w:val="en-US"/>
        </w:rPr>
        <w:t xml:space="preserve"> </w:t>
      </w:r>
      <w:proofErr w:type="gramStart"/>
      <w:r w:rsidRPr="008E4C13">
        <w:rPr>
          <w:rFonts w:ascii="Lucida Sans Unicode" w:hAnsi="Lucida Sans Unicode"/>
          <w:lang w:val="en-US"/>
        </w:rPr>
        <w:t>(</w:t>
      </w:r>
      <w:r w:rsidRPr="008E4C13">
        <w:rPr>
          <w:rFonts w:ascii="Lucida Sans Unicode" w:hAnsi="Lucida Sans Unicode"/>
          <w:spacing w:val="-25"/>
          <w:lang w:val="en-US"/>
        </w:rPr>
        <w:t xml:space="preserve"> </w:t>
      </w:r>
      <w:r w:rsidRPr="008E4C13">
        <w:rPr>
          <w:rFonts w:ascii="Lucida Sans Unicode" w:hAnsi="Lucida Sans Unicode"/>
          <w:spacing w:val="10"/>
          <w:lang w:val="en-US"/>
        </w:rPr>
        <w:t>row</w:t>
      </w:r>
      <w:proofErr w:type="gramEnd"/>
      <w:r w:rsidRPr="008E4C13">
        <w:rPr>
          <w:rFonts w:ascii="Lucida Sans Unicode" w:hAnsi="Lucida Sans Unicode"/>
          <w:spacing w:val="-26"/>
          <w:lang w:val="en-US"/>
        </w:rPr>
        <w:t xml:space="preserve"> </w:t>
      </w:r>
      <w:r w:rsidRPr="008E4C13">
        <w:rPr>
          <w:rFonts w:ascii="Lucida Sans Unicode" w:hAnsi="Lucida Sans Unicode"/>
          <w:spacing w:val="13"/>
          <w:lang w:val="en-US"/>
        </w:rPr>
        <w:t>[’</w:t>
      </w:r>
      <w:r w:rsidRPr="008E4C13">
        <w:rPr>
          <w:rFonts w:ascii="Lucida Sans Unicode" w:hAnsi="Lucida Sans Unicode"/>
          <w:spacing w:val="-27"/>
          <w:lang w:val="en-US"/>
        </w:rPr>
        <w:t xml:space="preserve"> </w:t>
      </w:r>
      <w:r w:rsidRPr="008E4C13">
        <w:rPr>
          <w:rFonts w:ascii="Lucida Sans Unicode" w:hAnsi="Lucida Sans Unicode"/>
          <w:spacing w:val="15"/>
          <w:lang w:val="en-US"/>
        </w:rPr>
        <w:t>Radius</w:t>
      </w:r>
      <w:r w:rsidRPr="008E4C13">
        <w:rPr>
          <w:rFonts w:ascii="Lucida Sans Unicode" w:hAnsi="Lucida Sans Unicode"/>
          <w:spacing w:val="-16"/>
          <w:lang w:val="en-US"/>
        </w:rPr>
        <w:t xml:space="preserve"> </w:t>
      </w:r>
      <w:r w:rsidRPr="008E4C13">
        <w:rPr>
          <w:rFonts w:ascii="Lucida Sans Unicode" w:hAnsi="Lucida Sans Unicode"/>
          <w:spacing w:val="13"/>
          <w:lang w:val="en-US"/>
        </w:rPr>
        <w:t>’],</w:t>
      </w:r>
      <w:r w:rsidRPr="008E4C13">
        <w:rPr>
          <w:rFonts w:ascii="Lucida Sans Unicode" w:hAnsi="Lucida Sans Unicode"/>
          <w:spacing w:val="59"/>
          <w:lang w:val="en-US"/>
        </w:rPr>
        <w:t xml:space="preserve">  </w:t>
      </w:r>
      <w:r w:rsidRPr="008E4C13">
        <w:rPr>
          <w:rFonts w:ascii="Lucida Sans Unicode" w:hAnsi="Lucida Sans Unicode"/>
          <w:spacing w:val="10"/>
          <w:lang w:val="en-US"/>
        </w:rPr>
        <w:t>row</w:t>
      </w:r>
      <w:r w:rsidRPr="008E4C13">
        <w:rPr>
          <w:rFonts w:ascii="Lucida Sans Unicode" w:hAnsi="Lucida Sans Unicode"/>
          <w:spacing w:val="-24"/>
          <w:lang w:val="en-US"/>
        </w:rPr>
        <w:t xml:space="preserve"> </w:t>
      </w:r>
      <w:r w:rsidRPr="008E4C13">
        <w:rPr>
          <w:rFonts w:ascii="Lucida Sans Unicode" w:hAnsi="Lucida Sans Unicode"/>
          <w:spacing w:val="16"/>
          <w:lang w:val="en-US"/>
        </w:rPr>
        <w:t>[’X-</w:t>
      </w:r>
      <w:r w:rsidRPr="008E4C13">
        <w:rPr>
          <w:rFonts w:ascii="Lucida Sans Unicode" w:hAnsi="Lucida Sans Unicode"/>
          <w:spacing w:val="-20"/>
          <w:lang w:val="en-US"/>
        </w:rPr>
        <w:t xml:space="preserve"> </w:t>
      </w:r>
      <w:r w:rsidRPr="008E4C13">
        <w:rPr>
          <w:rFonts w:ascii="Lucida Sans Unicode" w:hAnsi="Lucida Sans Unicode"/>
          <w:spacing w:val="18"/>
          <w:lang w:val="en-US"/>
        </w:rPr>
        <w:t>coordinate</w:t>
      </w:r>
      <w:r w:rsidRPr="008E4C13">
        <w:rPr>
          <w:rFonts w:ascii="Lucida Sans Unicode" w:hAnsi="Lucida Sans Unicode"/>
          <w:spacing w:val="-14"/>
          <w:lang w:val="en-US"/>
        </w:rPr>
        <w:t xml:space="preserve"> </w:t>
      </w:r>
      <w:r w:rsidRPr="008E4C13">
        <w:rPr>
          <w:rFonts w:ascii="Lucida Sans Unicode" w:hAnsi="Lucida Sans Unicode"/>
          <w:spacing w:val="13"/>
          <w:lang w:val="en-US"/>
        </w:rPr>
        <w:t>’],</w:t>
      </w:r>
      <w:r w:rsidRPr="008E4C13">
        <w:rPr>
          <w:rFonts w:ascii="Lucida Sans Unicode" w:hAnsi="Lucida Sans Unicode"/>
          <w:spacing w:val="59"/>
          <w:lang w:val="en-US"/>
        </w:rPr>
        <w:t xml:space="preserve">  </w:t>
      </w:r>
      <w:r w:rsidRPr="008E4C13">
        <w:rPr>
          <w:rFonts w:ascii="Lucida Sans Unicode" w:hAnsi="Lucida Sans Unicode"/>
          <w:spacing w:val="10"/>
          <w:lang w:val="en-US"/>
        </w:rPr>
        <w:t>row</w:t>
      </w:r>
      <w:r w:rsidRPr="008E4C13">
        <w:rPr>
          <w:rFonts w:ascii="Lucida Sans Unicode" w:hAnsi="Lucida Sans Unicode"/>
          <w:spacing w:val="-24"/>
          <w:lang w:val="en-US"/>
        </w:rPr>
        <w:t xml:space="preserve"> </w:t>
      </w:r>
      <w:r w:rsidRPr="008E4C13">
        <w:rPr>
          <w:rFonts w:ascii="Lucida Sans Unicode" w:hAnsi="Lucida Sans Unicode"/>
          <w:spacing w:val="16"/>
          <w:lang w:val="en-US"/>
        </w:rPr>
        <w:t>[’Y-</w:t>
      </w:r>
      <w:r w:rsidRPr="008E4C13">
        <w:rPr>
          <w:rFonts w:ascii="Lucida Sans Unicode" w:hAnsi="Lucida Sans Unicode"/>
          <w:spacing w:val="-20"/>
          <w:lang w:val="en-US"/>
        </w:rPr>
        <w:t xml:space="preserve"> </w:t>
      </w:r>
      <w:proofErr w:type="spellStart"/>
      <w:r w:rsidRPr="008E4C13">
        <w:rPr>
          <w:rFonts w:ascii="Lucida Sans Unicode" w:hAnsi="Lucida Sans Unicode"/>
          <w:spacing w:val="12"/>
          <w:lang w:val="en-US"/>
        </w:rPr>
        <w:t>coordi</w:t>
      </w:r>
      <w:proofErr w:type="spellEnd"/>
    </w:p>
    <w:p w14:paraId="592A6E6D" w14:textId="77777777" w:rsidR="00854AE3" w:rsidRPr="008E4C13" w:rsidRDefault="006C76DB">
      <w:pPr>
        <w:spacing w:line="240" w:lineRule="exact"/>
        <w:ind w:left="537"/>
        <w:rPr>
          <w:rFonts w:ascii="Cambria"/>
          <w:i/>
          <w:lang w:val="en-US"/>
        </w:rPr>
      </w:pPr>
      <w:r w:rsidRPr="008E4C13">
        <w:rPr>
          <w:rFonts w:ascii="Cambria"/>
          <w:i/>
          <w:w w:val="110"/>
          <w:lang w:val="en-US"/>
        </w:rPr>
        <w:t>#</w:t>
      </w:r>
      <w:r w:rsidRPr="008E4C13">
        <w:rPr>
          <w:rFonts w:ascii="Cambria"/>
          <w:i/>
          <w:spacing w:val="25"/>
          <w:w w:val="115"/>
          <w:lang w:val="en-US"/>
        </w:rPr>
        <w:t xml:space="preserve">  </w:t>
      </w:r>
      <w:proofErr w:type="gramStart"/>
      <w:r w:rsidRPr="008E4C13">
        <w:rPr>
          <w:rFonts w:ascii="Cambria"/>
          <w:i/>
          <w:spacing w:val="13"/>
          <w:w w:val="115"/>
          <w:lang w:val="en-US"/>
        </w:rPr>
        <w:t>Pass</w:t>
      </w:r>
      <w:r w:rsidRPr="008E4C13">
        <w:rPr>
          <w:rFonts w:ascii="Cambria"/>
          <w:i/>
          <w:spacing w:val="29"/>
          <w:w w:val="115"/>
          <w:lang w:val="en-US"/>
        </w:rPr>
        <w:t xml:space="preserve">  </w:t>
      </w:r>
      <w:proofErr w:type="spellStart"/>
      <w:r w:rsidRPr="008E4C13">
        <w:rPr>
          <w:rFonts w:ascii="Cambria"/>
          <w:i/>
          <w:spacing w:val="16"/>
          <w:w w:val="115"/>
          <w:lang w:val="en-US"/>
        </w:rPr>
        <w:t>tape</w:t>
      </w:r>
      <w:proofErr w:type="gramEnd"/>
      <w:r w:rsidRPr="008E4C13">
        <w:rPr>
          <w:rFonts w:ascii="Cambria"/>
          <w:i/>
          <w:spacing w:val="16"/>
          <w:w w:val="115"/>
          <w:lang w:val="en-US"/>
        </w:rPr>
        <w:t>_id</w:t>
      </w:r>
      <w:proofErr w:type="spellEnd"/>
      <w:r w:rsidRPr="008E4C13">
        <w:rPr>
          <w:rFonts w:ascii="Cambria"/>
          <w:i/>
          <w:spacing w:val="29"/>
          <w:w w:val="115"/>
          <w:lang w:val="en-US"/>
        </w:rPr>
        <w:t xml:space="preserve">  </w:t>
      </w:r>
      <w:r w:rsidRPr="008E4C13">
        <w:rPr>
          <w:rFonts w:ascii="Cambria"/>
          <w:i/>
          <w:w w:val="115"/>
          <w:lang w:val="en-US"/>
        </w:rPr>
        <w:t>to</w:t>
      </w:r>
      <w:r w:rsidRPr="008E4C13">
        <w:rPr>
          <w:rFonts w:ascii="Cambria"/>
          <w:i/>
          <w:spacing w:val="28"/>
          <w:w w:val="115"/>
          <w:lang w:val="en-US"/>
        </w:rPr>
        <w:t xml:space="preserve">  </w:t>
      </w:r>
      <w:proofErr w:type="spellStart"/>
      <w:r w:rsidRPr="008E4C13">
        <w:rPr>
          <w:rFonts w:ascii="Cambria"/>
          <w:i/>
          <w:spacing w:val="16"/>
          <w:w w:val="115"/>
          <w:lang w:val="en-US"/>
        </w:rPr>
        <w:t>insert_data</w:t>
      </w:r>
      <w:proofErr w:type="spellEnd"/>
    </w:p>
    <w:p w14:paraId="4BDB2CB5" w14:textId="77777777" w:rsidR="00854AE3" w:rsidRPr="008E4C13" w:rsidRDefault="006C76DB">
      <w:pPr>
        <w:spacing w:before="13" w:line="248" w:lineRule="exact"/>
        <w:ind w:left="1078"/>
        <w:rPr>
          <w:rFonts w:ascii="Cambria"/>
          <w:i/>
          <w:lang w:val="en-US"/>
        </w:rPr>
      </w:pPr>
      <w:r w:rsidRPr="008E4C13">
        <w:rPr>
          <w:rFonts w:ascii="Cambria"/>
          <w:i/>
          <w:w w:val="110"/>
          <w:lang w:val="en-US"/>
        </w:rPr>
        <w:t>#</w:t>
      </w:r>
      <w:r w:rsidRPr="008E4C13">
        <w:rPr>
          <w:rFonts w:ascii="Cambria"/>
          <w:i/>
          <w:spacing w:val="-14"/>
          <w:w w:val="110"/>
          <w:lang w:val="en-US"/>
        </w:rPr>
        <w:t xml:space="preserve"> </w:t>
      </w:r>
      <w:proofErr w:type="gramStart"/>
      <w:r w:rsidRPr="008E4C13">
        <w:rPr>
          <w:rFonts w:ascii="Cambria"/>
          <w:i/>
          <w:spacing w:val="16"/>
          <w:w w:val="115"/>
          <w:lang w:val="en-US"/>
        </w:rPr>
        <w:t>print(</w:t>
      </w:r>
      <w:r w:rsidRPr="008E4C13">
        <w:rPr>
          <w:rFonts w:ascii="Cambria"/>
          <w:i/>
          <w:spacing w:val="-22"/>
          <w:w w:val="115"/>
          <w:lang w:val="en-US"/>
        </w:rPr>
        <w:t xml:space="preserve"> </w:t>
      </w:r>
      <w:proofErr w:type="spellStart"/>
      <w:r w:rsidRPr="008E4C13">
        <w:rPr>
          <w:rFonts w:ascii="Cambria"/>
          <w:i/>
          <w:spacing w:val="8"/>
          <w:w w:val="115"/>
          <w:lang w:val="en-US"/>
        </w:rPr>
        <w:t>df</w:t>
      </w:r>
      <w:proofErr w:type="spellEnd"/>
      <w:proofErr w:type="gramEnd"/>
      <w:r w:rsidRPr="008E4C13">
        <w:rPr>
          <w:rFonts w:ascii="Cambria"/>
          <w:i/>
          <w:spacing w:val="8"/>
          <w:w w:val="115"/>
          <w:lang w:val="en-US"/>
        </w:rPr>
        <w:t>)</w:t>
      </w:r>
    </w:p>
    <w:p w14:paraId="324EEA48" w14:textId="77777777" w:rsidR="00854AE3" w:rsidRPr="008E4C13" w:rsidRDefault="006C76DB">
      <w:pPr>
        <w:spacing w:line="328" w:lineRule="exact"/>
        <w:ind w:left="1086"/>
        <w:rPr>
          <w:rFonts w:ascii="Lucida Sans Unicode"/>
          <w:lang w:val="en-US"/>
        </w:rPr>
      </w:pPr>
      <w:proofErr w:type="gramStart"/>
      <w:r w:rsidRPr="008E4C13">
        <w:rPr>
          <w:rFonts w:ascii="Lucida Sans Unicode"/>
          <w:spacing w:val="15"/>
          <w:lang w:val="en-US"/>
        </w:rPr>
        <w:t>return</w:t>
      </w:r>
      <w:r w:rsidRPr="008E4C13">
        <w:rPr>
          <w:rFonts w:ascii="Lucida Sans Unicode"/>
          <w:spacing w:val="28"/>
          <w:lang w:val="en-US"/>
        </w:rPr>
        <w:t xml:space="preserve">  </w:t>
      </w:r>
      <w:proofErr w:type="spellStart"/>
      <w:r w:rsidRPr="008E4C13">
        <w:rPr>
          <w:rFonts w:ascii="Lucida Sans Unicode"/>
          <w:spacing w:val="16"/>
          <w:lang w:val="en-US"/>
        </w:rPr>
        <w:t>mean</w:t>
      </w:r>
      <w:proofErr w:type="gramEnd"/>
      <w:r w:rsidRPr="008E4C13">
        <w:rPr>
          <w:rFonts w:ascii="Lucida Sans Unicode"/>
          <w:spacing w:val="16"/>
          <w:lang w:val="en-US"/>
        </w:rPr>
        <w:t>_radius</w:t>
      </w:r>
      <w:proofErr w:type="spellEnd"/>
    </w:p>
    <w:p w14:paraId="187E8D6C" w14:textId="77777777" w:rsidR="00854AE3" w:rsidRPr="008E4C13" w:rsidRDefault="006C76DB">
      <w:pPr>
        <w:spacing w:before="236" w:line="248" w:lineRule="exact"/>
        <w:ind w:left="537"/>
        <w:rPr>
          <w:rFonts w:ascii="Cambria"/>
          <w:i/>
          <w:lang w:val="en-US"/>
        </w:rPr>
      </w:pPr>
      <w:r w:rsidRPr="008E4C13">
        <w:rPr>
          <w:rFonts w:ascii="Cambria"/>
          <w:i/>
          <w:w w:val="110"/>
          <w:lang w:val="en-US"/>
        </w:rPr>
        <w:t>#</w:t>
      </w:r>
      <w:r w:rsidRPr="008E4C13">
        <w:rPr>
          <w:rFonts w:ascii="Cambria"/>
          <w:i/>
          <w:spacing w:val="65"/>
          <w:w w:val="125"/>
          <w:lang w:val="en-US"/>
        </w:rPr>
        <w:t xml:space="preserve"> </w:t>
      </w:r>
      <w:r w:rsidRPr="008E4C13">
        <w:rPr>
          <w:rFonts w:ascii="Cambria"/>
          <w:i/>
          <w:spacing w:val="17"/>
          <w:w w:val="125"/>
          <w:lang w:val="en-US"/>
        </w:rPr>
        <w:t>Function</w:t>
      </w:r>
      <w:r w:rsidRPr="008E4C13">
        <w:rPr>
          <w:rFonts w:ascii="Cambria"/>
          <w:i/>
          <w:spacing w:val="73"/>
          <w:w w:val="125"/>
          <w:lang w:val="en-US"/>
        </w:rPr>
        <w:t xml:space="preserve"> </w:t>
      </w:r>
      <w:r w:rsidRPr="008E4C13">
        <w:rPr>
          <w:rFonts w:ascii="Cambria"/>
          <w:i/>
          <w:w w:val="125"/>
          <w:lang w:val="en-US"/>
        </w:rPr>
        <w:t>to</w:t>
      </w:r>
      <w:r w:rsidRPr="008E4C13">
        <w:rPr>
          <w:rFonts w:ascii="Cambria"/>
          <w:i/>
          <w:spacing w:val="73"/>
          <w:w w:val="125"/>
          <w:lang w:val="en-US"/>
        </w:rPr>
        <w:t xml:space="preserve"> </w:t>
      </w:r>
      <w:r w:rsidRPr="008E4C13">
        <w:rPr>
          <w:rFonts w:ascii="Cambria"/>
          <w:i/>
          <w:spacing w:val="16"/>
          <w:w w:val="125"/>
          <w:lang w:val="en-US"/>
        </w:rPr>
        <w:t>perform</w:t>
      </w:r>
      <w:r w:rsidRPr="008E4C13">
        <w:rPr>
          <w:rFonts w:ascii="Cambria"/>
          <w:i/>
          <w:spacing w:val="77"/>
          <w:w w:val="125"/>
          <w:lang w:val="en-US"/>
        </w:rPr>
        <w:t xml:space="preserve"> </w:t>
      </w:r>
      <w:r w:rsidRPr="008E4C13">
        <w:rPr>
          <w:rFonts w:ascii="Cambria"/>
          <w:i/>
          <w:spacing w:val="18"/>
          <w:w w:val="125"/>
          <w:lang w:val="en-US"/>
        </w:rPr>
        <w:t>statistics</w:t>
      </w:r>
      <w:r w:rsidRPr="008E4C13">
        <w:rPr>
          <w:rFonts w:ascii="Cambria"/>
          <w:i/>
          <w:spacing w:val="73"/>
          <w:w w:val="125"/>
          <w:lang w:val="en-US"/>
        </w:rPr>
        <w:t xml:space="preserve"> </w:t>
      </w:r>
      <w:r w:rsidRPr="008E4C13">
        <w:rPr>
          <w:rFonts w:ascii="Cambria"/>
          <w:i/>
          <w:w w:val="110"/>
          <w:lang w:val="en-US"/>
        </w:rPr>
        <w:t>on</w:t>
      </w:r>
      <w:r w:rsidRPr="008E4C13">
        <w:rPr>
          <w:rFonts w:ascii="Cambria"/>
          <w:i/>
          <w:spacing w:val="73"/>
          <w:w w:val="110"/>
          <w:lang w:val="en-US"/>
        </w:rPr>
        <w:t xml:space="preserve"> </w:t>
      </w:r>
      <w:r w:rsidRPr="008E4C13">
        <w:rPr>
          <w:rFonts w:ascii="Cambria"/>
          <w:i/>
          <w:w w:val="110"/>
          <w:lang w:val="en-US"/>
        </w:rPr>
        <w:t>a</w:t>
      </w:r>
      <w:r w:rsidRPr="008E4C13">
        <w:rPr>
          <w:rFonts w:ascii="Cambria"/>
          <w:i/>
          <w:spacing w:val="77"/>
          <w:w w:val="110"/>
          <w:lang w:val="en-US"/>
        </w:rPr>
        <w:t xml:space="preserve"> </w:t>
      </w:r>
      <w:r w:rsidRPr="008E4C13">
        <w:rPr>
          <w:rFonts w:ascii="Cambria"/>
          <w:i/>
          <w:spacing w:val="15"/>
          <w:w w:val="110"/>
          <w:lang w:val="en-US"/>
        </w:rPr>
        <w:t>Data</w:t>
      </w:r>
      <w:r w:rsidRPr="008E4C13">
        <w:rPr>
          <w:rFonts w:ascii="Cambria"/>
          <w:i/>
          <w:spacing w:val="-34"/>
          <w:w w:val="110"/>
          <w:lang w:val="en-US"/>
        </w:rPr>
        <w:t xml:space="preserve"> </w:t>
      </w:r>
      <w:r w:rsidRPr="008E4C13">
        <w:rPr>
          <w:rFonts w:ascii="Cambria"/>
          <w:i/>
          <w:spacing w:val="14"/>
          <w:w w:val="110"/>
          <w:lang w:val="en-US"/>
        </w:rPr>
        <w:t>Frame</w:t>
      </w:r>
    </w:p>
    <w:p w14:paraId="4A0423BA" w14:textId="77777777" w:rsidR="00854AE3" w:rsidRPr="008E4C13" w:rsidRDefault="006C76DB">
      <w:pPr>
        <w:spacing w:line="311" w:lineRule="exact"/>
        <w:ind w:left="542"/>
        <w:rPr>
          <w:rFonts w:ascii="Lucida Sans Unicode"/>
          <w:lang w:val="en-US"/>
        </w:rPr>
      </w:pPr>
      <w:proofErr w:type="gramStart"/>
      <w:r w:rsidRPr="008E4C13">
        <w:rPr>
          <w:rFonts w:ascii="Lucida Sans Unicode"/>
          <w:spacing w:val="10"/>
          <w:lang w:val="en-US"/>
        </w:rPr>
        <w:t>def</w:t>
      </w:r>
      <w:r w:rsidRPr="008E4C13">
        <w:rPr>
          <w:rFonts w:ascii="Lucida Sans Unicode"/>
          <w:spacing w:val="24"/>
          <w:lang w:val="en-US"/>
        </w:rPr>
        <w:t xml:space="preserve">  </w:t>
      </w:r>
      <w:proofErr w:type="spellStart"/>
      <w:r w:rsidRPr="008E4C13">
        <w:rPr>
          <w:rFonts w:ascii="Lucida Sans Unicode"/>
          <w:spacing w:val="19"/>
          <w:lang w:val="en-US"/>
        </w:rPr>
        <w:t>perform</w:t>
      </w:r>
      <w:proofErr w:type="gramEnd"/>
      <w:r w:rsidRPr="008E4C13">
        <w:rPr>
          <w:rFonts w:ascii="Lucida Sans Unicode"/>
          <w:spacing w:val="19"/>
          <w:lang w:val="en-US"/>
        </w:rPr>
        <w:t>_statistics</w:t>
      </w:r>
      <w:proofErr w:type="spellEnd"/>
      <w:r w:rsidRPr="008E4C13">
        <w:rPr>
          <w:rFonts w:ascii="Lucida Sans Unicode"/>
          <w:spacing w:val="-34"/>
          <w:lang w:val="en-US"/>
        </w:rPr>
        <w:t xml:space="preserve"> </w:t>
      </w:r>
      <w:r w:rsidRPr="008E4C13">
        <w:rPr>
          <w:rFonts w:ascii="Lucida Sans Unicode"/>
          <w:spacing w:val="11"/>
          <w:lang w:val="en-US"/>
        </w:rPr>
        <w:t>(</w:t>
      </w:r>
      <w:proofErr w:type="spellStart"/>
      <w:r w:rsidRPr="008E4C13">
        <w:rPr>
          <w:rFonts w:ascii="Lucida Sans Unicode"/>
          <w:spacing w:val="11"/>
          <w:lang w:val="en-US"/>
        </w:rPr>
        <w:t>df</w:t>
      </w:r>
      <w:proofErr w:type="spellEnd"/>
      <w:r w:rsidRPr="008E4C13">
        <w:rPr>
          <w:rFonts w:ascii="Lucida Sans Unicode"/>
          <w:spacing w:val="-33"/>
          <w:lang w:val="en-US"/>
        </w:rPr>
        <w:t xml:space="preserve"> </w:t>
      </w:r>
      <w:r w:rsidRPr="008E4C13">
        <w:rPr>
          <w:rFonts w:ascii="Lucida Sans Unicode"/>
          <w:lang w:val="en-US"/>
        </w:rPr>
        <w:t>,</w:t>
      </w:r>
      <w:r w:rsidRPr="008E4C13">
        <w:rPr>
          <w:rFonts w:ascii="Lucida Sans Unicode"/>
          <w:spacing w:val="77"/>
          <w:w w:val="150"/>
          <w:lang w:val="en-US"/>
        </w:rPr>
        <w:t xml:space="preserve"> </w:t>
      </w:r>
      <w:proofErr w:type="spellStart"/>
      <w:r w:rsidRPr="008E4C13">
        <w:rPr>
          <w:rFonts w:ascii="Lucida Sans Unicode"/>
          <w:spacing w:val="18"/>
          <w:lang w:val="en-US"/>
        </w:rPr>
        <w:t>Measurment_id</w:t>
      </w:r>
      <w:proofErr w:type="spellEnd"/>
      <w:r w:rsidRPr="008E4C13">
        <w:rPr>
          <w:rFonts w:ascii="Lucida Sans Unicode"/>
          <w:spacing w:val="-30"/>
          <w:lang w:val="en-US"/>
        </w:rPr>
        <w:t xml:space="preserve"> </w:t>
      </w:r>
      <w:r w:rsidRPr="008E4C13">
        <w:rPr>
          <w:rFonts w:ascii="Lucida Sans Unicode"/>
          <w:spacing w:val="-5"/>
          <w:lang w:val="en-US"/>
        </w:rPr>
        <w:t>):</w:t>
      </w:r>
    </w:p>
    <w:p w14:paraId="1BDB78F4" w14:textId="77777777" w:rsidR="00854AE3" w:rsidRPr="008E4C13" w:rsidRDefault="006C76DB">
      <w:pPr>
        <w:spacing w:line="240" w:lineRule="exact"/>
        <w:ind w:left="1083"/>
        <w:rPr>
          <w:rFonts w:ascii="Cambria"/>
          <w:i/>
          <w:lang w:val="en-US"/>
        </w:rPr>
      </w:pPr>
      <w:r w:rsidRPr="008E4C13">
        <w:rPr>
          <w:rFonts w:ascii="Cambria"/>
          <w:i/>
          <w:spacing w:val="5"/>
          <w:w w:val="130"/>
          <w:lang w:val="en-US"/>
        </w:rPr>
        <w:t>"""</w:t>
      </w:r>
    </w:p>
    <w:p w14:paraId="4DBBEF13" w14:textId="77777777" w:rsidR="00854AE3" w:rsidRPr="008E4C13" w:rsidRDefault="006C76DB">
      <w:pPr>
        <w:spacing w:before="13"/>
        <w:ind w:left="1087" w:right="-29"/>
        <w:rPr>
          <w:rFonts w:ascii="Cambria"/>
          <w:i/>
          <w:lang w:val="en-US"/>
        </w:rPr>
      </w:pPr>
      <w:r w:rsidRPr="008E4C13">
        <w:rPr>
          <w:rFonts w:ascii="Cambria"/>
          <w:i/>
          <w:spacing w:val="17"/>
          <w:w w:val="125"/>
          <w:lang w:val="en-US"/>
        </w:rPr>
        <w:t>Calculate</w:t>
      </w:r>
      <w:r w:rsidRPr="008E4C13">
        <w:rPr>
          <w:rFonts w:ascii="Cambria"/>
          <w:i/>
          <w:spacing w:val="67"/>
          <w:w w:val="125"/>
          <w:lang w:val="en-US"/>
        </w:rPr>
        <w:t xml:space="preserve"> </w:t>
      </w:r>
      <w:r w:rsidRPr="008E4C13">
        <w:rPr>
          <w:rFonts w:ascii="Cambria"/>
          <w:i/>
          <w:spacing w:val="18"/>
          <w:w w:val="125"/>
          <w:lang w:val="en-US"/>
        </w:rPr>
        <w:t>statistics</w:t>
      </w:r>
      <w:r w:rsidRPr="008E4C13">
        <w:rPr>
          <w:rFonts w:ascii="Cambria"/>
          <w:i/>
          <w:spacing w:val="67"/>
          <w:w w:val="125"/>
          <w:lang w:val="en-US"/>
        </w:rPr>
        <w:t xml:space="preserve"> </w:t>
      </w:r>
      <w:r w:rsidRPr="008E4C13">
        <w:rPr>
          <w:rFonts w:ascii="Cambria"/>
          <w:i/>
          <w:w w:val="120"/>
          <w:lang w:val="en-US"/>
        </w:rPr>
        <w:t>on</w:t>
      </w:r>
      <w:r w:rsidRPr="008E4C13">
        <w:rPr>
          <w:rFonts w:ascii="Cambria"/>
          <w:i/>
          <w:spacing w:val="64"/>
          <w:w w:val="120"/>
          <w:lang w:val="en-US"/>
        </w:rPr>
        <w:t xml:space="preserve"> </w:t>
      </w:r>
      <w:r w:rsidRPr="008E4C13">
        <w:rPr>
          <w:rFonts w:ascii="Cambria"/>
          <w:i/>
          <w:w w:val="120"/>
          <w:lang w:val="en-US"/>
        </w:rPr>
        <w:t>a</w:t>
      </w:r>
      <w:r w:rsidRPr="008E4C13">
        <w:rPr>
          <w:rFonts w:ascii="Cambria"/>
          <w:i/>
          <w:spacing w:val="67"/>
          <w:w w:val="120"/>
          <w:lang w:val="en-US"/>
        </w:rPr>
        <w:t xml:space="preserve"> </w:t>
      </w:r>
      <w:r w:rsidRPr="008E4C13">
        <w:rPr>
          <w:rFonts w:ascii="Cambria"/>
          <w:i/>
          <w:spacing w:val="15"/>
          <w:w w:val="120"/>
          <w:lang w:val="en-US"/>
        </w:rPr>
        <w:t>Data</w:t>
      </w:r>
      <w:r w:rsidRPr="008E4C13">
        <w:rPr>
          <w:rFonts w:ascii="Cambria"/>
          <w:i/>
          <w:spacing w:val="-39"/>
          <w:w w:val="120"/>
          <w:lang w:val="en-US"/>
        </w:rPr>
        <w:t xml:space="preserve"> </w:t>
      </w:r>
      <w:r w:rsidRPr="008E4C13">
        <w:rPr>
          <w:rFonts w:ascii="Cambria"/>
          <w:i/>
          <w:spacing w:val="16"/>
          <w:w w:val="120"/>
          <w:lang w:val="en-US"/>
        </w:rPr>
        <w:t>Frame</w:t>
      </w:r>
      <w:r w:rsidRPr="008E4C13">
        <w:rPr>
          <w:rFonts w:ascii="Cambria"/>
          <w:i/>
          <w:spacing w:val="72"/>
          <w:w w:val="125"/>
          <w:lang w:val="en-US"/>
        </w:rPr>
        <w:t xml:space="preserve"> </w:t>
      </w:r>
      <w:r w:rsidRPr="008E4C13">
        <w:rPr>
          <w:rFonts w:ascii="Cambria"/>
          <w:i/>
          <w:spacing w:val="18"/>
          <w:w w:val="125"/>
          <w:lang w:val="en-US"/>
        </w:rPr>
        <w:t>containing</w:t>
      </w:r>
      <w:r w:rsidRPr="008E4C13">
        <w:rPr>
          <w:rFonts w:ascii="Cambria"/>
          <w:i/>
          <w:spacing w:val="71"/>
          <w:w w:val="125"/>
          <w:lang w:val="en-US"/>
        </w:rPr>
        <w:t xml:space="preserve"> </w:t>
      </w:r>
      <w:r w:rsidRPr="008E4C13">
        <w:rPr>
          <w:rFonts w:ascii="Cambria"/>
          <w:i/>
          <w:spacing w:val="15"/>
          <w:w w:val="125"/>
          <w:lang w:val="en-US"/>
        </w:rPr>
        <w:t>circle</w:t>
      </w:r>
      <w:r w:rsidRPr="008E4C13">
        <w:rPr>
          <w:rFonts w:ascii="Cambria"/>
          <w:i/>
          <w:spacing w:val="70"/>
          <w:w w:val="125"/>
          <w:lang w:val="en-US"/>
        </w:rPr>
        <w:t xml:space="preserve"> </w:t>
      </w:r>
      <w:r w:rsidRPr="008E4C13">
        <w:rPr>
          <w:rFonts w:ascii="Cambria"/>
          <w:i/>
          <w:spacing w:val="13"/>
          <w:w w:val="120"/>
          <w:lang w:val="en-US"/>
        </w:rPr>
        <w:t>data</w:t>
      </w:r>
      <w:r w:rsidRPr="008E4C13">
        <w:rPr>
          <w:rFonts w:ascii="Cambria"/>
          <w:i/>
          <w:spacing w:val="70"/>
          <w:w w:val="120"/>
          <w:lang w:val="en-US"/>
        </w:rPr>
        <w:t xml:space="preserve"> </w:t>
      </w:r>
      <w:r w:rsidRPr="008E4C13">
        <w:rPr>
          <w:rFonts w:ascii="Cambria"/>
          <w:i/>
          <w:spacing w:val="10"/>
          <w:w w:val="120"/>
          <w:lang w:val="en-US"/>
        </w:rPr>
        <w:t>and</w:t>
      </w:r>
      <w:r w:rsidRPr="008E4C13">
        <w:rPr>
          <w:rFonts w:ascii="Cambria"/>
          <w:i/>
          <w:spacing w:val="68"/>
          <w:w w:val="125"/>
          <w:lang w:val="en-US"/>
        </w:rPr>
        <w:t xml:space="preserve"> </w:t>
      </w:r>
      <w:r w:rsidRPr="008E4C13">
        <w:rPr>
          <w:rFonts w:ascii="Cambria"/>
          <w:i/>
          <w:spacing w:val="15"/>
          <w:w w:val="125"/>
          <w:lang w:val="en-US"/>
        </w:rPr>
        <w:t>insert</w:t>
      </w:r>
      <w:r w:rsidRPr="008E4C13">
        <w:rPr>
          <w:rFonts w:ascii="Cambria"/>
          <w:i/>
          <w:spacing w:val="69"/>
          <w:w w:val="125"/>
          <w:lang w:val="en-US"/>
        </w:rPr>
        <w:t xml:space="preserve"> </w:t>
      </w:r>
      <w:proofErr w:type="gramStart"/>
      <w:r w:rsidRPr="008E4C13">
        <w:rPr>
          <w:rFonts w:ascii="Cambria"/>
          <w:i/>
          <w:spacing w:val="-10"/>
          <w:w w:val="125"/>
          <w:lang w:val="en-US"/>
        </w:rPr>
        <w:t>t</w:t>
      </w:r>
      <w:proofErr w:type="gramEnd"/>
    </w:p>
    <w:p w14:paraId="3DCF7BDA" w14:textId="77777777" w:rsidR="00854AE3" w:rsidRPr="008E4C13" w:rsidRDefault="00854AE3">
      <w:pPr>
        <w:pStyle w:val="Textkrper"/>
        <w:spacing w:before="26"/>
        <w:rPr>
          <w:rFonts w:ascii="Cambria"/>
          <w:i/>
          <w:sz w:val="22"/>
          <w:lang w:val="en-US"/>
        </w:rPr>
      </w:pPr>
    </w:p>
    <w:p w14:paraId="5BCF2CC4" w14:textId="77777777" w:rsidR="00854AE3" w:rsidRPr="008E4C13" w:rsidRDefault="006C76DB">
      <w:pPr>
        <w:ind w:left="1085"/>
        <w:rPr>
          <w:rFonts w:ascii="Cambria"/>
          <w:i/>
          <w:lang w:val="en-US"/>
        </w:rPr>
      </w:pPr>
      <w:proofErr w:type="spellStart"/>
      <w:r w:rsidRPr="008E4C13">
        <w:rPr>
          <w:rFonts w:ascii="Cambria"/>
          <w:i/>
          <w:spacing w:val="14"/>
          <w:w w:val="130"/>
          <w:lang w:val="en-US"/>
        </w:rPr>
        <w:t>Args</w:t>
      </w:r>
      <w:proofErr w:type="spellEnd"/>
      <w:r w:rsidRPr="008E4C13">
        <w:rPr>
          <w:rFonts w:ascii="Cambria"/>
          <w:i/>
          <w:spacing w:val="14"/>
          <w:w w:val="130"/>
          <w:lang w:val="en-US"/>
        </w:rPr>
        <w:t>:</w:t>
      </w:r>
    </w:p>
    <w:p w14:paraId="35F53B7D" w14:textId="77777777" w:rsidR="00854AE3" w:rsidRPr="008E4C13" w:rsidRDefault="006C76DB">
      <w:pPr>
        <w:spacing w:before="13"/>
        <w:ind w:left="1623"/>
        <w:rPr>
          <w:rFonts w:ascii="Cambria"/>
          <w:i/>
          <w:lang w:val="en-US"/>
        </w:rPr>
      </w:pPr>
      <w:proofErr w:type="spellStart"/>
      <w:r w:rsidRPr="008E4C13">
        <w:rPr>
          <w:rFonts w:ascii="Cambria"/>
          <w:i/>
          <w:w w:val="115"/>
          <w:lang w:val="en-US"/>
        </w:rPr>
        <w:t>df</w:t>
      </w:r>
      <w:proofErr w:type="spellEnd"/>
      <w:r w:rsidRPr="008E4C13">
        <w:rPr>
          <w:rFonts w:ascii="Cambria"/>
          <w:i/>
          <w:spacing w:val="51"/>
          <w:w w:val="115"/>
          <w:lang w:val="en-US"/>
        </w:rPr>
        <w:t xml:space="preserve"> </w:t>
      </w:r>
      <w:proofErr w:type="gramStart"/>
      <w:r w:rsidRPr="008E4C13">
        <w:rPr>
          <w:rFonts w:ascii="Cambria"/>
          <w:i/>
          <w:w w:val="115"/>
          <w:lang w:val="en-US"/>
        </w:rPr>
        <w:t>(</w:t>
      </w:r>
      <w:r w:rsidRPr="008E4C13">
        <w:rPr>
          <w:rFonts w:ascii="Cambria"/>
          <w:i/>
          <w:spacing w:val="-26"/>
          <w:w w:val="115"/>
          <w:lang w:val="en-US"/>
        </w:rPr>
        <w:t xml:space="preserve"> </w:t>
      </w:r>
      <w:r w:rsidRPr="008E4C13">
        <w:rPr>
          <w:rFonts w:ascii="Cambria"/>
          <w:i/>
          <w:spacing w:val="17"/>
          <w:w w:val="115"/>
          <w:lang w:val="en-US"/>
        </w:rPr>
        <w:t>pandas</w:t>
      </w:r>
      <w:proofErr w:type="gramEnd"/>
      <w:r w:rsidRPr="008E4C13">
        <w:rPr>
          <w:rFonts w:ascii="Cambria"/>
          <w:i/>
          <w:spacing w:val="17"/>
          <w:w w:val="115"/>
          <w:lang w:val="en-US"/>
        </w:rPr>
        <w:t>.</w:t>
      </w:r>
      <w:r w:rsidRPr="008E4C13">
        <w:rPr>
          <w:rFonts w:ascii="Cambria"/>
          <w:i/>
          <w:spacing w:val="-24"/>
          <w:w w:val="115"/>
          <w:lang w:val="en-US"/>
        </w:rPr>
        <w:t xml:space="preserve"> </w:t>
      </w:r>
      <w:r w:rsidRPr="008E4C13">
        <w:rPr>
          <w:rFonts w:ascii="Cambria"/>
          <w:i/>
          <w:spacing w:val="15"/>
          <w:w w:val="115"/>
          <w:lang w:val="en-US"/>
        </w:rPr>
        <w:t>Data</w:t>
      </w:r>
      <w:r w:rsidRPr="008E4C13">
        <w:rPr>
          <w:rFonts w:ascii="Cambria"/>
          <w:i/>
          <w:spacing w:val="-36"/>
          <w:w w:val="115"/>
          <w:lang w:val="en-US"/>
        </w:rPr>
        <w:t xml:space="preserve"> </w:t>
      </w:r>
      <w:r w:rsidRPr="008E4C13">
        <w:rPr>
          <w:rFonts w:ascii="Cambria"/>
          <w:i/>
          <w:spacing w:val="18"/>
          <w:w w:val="115"/>
          <w:lang w:val="en-US"/>
        </w:rPr>
        <w:t>Frame):</w:t>
      </w:r>
      <w:r w:rsidRPr="008E4C13">
        <w:rPr>
          <w:rFonts w:ascii="Cambria"/>
          <w:i/>
          <w:spacing w:val="79"/>
          <w:w w:val="115"/>
          <w:lang w:val="en-US"/>
        </w:rPr>
        <w:t xml:space="preserve"> </w:t>
      </w:r>
      <w:r w:rsidRPr="008E4C13">
        <w:rPr>
          <w:rFonts w:ascii="Cambria"/>
          <w:i/>
          <w:spacing w:val="15"/>
          <w:w w:val="115"/>
          <w:lang w:val="en-US"/>
        </w:rPr>
        <w:t>Data</w:t>
      </w:r>
      <w:r w:rsidRPr="008E4C13">
        <w:rPr>
          <w:rFonts w:ascii="Cambria"/>
          <w:i/>
          <w:spacing w:val="-36"/>
          <w:w w:val="115"/>
          <w:lang w:val="en-US"/>
        </w:rPr>
        <w:t xml:space="preserve"> </w:t>
      </w:r>
      <w:r w:rsidRPr="008E4C13">
        <w:rPr>
          <w:rFonts w:ascii="Cambria"/>
          <w:i/>
          <w:spacing w:val="16"/>
          <w:w w:val="115"/>
          <w:lang w:val="en-US"/>
        </w:rPr>
        <w:t>Frame</w:t>
      </w:r>
      <w:r w:rsidRPr="008E4C13">
        <w:rPr>
          <w:rFonts w:ascii="Cambria"/>
          <w:i/>
          <w:spacing w:val="66"/>
          <w:w w:val="150"/>
          <w:lang w:val="en-US"/>
        </w:rPr>
        <w:t xml:space="preserve"> </w:t>
      </w:r>
      <w:r w:rsidRPr="008E4C13">
        <w:rPr>
          <w:rFonts w:ascii="Cambria"/>
          <w:i/>
          <w:spacing w:val="18"/>
          <w:w w:val="115"/>
          <w:lang w:val="en-US"/>
        </w:rPr>
        <w:t>containing</w:t>
      </w:r>
      <w:r w:rsidRPr="008E4C13">
        <w:rPr>
          <w:rFonts w:ascii="Cambria"/>
          <w:i/>
          <w:spacing w:val="66"/>
          <w:w w:val="150"/>
          <w:lang w:val="en-US"/>
        </w:rPr>
        <w:t xml:space="preserve"> </w:t>
      </w:r>
      <w:r w:rsidRPr="008E4C13">
        <w:rPr>
          <w:rFonts w:ascii="Cambria"/>
          <w:i/>
          <w:spacing w:val="15"/>
          <w:w w:val="115"/>
          <w:lang w:val="en-US"/>
        </w:rPr>
        <w:t>circle</w:t>
      </w:r>
      <w:r w:rsidRPr="008E4C13">
        <w:rPr>
          <w:rFonts w:ascii="Cambria"/>
          <w:i/>
          <w:spacing w:val="64"/>
          <w:w w:val="150"/>
          <w:lang w:val="en-US"/>
        </w:rPr>
        <w:t xml:space="preserve"> </w:t>
      </w:r>
      <w:r w:rsidRPr="008E4C13">
        <w:rPr>
          <w:rFonts w:ascii="Cambria"/>
          <w:i/>
          <w:spacing w:val="12"/>
          <w:w w:val="115"/>
          <w:lang w:val="en-US"/>
        </w:rPr>
        <w:t>data.</w:t>
      </w:r>
    </w:p>
    <w:p w14:paraId="1BF7ED8C" w14:textId="77777777" w:rsidR="00854AE3" w:rsidRPr="008E4C13" w:rsidRDefault="00854AE3">
      <w:pPr>
        <w:rPr>
          <w:rFonts w:ascii="Cambria"/>
          <w:lang w:val="en-US"/>
        </w:rPr>
        <w:sectPr w:rsidR="00854AE3" w:rsidRPr="008E4C13">
          <w:pgSz w:w="11910" w:h="16840"/>
          <w:pgMar w:top="1920" w:right="0" w:bottom="2640" w:left="1260" w:header="1033" w:footer="2458" w:gutter="0"/>
          <w:cols w:space="720"/>
        </w:sectPr>
      </w:pPr>
    </w:p>
    <w:p w14:paraId="1160E41C" w14:textId="77777777" w:rsidR="00854AE3" w:rsidRPr="008E4C13" w:rsidRDefault="006C76DB">
      <w:pPr>
        <w:spacing w:before="130"/>
        <w:ind w:left="1628"/>
        <w:rPr>
          <w:rFonts w:ascii="Cambria"/>
          <w:i/>
          <w:lang w:val="en-US"/>
        </w:rPr>
      </w:pPr>
      <w:proofErr w:type="spellStart"/>
      <w:r w:rsidRPr="008E4C13">
        <w:rPr>
          <w:rFonts w:ascii="Cambria"/>
          <w:i/>
          <w:spacing w:val="18"/>
          <w:w w:val="120"/>
          <w:lang w:val="en-US"/>
        </w:rPr>
        <w:t>messung_id</w:t>
      </w:r>
      <w:proofErr w:type="spellEnd"/>
      <w:r w:rsidRPr="008E4C13">
        <w:rPr>
          <w:rFonts w:ascii="Cambria"/>
          <w:i/>
          <w:spacing w:val="63"/>
          <w:w w:val="120"/>
          <w:lang w:val="en-US"/>
        </w:rPr>
        <w:t xml:space="preserve"> </w:t>
      </w:r>
      <w:proofErr w:type="gramStart"/>
      <w:r w:rsidRPr="008E4C13">
        <w:rPr>
          <w:rFonts w:ascii="Cambria"/>
          <w:i/>
          <w:w w:val="120"/>
          <w:lang w:val="en-US"/>
        </w:rPr>
        <w:t>(</w:t>
      </w:r>
      <w:r w:rsidRPr="008E4C13">
        <w:rPr>
          <w:rFonts w:ascii="Cambria"/>
          <w:i/>
          <w:spacing w:val="-31"/>
          <w:w w:val="120"/>
          <w:lang w:val="en-US"/>
        </w:rPr>
        <w:t xml:space="preserve"> </w:t>
      </w:r>
      <w:r w:rsidRPr="008E4C13">
        <w:rPr>
          <w:rFonts w:ascii="Cambria"/>
          <w:i/>
          <w:spacing w:val="15"/>
          <w:w w:val="130"/>
          <w:lang w:val="en-US"/>
        </w:rPr>
        <w:t>int</w:t>
      </w:r>
      <w:proofErr w:type="gramEnd"/>
      <w:r w:rsidRPr="008E4C13">
        <w:rPr>
          <w:rFonts w:ascii="Cambria"/>
          <w:i/>
          <w:spacing w:val="15"/>
          <w:w w:val="130"/>
          <w:lang w:val="en-US"/>
        </w:rPr>
        <w:t>):</w:t>
      </w:r>
      <w:r w:rsidRPr="008E4C13">
        <w:rPr>
          <w:rFonts w:ascii="Cambria"/>
          <w:i/>
          <w:spacing w:val="65"/>
          <w:w w:val="130"/>
          <w:lang w:val="en-US"/>
        </w:rPr>
        <w:t xml:space="preserve"> </w:t>
      </w:r>
      <w:r w:rsidRPr="008E4C13">
        <w:rPr>
          <w:rFonts w:ascii="Cambria"/>
          <w:i/>
          <w:spacing w:val="10"/>
          <w:w w:val="120"/>
          <w:lang w:val="en-US"/>
        </w:rPr>
        <w:t>The</w:t>
      </w:r>
      <w:r w:rsidRPr="008E4C13">
        <w:rPr>
          <w:rFonts w:ascii="Cambria"/>
          <w:i/>
          <w:spacing w:val="70"/>
          <w:w w:val="120"/>
          <w:lang w:val="en-US"/>
        </w:rPr>
        <w:t xml:space="preserve"> </w:t>
      </w:r>
      <w:r w:rsidRPr="008E4C13">
        <w:rPr>
          <w:rFonts w:ascii="Cambria"/>
          <w:i/>
          <w:w w:val="120"/>
          <w:lang w:val="en-US"/>
        </w:rPr>
        <w:t>ID</w:t>
      </w:r>
      <w:r w:rsidRPr="008E4C13">
        <w:rPr>
          <w:rFonts w:ascii="Cambria"/>
          <w:i/>
          <w:spacing w:val="68"/>
          <w:w w:val="120"/>
          <w:lang w:val="en-US"/>
        </w:rPr>
        <w:t xml:space="preserve"> </w:t>
      </w:r>
      <w:r w:rsidRPr="008E4C13">
        <w:rPr>
          <w:rFonts w:ascii="Cambria"/>
          <w:i/>
          <w:w w:val="120"/>
          <w:lang w:val="en-US"/>
        </w:rPr>
        <w:t>of</w:t>
      </w:r>
      <w:r w:rsidRPr="008E4C13">
        <w:rPr>
          <w:rFonts w:ascii="Cambria"/>
          <w:i/>
          <w:spacing w:val="70"/>
          <w:w w:val="120"/>
          <w:lang w:val="en-US"/>
        </w:rPr>
        <w:t xml:space="preserve"> </w:t>
      </w:r>
      <w:r w:rsidRPr="008E4C13">
        <w:rPr>
          <w:rFonts w:ascii="Cambria"/>
          <w:i/>
          <w:spacing w:val="10"/>
          <w:w w:val="120"/>
          <w:lang w:val="en-US"/>
        </w:rPr>
        <w:t>the</w:t>
      </w:r>
      <w:r w:rsidRPr="008E4C13">
        <w:rPr>
          <w:rFonts w:ascii="Cambria"/>
          <w:i/>
          <w:spacing w:val="74"/>
          <w:w w:val="120"/>
          <w:lang w:val="en-US"/>
        </w:rPr>
        <w:t xml:space="preserve"> </w:t>
      </w:r>
      <w:proofErr w:type="spellStart"/>
      <w:r w:rsidRPr="008E4C13">
        <w:rPr>
          <w:rFonts w:ascii="Cambria"/>
          <w:i/>
          <w:spacing w:val="16"/>
          <w:w w:val="120"/>
          <w:lang w:val="en-US"/>
        </w:rPr>
        <w:t>Messung</w:t>
      </w:r>
      <w:proofErr w:type="spellEnd"/>
      <w:r w:rsidRPr="008E4C13">
        <w:rPr>
          <w:rFonts w:ascii="Cambria"/>
          <w:i/>
          <w:spacing w:val="77"/>
          <w:w w:val="120"/>
          <w:lang w:val="en-US"/>
        </w:rPr>
        <w:t xml:space="preserve"> </w:t>
      </w:r>
      <w:r w:rsidRPr="008E4C13">
        <w:rPr>
          <w:rFonts w:ascii="Cambria"/>
          <w:i/>
          <w:spacing w:val="18"/>
          <w:w w:val="120"/>
          <w:lang w:val="en-US"/>
        </w:rPr>
        <w:t>associated</w:t>
      </w:r>
      <w:r w:rsidRPr="008E4C13">
        <w:rPr>
          <w:rFonts w:ascii="Cambria"/>
          <w:i/>
          <w:spacing w:val="75"/>
          <w:w w:val="120"/>
          <w:lang w:val="en-US"/>
        </w:rPr>
        <w:t xml:space="preserve"> </w:t>
      </w:r>
      <w:r w:rsidRPr="008E4C13">
        <w:rPr>
          <w:rFonts w:ascii="Cambria"/>
          <w:i/>
          <w:spacing w:val="13"/>
          <w:w w:val="120"/>
          <w:lang w:val="en-US"/>
        </w:rPr>
        <w:t>with</w:t>
      </w:r>
      <w:r w:rsidRPr="008E4C13">
        <w:rPr>
          <w:rFonts w:ascii="Cambria"/>
          <w:i/>
          <w:spacing w:val="73"/>
          <w:w w:val="120"/>
          <w:lang w:val="en-US"/>
        </w:rPr>
        <w:t xml:space="preserve"> </w:t>
      </w:r>
      <w:r w:rsidRPr="008E4C13">
        <w:rPr>
          <w:rFonts w:ascii="Cambria"/>
          <w:i/>
          <w:spacing w:val="10"/>
          <w:w w:val="120"/>
          <w:lang w:val="en-US"/>
        </w:rPr>
        <w:t>the</w:t>
      </w:r>
      <w:r w:rsidRPr="008E4C13">
        <w:rPr>
          <w:rFonts w:ascii="Cambria"/>
          <w:i/>
          <w:spacing w:val="69"/>
          <w:w w:val="130"/>
          <w:lang w:val="en-US"/>
        </w:rPr>
        <w:t xml:space="preserve"> </w:t>
      </w:r>
      <w:r w:rsidRPr="008E4C13">
        <w:rPr>
          <w:rFonts w:ascii="Cambria"/>
          <w:i/>
          <w:spacing w:val="13"/>
          <w:w w:val="130"/>
          <w:lang w:val="en-US"/>
        </w:rPr>
        <w:t>circle</w:t>
      </w:r>
    </w:p>
    <w:p w14:paraId="4D1BCE41" w14:textId="77777777" w:rsidR="00854AE3" w:rsidRPr="008E4C13" w:rsidRDefault="00854AE3">
      <w:pPr>
        <w:pStyle w:val="Textkrper"/>
        <w:spacing w:before="26"/>
        <w:rPr>
          <w:rFonts w:ascii="Cambria"/>
          <w:i/>
          <w:sz w:val="22"/>
          <w:lang w:val="en-US"/>
        </w:rPr>
      </w:pPr>
    </w:p>
    <w:p w14:paraId="3EC4636A" w14:textId="77777777" w:rsidR="00854AE3" w:rsidRPr="008E4C13" w:rsidRDefault="006C76DB">
      <w:pPr>
        <w:ind w:left="1086"/>
        <w:rPr>
          <w:rFonts w:ascii="Cambria"/>
          <w:i/>
          <w:lang w:val="en-US"/>
        </w:rPr>
      </w:pPr>
      <w:r w:rsidRPr="008E4C13">
        <w:rPr>
          <w:rFonts w:ascii="Cambria"/>
          <w:i/>
          <w:spacing w:val="16"/>
          <w:w w:val="125"/>
          <w:lang w:val="en-US"/>
        </w:rPr>
        <w:t>Returns:</w:t>
      </w:r>
    </w:p>
    <w:p w14:paraId="0F269E25" w14:textId="77777777" w:rsidR="00854AE3" w:rsidRPr="008E4C13" w:rsidRDefault="006C76DB">
      <w:pPr>
        <w:spacing w:before="13"/>
        <w:ind w:left="1627"/>
        <w:rPr>
          <w:rFonts w:ascii="Cambria"/>
          <w:i/>
          <w:lang w:val="en-US"/>
        </w:rPr>
      </w:pPr>
      <w:r w:rsidRPr="008E4C13">
        <w:rPr>
          <w:rFonts w:ascii="Cambria"/>
          <w:i/>
          <w:spacing w:val="17"/>
          <w:w w:val="135"/>
          <w:lang w:val="en-US"/>
        </w:rPr>
        <w:t>float:</w:t>
      </w:r>
      <w:r w:rsidRPr="008E4C13">
        <w:rPr>
          <w:rFonts w:ascii="Cambria"/>
          <w:i/>
          <w:spacing w:val="74"/>
          <w:w w:val="150"/>
          <w:lang w:val="en-US"/>
        </w:rPr>
        <w:t xml:space="preserve"> </w:t>
      </w:r>
      <w:proofErr w:type="gramStart"/>
      <w:r w:rsidRPr="008E4C13">
        <w:rPr>
          <w:rFonts w:ascii="Cambria"/>
          <w:i/>
          <w:spacing w:val="10"/>
          <w:w w:val="115"/>
          <w:lang w:val="en-US"/>
        </w:rPr>
        <w:t>The</w:t>
      </w:r>
      <w:r w:rsidRPr="008E4C13">
        <w:rPr>
          <w:rFonts w:ascii="Cambria"/>
          <w:i/>
          <w:spacing w:val="20"/>
          <w:w w:val="115"/>
          <w:lang w:val="en-US"/>
        </w:rPr>
        <w:t xml:space="preserve">  </w:t>
      </w:r>
      <w:r w:rsidRPr="008E4C13">
        <w:rPr>
          <w:rFonts w:ascii="Cambria"/>
          <w:i/>
          <w:spacing w:val="13"/>
          <w:w w:val="115"/>
          <w:lang w:val="en-US"/>
        </w:rPr>
        <w:t>mean</w:t>
      </w:r>
      <w:proofErr w:type="gramEnd"/>
      <w:r w:rsidRPr="008E4C13">
        <w:rPr>
          <w:rFonts w:ascii="Cambria"/>
          <w:i/>
          <w:spacing w:val="22"/>
          <w:w w:val="115"/>
          <w:lang w:val="en-US"/>
        </w:rPr>
        <w:t xml:space="preserve">  </w:t>
      </w:r>
      <w:r w:rsidRPr="008E4C13">
        <w:rPr>
          <w:rFonts w:ascii="Cambria"/>
          <w:i/>
          <w:spacing w:val="15"/>
          <w:w w:val="115"/>
          <w:lang w:val="en-US"/>
        </w:rPr>
        <w:t>radius</w:t>
      </w:r>
      <w:r w:rsidRPr="008E4C13">
        <w:rPr>
          <w:rFonts w:ascii="Cambria"/>
          <w:i/>
          <w:spacing w:val="20"/>
          <w:w w:val="115"/>
          <w:lang w:val="en-US"/>
        </w:rPr>
        <w:t xml:space="preserve">  </w:t>
      </w:r>
      <w:r w:rsidRPr="008E4C13">
        <w:rPr>
          <w:rFonts w:ascii="Cambria"/>
          <w:i/>
          <w:w w:val="115"/>
          <w:lang w:val="en-US"/>
        </w:rPr>
        <w:t>of</w:t>
      </w:r>
      <w:r w:rsidRPr="008E4C13">
        <w:rPr>
          <w:rFonts w:ascii="Cambria"/>
          <w:i/>
          <w:spacing w:val="78"/>
          <w:w w:val="150"/>
          <w:lang w:val="en-US"/>
        </w:rPr>
        <w:t xml:space="preserve"> </w:t>
      </w:r>
      <w:r w:rsidRPr="008E4C13">
        <w:rPr>
          <w:rFonts w:ascii="Cambria"/>
          <w:i/>
          <w:spacing w:val="10"/>
          <w:w w:val="115"/>
          <w:lang w:val="en-US"/>
        </w:rPr>
        <w:t>the</w:t>
      </w:r>
      <w:r w:rsidRPr="008E4C13">
        <w:rPr>
          <w:rFonts w:ascii="Cambria"/>
          <w:i/>
          <w:spacing w:val="21"/>
          <w:w w:val="115"/>
          <w:lang w:val="en-US"/>
        </w:rPr>
        <w:t xml:space="preserve">  </w:t>
      </w:r>
      <w:r w:rsidRPr="008E4C13">
        <w:rPr>
          <w:rFonts w:ascii="Cambria"/>
          <w:i/>
          <w:spacing w:val="17"/>
          <w:w w:val="115"/>
          <w:lang w:val="en-US"/>
        </w:rPr>
        <w:t>detected</w:t>
      </w:r>
      <w:r w:rsidRPr="008E4C13">
        <w:rPr>
          <w:rFonts w:ascii="Cambria"/>
          <w:i/>
          <w:spacing w:val="14"/>
          <w:w w:val="135"/>
          <w:lang w:val="en-US"/>
        </w:rPr>
        <w:t xml:space="preserve">  </w:t>
      </w:r>
      <w:r w:rsidRPr="008E4C13">
        <w:rPr>
          <w:rFonts w:ascii="Cambria"/>
          <w:i/>
          <w:spacing w:val="16"/>
          <w:w w:val="135"/>
          <w:lang w:val="en-US"/>
        </w:rPr>
        <w:t>circles.</w:t>
      </w:r>
    </w:p>
    <w:p w14:paraId="578DB39A" w14:textId="77777777" w:rsidR="00854AE3" w:rsidRPr="008E4C13" w:rsidRDefault="006C76DB">
      <w:pPr>
        <w:spacing w:before="13"/>
        <w:ind w:left="1083"/>
        <w:rPr>
          <w:rFonts w:ascii="Cambria"/>
          <w:i/>
          <w:lang w:val="en-US"/>
        </w:rPr>
      </w:pPr>
      <w:r w:rsidRPr="008E4C13">
        <w:rPr>
          <w:rFonts w:ascii="Cambria"/>
          <w:i/>
          <w:spacing w:val="5"/>
          <w:w w:val="130"/>
          <w:lang w:val="en-US"/>
        </w:rPr>
        <w:t>"""</w:t>
      </w:r>
    </w:p>
    <w:p w14:paraId="723003B1" w14:textId="77777777" w:rsidR="00854AE3" w:rsidRPr="008E4C13" w:rsidRDefault="00854AE3">
      <w:pPr>
        <w:pStyle w:val="Textkrper"/>
        <w:spacing w:before="19"/>
        <w:rPr>
          <w:rFonts w:ascii="Cambria"/>
          <w:i/>
          <w:sz w:val="22"/>
          <w:lang w:val="en-US"/>
        </w:rPr>
      </w:pPr>
    </w:p>
    <w:p w14:paraId="370A9AF5" w14:textId="77777777" w:rsidR="00854AE3" w:rsidRPr="008E4C13" w:rsidRDefault="006C76DB">
      <w:pPr>
        <w:spacing w:line="270" w:lineRule="exact"/>
        <w:ind w:left="1087" w:right="3355" w:hanging="10"/>
        <w:rPr>
          <w:rFonts w:ascii="Lucida Sans Unicode" w:hAnsi="Lucida Sans Unicode"/>
          <w:lang w:val="en-US"/>
        </w:rPr>
      </w:pPr>
      <w:r w:rsidRPr="008E4C13">
        <w:rPr>
          <w:rFonts w:ascii="Cambria" w:hAnsi="Cambria"/>
          <w:i/>
          <w:lang w:val="en-US"/>
        </w:rPr>
        <w:t>#</w:t>
      </w:r>
      <w:r w:rsidRPr="008E4C13">
        <w:rPr>
          <w:rFonts w:ascii="Cambria" w:hAnsi="Cambria"/>
          <w:i/>
          <w:spacing w:val="63"/>
          <w:w w:val="130"/>
          <w:lang w:val="en-US"/>
        </w:rPr>
        <w:t xml:space="preserve"> </w:t>
      </w:r>
      <w:r w:rsidRPr="008E4C13">
        <w:rPr>
          <w:rFonts w:ascii="Cambria" w:hAnsi="Cambria"/>
          <w:i/>
          <w:spacing w:val="17"/>
          <w:w w:val="130"/>
          <w:lang w:val="en-US"/>
        </w:rPr>
        <w:t>Calculate</w:t>
      </w:r>
      <w:r w:rsidRPr="008E4C13">
        <w:rPr>
          <w:rFonts w:ascii="Cambria" w:hAnsi="Cambria"/>
          <w:i/>
          <w:spacing w:val="68"/>
          <w:w w:val="130"/>
          <w:lang w:val="en-US"/>
        </w:rPr>
        <w:t xml:space="preserve"> </w:t>
      </w:r>
      <w:r w:rsidRPr="008E4C13">
        <w:rPr>
          <w:rFonts w:ascii="Cambria" w:hAnsi="Cambria"/>
          <w:i/>
          <w:spacing w:val="13"/>
          <w:w w:val="110"/>
          <w:lang w:val="en-US"/>
        </w:rPr>
        <w:t>mean</w:t>
      </w:r>
      <w:r w:rsidRPr="008E4C13">
        <w:rPr>
          <w:rFonts w:ascii="Cambria" w:hAnsi="Cambria"/>
          <w:i/>
          <w:spacing w:val="75"/>
          <w:w w:val="110"/>
          <w:lang w:val="en-US"/>
        </w:rPr>
        <w:t xml:space="preserve"> </w:t>
      </w:r>
      <w:r w:rsidRPr="008E4C13">
        <w:rPr>
          <w:rFonts w:ascii="Cambria" w:hAnsi="Cambria"/>
          <w:i/>
          <w:spacing w:val="10"/>
          <w:w w:val="110"/>
          <w:lang w:val="en-US"/>
        </w:rPr>
        <w:t>and</w:t>
      </w:r>
      <w:r w:rsidRPr="008E4C13">
        <w:rPr>
          <w:rFonts w:ascii="Cambria" w:hAnsi="Cambria"/>
          <w:i/>
          <w:spacing w:val="77"/>
          <w:w w:val="110"/>
          <w:lang w:val="en-US"/>
        </w:rPr>
        <w:t xml:space="preserve"> </w:t>
      </w:r>
      <w:r w:rsidRPr="008E4C13">
        <w:rPr>
          <w:rFonts w:ascii="Cambria" w:hAnsi="Cambria"/>
          <w:i/>
          <w:spacing w:val="17"/>
          <w:w w:val="110"/>
          <w:lang w:val="en-US"/>
        </w:rPr>
        <w:t>standard</w:t>
      </w:r>
      <w:r w:rsidRPr="008E4C13">
        <w:rPr>
          <w:rFonts w:ascii="Cambria" w:hAnsi="Cambria"/>
          <w:i/>
          <w:spacing w:val="70"/>
          <w:w w:val="130"/>
          <w:lang w:val="en-US"/>
        </w:rPr>
        <w:t xml:space="preserve"> </w:t>
      </w:r>
      <w:r w:rsidRPr="008E4C13">
        <w:rPr>
          <w:rFonts w:ascii="Cambria" w:hAnsi="Cambria"/>
          <w:i/>
          <w:spacing w:val="17"/>
          <w:w w:val="130"/>
          <w:lang w:val="en-US"/>
        </w:rPr>
        <w:t xml:space="preserve">deviation </w:t>
      </w:r>
      <w:proofErr w:type="spellStart"/>
      <w:r w:rsidRPr="008E4C13">
        <w:rPr>
          <w:rFonts w:ascii="Lucida Sans Unicode" w:hAnsi="Lucida Sans Unicode"/>
          <w:spacing w:val="18"/>
          <w:lang w:val="en-US"/>
        </w:rPr>
        <w:t>mean_radius</w:t>
      </w:r>
      <w:proofErr w:type="spellEnd"/>
      <w:r w:rsidRPr="008E4C13">
        <w:rPr>
          <w:rFonts w:ascii="Lucida Sans Unicode" w:hAnsi="Lucida Sans Unicode"/>
          <w:spacing w:val="80"/>
          <w:lang w:val="en-US"/>
        </w:rPr>
        <w:t xml:space="preserve"> </w:t>
      </w:r>
      <w:r w:rsidRPr="008E4C13">
        <w:rPr>
          <w:rFonts w:ascii="Lucida Sans Unicode" w:hAnsi="Lucida Sans Unicode"/>
          <w:lang w:val="en-US"/>
        </w:rPr>
        <w:t>=</w:t>
      </w:r>
      <w:r w:rsidRPr="008E4C13">
        <w:rPr>
          <w:rFonts w:ascii="Lucida Sans Unicode" w:hAnsi="Lucida Sans Unicode"/>
          <w:spacing w:val="80"/>
          <w:lang w:val="en-US"/>
        </w:rPr>
        <w:t xml:space="preserve"> </w:t>
      </w:r>
      <w:proofErr w:type="spellStart"/>
      <w:proofErr w:type="gramStart"/>
      <w:r w:rsidRPr="008E4C13">
        <w:rPr>
          <w:rFonts w:ascii="Lucida Sans Unicode" w:hAnsi="Lucida Sans Unicode"/>
          <w:spacing w:val="16"/>
          <w:lang w:val="en-US"/>
        </w:rPr>
        <w:t>df</w:t>
      </w:r>
      <w:proofErr w:type="spellEnd"/>
      <w:r w:rsidRPr="008E4C13">
        <w:rPr>
          <w:rFonts w:ascii="Lucida Sans Unicode" w:hAnsi="Lucida Sans Unicode"/>
          <w:spacing w:val="16"/>
          <w:lang w:val="en-US"/>
        </w:rPr>
        <w:t>[</w:t>
      </w:r>
      <w:proofErr w:type="gramEnd"/>
      <w:r w:rsidRPr="008E4C13">
        <w:rPr>
          <w:rFonts w:ascii="Lucida Sans Unicode" w:hAnsi="Lucida Sans Unicode"/>
          <w:spacing w:val="16"/>
          <w:lang w:val="en-US"/>
        </w:rPr>
        <w:t>’</w:t>
      </w:r>
      <w:r w:rsidRPr="008E4C13">
        <w:rPr>
          <w:rFonts w:ascii="Lucida Sans Unicode" w:hAnsi="Lucida Sans Unicode"/>
          <w:spacing w:val="-35"/>
          <w:lang w:val="en-US"/>
        </w:rPr>
        <w:t xml:space="preserve"> </w:t>
      </w:r>
      <w:r w:rsidRPr="008E4C13">
        <w:rPr>
          <w:rFonts w:ascii="Lucida Sans Unicode" w:hAnsi="Lucida Sans Unicode"/>
          <w:spacing w:val="15"/>
          <w:lang w:val="en-US"/>
        </w:rPr>
        <w:t>Radius</w:t>
      </w:r>
      <w:r w:rsidRPr="008E4C13">
        <w:rPr>
          <w:rFonts w:ascii="Lucida Sans Unicode" w:hAnsi="Lucida Sans Unicode"/>
          <w:spacing w:val="-26"/>
          <w:lang w:val="en-US"/>
        </w:rPr>
        <w:t xml:space="preserve"> </w:t>
      </w:r>
      <w:r w:rsidRPr="008E4C13">
        <w:rPr>
          <w:rFonts w:ascii="Lucida Sans Unicode" w:hAnsi="Lucida Sans Unicode"/>
          <w:spacing w:val="12"/>
          <w:lang w:val="en-US"/>
        </w:rPr>
        <w:t>’].</w:t>
      </w:r>
      <w:r w:rsidRPr="008E4C13">
        <w:rPr>
          <w:rFonts w:ascii="Lucida Sans Unicode" w:hAnsi="Lucida Sans Unicode"/>
          <w:spacing w:val="-28"/>
          <w:lang w:val="en-US"/>
        </w:rPr>
        <w:t xml:space="preserve"> </w:t>
      </w:r>
      <w:r w:rsidRPr="008E4C13">
        <w:rPr>
          <w:rFonts w:ascii="Lucida Sans Unicode" w:hAnsi="Lucida Sans Unicode"/>
          <w:spacing w:val="13"/>
          <w:lang w:val="en-US"/>
        </w:rPr>
        <w:t>mean</w:t>
      </w:r>
      <w:r w:rsidRPr="008E4C13">
        <w:rPr>
          <w:rFonts w:ascii="Lucida Sans Unicode" w:hAnsi="Lucida Sans Unicode"/>
          <w:spacing w:val="-28"/>
          <w:lang w:val="en-US"/>
        </w:rPr>
        <w:t xml:space="preserve"> </w:t>
      </w:r>
      <w:r w:rsidRPr="008E4C13">
        <w:rPr>
          <w:rFonts w:ascii="Lucida Sans Unicode" w:hAnsi="Lucida Sans Unicode"/>
          <w:lang w:val="en-US"/>
        </w:rPr>
        <w:t xml:space="preserve">() </w:t>
      </w:r>
      <w:proofErr w:type="spellStart"/>
      <w:r w:rsidRPr="008E4C13">
        <w:rPr>
          <w:rFonts w:ascii="Lucida Sans Unicode" w:hAnsi="Lucida Sans Unicode"/>
          <w:spacing w:val="19"/>
          <w:lang w:val="en-US"/>
        </w:rPr>
        <w:t>mean_x_coordinate</w:t>
      </w:r>
      <w:proofErr w:type="spellEnd"/>
      <w:r w:rsidRPr="008E4C13">
        <w:rPr>
          <w:rFonts w:ascii="Lucida Sans Unicode" w:hAnsi="Lucida Sans Unicode"/>
          <w:spacing w:val="39"/>
          <w:lang w:val="en-US"/>
        </w:rPr>
        <w:t xml:space="preserve"> </w:t>
      </w:r>
      <w:r w:rsidRPr="008E4C13">
        <w:rPr>
          <w:rFonts w:ascii="Lucida Sans Unicode" w:hAnsi="Lucida Sans Unicode"/>
          <w:lang w:val="en-US"/>
        </w:rPr>
        <w:t>=</w:t>
      </w:r>
      <w:r w:rsidRPr="008E4C13">
        <w:rPr>
          <w:rFonts w:ascii="Lucida Sans Unicode" w:hAnsi="Lucida Sans Unicode"/>
          <w:spacing w:val="60"/>
          <w:lang w:val="en-US"/>
        </w:rPr>
        <w:t xml:space="preserve"> </w:t>
      </w:r>
      <w:proofErr w:type="spellStart"/>
      <w:proofErr w:type="gramStart"/>
      <w:r w:rsidRPr="008E4C13">
        <w:rPr>
          <w:rFonts w:ascii="Lucida Sans Unicode" w:hAnsi="Lucida Sans Unicode"/>
          <w:spacing w:val="17"/>
          <w:lang w:val="en-US"/>
        </w:rPr>
        <w:t>df</w:t>
      </w:r>
      <w:proofErr w:type="spellEnd"/>
      <w:r w:rsidRPr="008E4C13">
        <w:rPr>
          <w:rFonts w:ascii="Lucida Sans Unicode" w:hAnsi="Lucida Sans Unicode"/>
          <w:spacing w:val="17"/>
          <w:lang w:val="en-US"/>
        </w:rPr>
        <w:t>[</w:t>
      </w:r>
      <w:proofErr w:type="gramEnd"/>
      <w:r w:rsidRPr="008E4C13">
        <w:rPr>
          <w:rFonts w:ascii="Lucida Sans Unicode" w:hAnsi="Lucida Sans Unicode"/>
          <w:spacing w:val="17"/>
          <w:lang w:val="en-US"/>
        </w:rPr>
        <w:t>’X-</w:t>
      </w:r>
      <w:r w:rsidRPr="008E4C13">
        <w:rPr>
          <w:rFonts w:ascii="Lucida Sans Unicode" w:hAnsi="Lucida Sans Unicode"/>
          <w:spacing w:val="-38"/>
          <w:lang w:val="en-US"/>
        </w:rPr>
        <w:t xml:space="preserve"> </w:t>
      </w:r>
      <w:r w:rsidRPr="008E4C13">
        <w:rPr>
          <w:rFonts w:ascii="Lucida Sans Unicode" w:hAnsi="Lucida Sans Unicode"/>
          <w:spacing w:val="18"/>
          <w:lang w:val="en-US"/>
        </w:rPr>
        <w:t>coordinate</w:t>
      </w:r>
      <w:r w:rsidRPr="008E4C13">
        <w:rPr>
          <w:rFonts w:ascii="Lucida Sans Unicode" w:hAnsi="Lucida Sans Unicode"/>
          <w:spacing w:val="-35"/>
          <w:lang w:val="en-US"/>
        </w:rPr>
        <w:t xml:space="preserve"> </w:t>
      </w:r>
      <w:r w:rsidRPr="008E4C13">
        <w:rPr>
          <w:rFonts w:ascii="Lucida Sans Unicode" w:hAnsi="Lucida Sans Unicode"/>
          <w:spacing w:val="12"/>
          <w:lang w:val="en-US"/>
        </w:rPr>
        <w:t>’].</w:t>
      </w:r>
      <w:r w:rsidRPr="008E4C13">
        <w:rPr>
          <w:rFonts w:ascii="Lucida Sans Unicode" w:hAnsi="Lucida Sans Unicode"/>
          <w:spacing w:val="-37"/>
          <w:lang w:val="en-US"/>
        </w:rPr>
        <w:t xml:space="preserve"> </w:t>
      </w:r>
      <w:r w:rsidRPr="008E4C13">
        <w:rPr>
          <w:rFonts w:ascii="Lucida Sans Unicode" w:hAnsi="Lucida Sans Unicode"/>
          <w:spacing w:val="13"/>
          <w:lang w:val="en-US"/>
        </w:rPr>
        <w:t>mean</w:t>
      </w:r>
      <w:r w:rsidRPr="008E4C13">
        <w:rPr>
          <w:rFonts w:ascii="Lucida Sans Unicode" w:hAnsi="Lucida Sans Unicode"/>
          <w:spacing w:val="-37"/>
          <w:lang w:val="en-US"/>
        </w:rPr>
        <w:t xml:space="preserve"> </w:t>
      </w:r>
      <w:r w:rsidRPr="008E4C13">
        <w:rPr>
          <w:rFonts w:ascii="Lucida Sans Unicode" w:hAnsi="Lucida Sans Unicode"/>
          <w:lang w:val="en-US"/>
        </w:rPr>
        <w:t xml:space="preserve">() </w:t>
      </w:r>
      <w:proofErr w:type="spellStart"/>
      <w:r w:rsidRPr="008E4C13">
        <w:rPr>
          <w:rFonts w:ascii="Lucida Sans Unicode" w:hAnsi="Lucida Sans Unicode"/>
          <w:spacing w:val="19"/>
          <w:lang w:val="en-US"/>
        </w:rPr>
        <w:t>mean_y_coordinate</w:t>
      </w:r>
      <w:proofErr w:type="spellEnd"/>
      <w:r w:rsidRPr="008E4C13">
        <w:rPr>
          <w:rFonts w:ascii="Lucida Sans Unicode" w:hAnsi="Lucida Sans Unicode"/>
          <w:spacing w:val="52"/>
          <w:lang w:val="en-US"/>
        </w:rPr>
        <w:t xml:space="preserve"> </w:t>
      </w:r>
      <w:r w:rsidRPr="008E4C13">
        <w:rPr>
          <w:rFonts w:ascii="Lucida Sans Unicode" w:hAnsi="Lucida Sans Unicode"/>
          <w:lang w:val="en-US"/>
        </w:rPr>
        <w:t>=</w:t>
      </w:r>
      <w:r w:rsidRPr="008E4C13">
        <w:rPr>
          <w:rFonts w:ascii="Lucida Sans Unicode" w:hAnsi="Lucida Sans Unicode"/>
          <w:spacing w:val="67"/>
          <w:lang w:val="en-US"/>
        </w:rPr>
        <w:t xml:space="preserve"> </w:t>
      </w:r>
      <w:proofErr w:type="spellStart"/>
      <w:proofErr w:type="gramStart"/>
      <w:r w:rsidRPr="008E4C13">
        <w:rPr>
          <w:rFonts w:ascii="Lucida Sans Unicode" w:hAnsi="Lucida Sans Unicode"/>
          <w:spacing w:val="17"/>
          <w:lang w:val="en-US"/>
        </w:rPr>
        <w:t>df</w:t>
      </w:r>
      <w:proofErr w:type="spellEnd"/>
      <w:r w:rsidRPr="008E4C13">
        <w:rPr>
          <w:rFonts w:ascii="Lucida Sans Unicode" w:hAnsi="Lucida Sans Unicode"/>
          <w:spacing w:val="17"/>
          <w:lang w:val="en-US"/>
        </w:rPr>
        <w:t>[</w:t>
      </w:r>
      <w:proofErr w:type="gramEnd"/>
      <w:r w:rsidRPr="008E4C13">
        <w:rPr>
          <w:rFonts w:ascii="Lucida Sans Unicode" w:hAnsi="Lucida Sans Unicode"/>
          <w:spacing w:val="17"/>
          <w:lang w:val="en-US"/>
        </w:rPr>
        <w:t>’Y-</w:t>
      </w:r>
      <w:r w:rsidRPr="008E4C13">
        <w:rPr>
          <w:rFonts w:ascii="Lucida Sans Unicode" w:hAnsi="Lucida Sans Unicode"/>
          <w:spacing w:val="-38"/>
          <w:lang w:val="en-US"/>
        </w:rPr>
        <w:t xml:space="preserve"> </w:t>
      </w:r>
      <w:r w:rsidRPr="008E4C13">
        <w:rPr>
          <w:rFonts w:ascii="Lucida Sans Unicode" w:hAnsi="Lucida Sans Unicode"/>
          <w:spacing w:val="18"/>
          <w:lang w:val="en-US"/>
        </w:rPr>
        <w:t>coordinate</w:t>
      </w:r>
      <w:r w:rsidRPr="008E4C13">
        <w:rPr>
          <w:rFonts w:ascii="Lucida Sans Unicode" w:hAnsi="Lucida Sans Unicode"/>
          <w:spacing w:val="-35"/>
          <w:lang w:val="en-US"/>
        </w:rPr>
        <w:t xml:space="preserve"> </w:t>
      </w:r>
      <w:r w:rsidRPr="008E4C13">
        <w:rPr>
          <w:rFonts w:ascii="Lucida Sans Unicode" w:hAnsi="Lucida Sans Unicode"/>
          <w:spacing w:val="12"/>
          <w:lang w:val="en-US"/>
        </w:rPr>
        <w:t>’].</w:t>
      </w:r>
      <w:r w:rsidRPr="008E4C13">
        <w:rPr>
          <w:rFonts w:ascii="Lucida Sans Unicode" w:hAnsi="Lucida Sans Unicode"/>
          <w:spacing w:val="-37"/>
          <w:lang w:val="en-US"/>
        </w:rPr>
        <w:t xml:space="preserve"> </w:t>
      </w:r>
      <w:r w:rsidRPr="008E4C13">
        <w:rPr>
          <w:rFonts w:ascii="Lucida Sans Unicode" w:hAnsi="Lucida Sans Unicode"/>
          <w:spacing w:val="13"/>
          <w:lang w:val="en-US"/>
        </w:rPr>
        <w:t>mean</w:t>
      </w:r>
      <w:r w:rsidRPr="008E4C13">
        <w:rPr>
          <w:rFonts w:ascii="Lucida Sans Unicode" w:hAnsi="Lucida Sans Unicode"/>
          <w:spacing w:val="-37"/>
          <w:lang w:val="en-US"/>
        </w:rPr>
        <w:t xml:space="preserve"> </w:t>
      </w:r>
      <w:r w:rsidRPr="008E4C13">
        <w:rPr>
          <w:rFonts w:ascii="Lucida Sans Unicode" w:hAnsi="Lucida Sans Unicode"/>
          <w:lang w:val="en-US"/>
        </w:rPr>
        <w:t xml:space="preserve">() </w:t>
      </w:r>
      <w:proofErr w:type="spellStart"/>
      <w:r w:rsidRPr="008E4C13">
        <w:rPr>
          <w:rFonts w:ascii="Lucida Sans Unicode" w:hAnsi="Lucida Sans Unicode"/>
          <w:spacing w:val="18"/>
          <w:w w:val="110"/>
          <w:lang w:val="en-US"/>
        </w:rPr>
        <w:t>std_radius</w:t>
      </w:r>
      <w:proofErr w:type="spellEnd"/>
      <w:r w:rsidRPr="008E4C13">
        <w:rPr>
          <w:rFonts w:ascii="Lucida Sans Unicode" w:hAnsi="Lucida Sans Unicode"/>
          <w:spacing w:val="80"/>
          <w:w w:val="110"/>
          <w:lang w:val="en-US"/>
        </w:rPr>
        <w:t xml:space="preserve"> </w:t>
      </w:r>
      <w:r w:rsidRPr="008E4C13">
        <w:rPr>
          <w:rFonts w:ascii="Lucida Sans Unicode" w:hAnsi="Lucida Sans Unicode"/>
          <w:lang w:val="en-US"/>
        </w:rPr>
        <w:t>=</w:t>
      </w:r>
      <w:r w:rsidRPr="008E4C13">
        <w:rPr>
          <w:rFonts w:ascii="Lucida Sans Unicode" w:hAnsi="Lucida Sans Unicode"/>
          <w:spacing w:val="40"/>
          <w:w w:val="130"/>
          <w:lang w:val="en-US"/>
        </w:rPr>
        <w:t xml:space="preserve"> </w:t>
      </w:r>
      <w:proofErr w:type="spellStart"/>
      <w:proofErr w:type="gramStart"/>
      <w:r w:rsidRPr="008E4C13">
        <w:rPr>
          <w:rFonts w:ascii="Lucida Sans Unicode" w:hAnsi="Lucida Sans Unicode"/>
          <w:spacing w:val="16"/>
          <w:w w:val="130"/>
          <w:lang w:val="en-US"/>
        </w:rPr>
        <w:t>df</w:t>
      </w:r>
      <w:proofErr w:type="spellEnd"/>
      <w:r w:rsidRPr="008E4C13">
        <w:rPr>
          <w:rFonts w:ascii="Lucida Sans Unicode" w:hAnsi="Lucida Sans Unicode"/>
          <w:spacing w:val="16"/>
          <w:w w:val="130"/>
          <w:lang w:val="en-US"/>
        </w:rPr>
        <w:t>[</w:t>
      </w:r>
      <w:proofErr w:type="gramEnd"/>
      <w:r w:rsidRPr="008E4C13">
        <w:rPr>
          <w:rFonts w:ascii="Lucida Sans Unicode" w:hAnsi="Lucida Sans Unicode"/>
          <w:spacing w:val="16"/>
          <w:w w:val="130"/>
          <w:lang w:val="en-US"/>
        </w:rPr>
        <w:t>’</w:t>
      </w:r>
      <w:r w:rsidRPr="008E4C13">
        <w:rPr>
          <w:rFonts w:ascii="Lucida Sans Unicode" w:hAnsi="Lucida Sans Unicode"/>
          <w:spacing w:val="-64"/>
          <w:w w:val="130"/>
          <w:lang w:val="en-US"/>
        </w:rPr>
        <w:t xml:space="preserve"> </w:t>
      </w:r>
      <w:r w:rsidRPr="008E4C13">
        <w:rPr>
          <w:rFonts w:ascii="Lucida Sans Unicode" w:hAnsi="Lucida Sans Unicode"/>
          <w:spacing w:val="15"/>
          <w:w w:val="110"/>
          <w:lang w:val="en-US"/>
        </w:rPr>
        <w:t>Radius</w:t>
      </w:r>
      <w:r w:rsidRPr="008E4C13">
        <w:rPr>
          <w:rFonts w:ascii="Lucida Sans Unicode" w:hAnsi="Lucida Sans Unicode"/>
          <w:spacing w:val="-43"/>
          <w:w w:val="110"/>
          <w:lang w:val="en-US"/>
        </w:rPr>
        <w:t xml:space="preserve"> </w:t>
      </w:r>
      <w:r w:rsidRPr="008E4C13">
        <w:rPr>
          <w:rFonts w:ascii="Lucida Sans Unicode" w:hAnsi="Lucida Sans Unicode"/>
          <w:spacing w:val="12"/>
          <w:w w:val="130"/>
          <w:lang w:val="en-US"/>
        </w:rPr>
        <w:t>’].</w:t>
      </w:r>
      <w:r w:rsidRPr="008E4C13">
        <w:rPr>
          <w:rFonts w:ascii="Lucida Sans Unicode" w:hAnsi="Lucida Sans Unicode"/>
          <w:spacing w:val="-59"/>
          <w:w w:val="130"/>
          <w:lang w:val="en-US"/>
        </w:rPr>
        <w:t xml:space="preserve"> </w:t>
      </w:r>
      <w:r w:rsidRPr="008E4C13">
        <w:rPr>
          <w:rFonts w:ascii="Lucida Sans Unicode" w:hAnsi="Lucida Sans Unicode"/>
          <w:spacing w:val="10"/>
          <w:w w:val="110"/>
          <w:lang w:val="en-US"/>
        </w:rPr>
        <w:t>std</w:t>
      </w:r>
      <w:r w:rsidRPr="008E4C13">
        <w:rPr>
          <w:rFonts w:ascii="Lucida Sans Unicode" w:hAnsi="Lucida Sans Unicode"/>
          <w:spacing w:val="-45"/>
          <w:w w:val="110"/>
          <w:lang w:val="en-US"/>
        </w:rPr>
        <w:t xml:space="preserve"> </w:t>
      </w:r>
      <w:r w:rsidRPr="008E4C13">
        <w:rPr>
          <w:rFonts w:ascii="Lucida Sans Unicode" w:hAnsi="Lucida Sans Unicode"/>
          <w:w w:val="130"/>
          <w:lang w:val="en-US"/>
        </w:rPr>
        <w:t xml:space="preserve">() </w:t>
      </w:r>
      <w:proofErr w:type="spellStart"/>
      <w:r w:rsidRPr="008E4C13">
        <w:rPr>
          <w:rFonts w:ascii="Lucida Sans Unicode" w:hAnsi="Lucida Sans Unicode"/>
          <w:spacing w:val="19"/>
          <w:w w:val="110"/>
          <w:lang w:val="en-US"/>
        </w:rPr>
        <w:t>std_x_coordinate</w:t>
      </w:r>
      <w:proofErr w:type="spellEnd"/>
      <w:r w:rsidRPr="008E4C13">
        <w:rPr>
          <w:rFonts w:ascii="Lucida Sans Unicode" w:hAnsi="Lucida Sans Unicode"/>
          <w:spacing w:val="31"/>
          <w:w w:val="110"/>
          <w:lang w:val="en-US"/>
        </w:rPr>
        <w:t xml:space="preserve"> </w:t>
      </w:r>
      <w:r w:rsidRPr="008E4C13">
        <w:rPr>
          <w:rFonts w:ascii="Lucida Sans Unicode" w:hAnsi="Lucida Sans Unicode"/>
          <w:lang w:val="en-US"/>
        </w:rPr>
        <w:t>=</w:t>
      </w:r>
      <w:r w:rsidRPr="008E4C13">
        <w:rPr>
          <w:rFonts w:ascii="Lucida Sans Unicode" w:hAnsi="Lucida Sans Unicode"/>
          <w:spacing w:val="28"/>
          <w:w w:val="110"/>
          <w:lang w:val="en-US"/>
        </w:rPr>
        <w:t xml:space="preserve"> </w:t>
      </w:r>
      <w:proofErr w:type="spellStart"/>
      <w:proofErr w:type="gramStart"/>
      <w:r w:rsidRPr="008E4C13">
        <w:rPr>
          <w:rFonts w:ascii="Lucida Sans Unicode" w:hAnsi="Lucida Sans Unicode"/>
          <w:spacing w:val="17"/>
          <w:w w:val="110"/>
          <w:lang w:val="en-US"/>
        </w:rPr>
        <w:t>df</w:t>
      </w:r>
      <w:proofErr w:type="spellEnd"/>
      <w:r w:rsidRPr="008E4C13">
        <w:rPr>
          <w:rFonts w:ascii="Lucida Sans Unicode" w:hAnsi="Lucida Sans Unicode"/>
          <w:spacing w:val="17"/>
          <w:w w:val="110"/>
          <w:lang w:val="en-US"/>
        </w:rPr>
        <w:t>[</w:t>
      </w:r>
      <w:proofErr w:type="gramEnd"/>
      <w:r w:rsidRPr="008E4C13">
        <w:rPr>
          <w:rFonts w:ascii="Lucida Sans Unicode" w:hAnsi="Lucida Sans Unicode"/>
          <w:spacing w:val="17"/>
          <w:w w:val="110"/>
          <w:lang w:val="en-US"/>
        </w:rPr>
        <w:t>’X-</w:t>
      </w:r>
      <w:r w:rsidRPr="008E4C13">
        <w:rPr>
          <w:rFonts w:ascii="Lucida Sans Unicode" w:hAnsi="Lucida Sans Unicode"/>
          <w:spacing w:val="-45"/>
          <w:w w:val="110"/>
          <w:lang w:val="en-US"/>
        </w:rPr>
        <w:t xml:space="preserve"> </w:t>
      </w:r>
      <w:r w:rsidRPr="008E4C13">
        <w:rPr>
          <w:rFonts w:ascii="Lucida Sans Unicode" w:hAnsi="Lucida Sans Unicode"/>
          <w:spacing w:val="18"/>
          <w:w w:val="110"/>
          <w:lang w:val="en-US"/>
        </w:rPr>
        <w:t>coordinate</w:t>
      </w:r>
      <w:r w:rsidRPr="008E4C13">
        <w:rPr>
          <w:rFonts w:ascii="Lucida Sans Unicode" w:hAnsi="Lucida Sans Unicode"/>
          <w:spacing w:val="-42"/>
          <w:w w:val="110"/>
          <w:lang w:val="en-US"/>
        </w:rPr>
        <w:t xml:space="preserve"> </w:t>
      </w:r>
      <w:r w:rsidRPr="008E4C13">
        <w:rPr>
          <w:rFonts w:ascii="Lucida Sans Unicode" w:hAnsi="Lucida Sans Unicode"/>
          <w:spacing w:val="12"/>
          <w:w w:val="125"/>
          <w:lang w:val="en-US"/>
        </w:rPr>
        <w:t>’].</w:t>
      </w:r>
      <w:r w:rsidRPr="008E4C13">
        <w:rPr>
          <w:rFonts w:ascii="Lucida Sans Unicode" w:hAnsi="Lucida Sans Unicode"/>
          <w:spacing w:val="-55"/>
          <w:w w:val="125"/>
          <w:lang w:val="en-US"/>
        </w:rPr>
        <w:t xml:space="preserve"> </w:t>
      </w:r>
      <w:r w:rsidRPr="008E4C13">
        <w:rPr>
          <w:rFonts w:ascii="Lucida Sans Unicode" w:hAnsi="Lucida Sans Unicode"/>
          <w:spacing w:val="10"/>
          <w:w w:val="110"/>
          <w:lang w:val="en-US"/>
        </w:rPr>
        <w:t>std</w:t>
      </w:r>
      <w:r w:rsidRPr="008E4C13">
        <w:rPr>
          <w:rFonts w:ascii="Lucida Sans Unicode" w:hAnsi="Lucida Sans Unicode"/>
          <w:spacing w:val="-45"/>
          <w:w w:val="110"/>
          <w:lang w:val="en-US"/>
        </w:rPr>
        <w:t xml:space="preserve"> </w:t>
      </w:r>
      <w:r w:rsidRPr="008E4C13">
        <w:rPr>
          <w:rFonts w:ascii="Lucida Sans Unicode" w:hAnsi="Lucida Sans Unicode"/>
          <w:w w:val="125"/>
          <w:lang w:val="en-US"/>
        </w:rPr>
        <w:t xml:space="preserve">() </w:t>
      </w:r>
      <w:proofErr w:type="spellStart"/>
      <w:r w:rsidRPr="008E4C13">
        <w:rPr>
          <w:rFonts w:ascii="Lucida Sans Unicode" w:hAnsi="Lucida Sans Unicode"/>
          <w:spacing w:val="19"/>
          <w:w w:val="110"/>
          <w:lang w:val="en-US"/>
        </w:rPr>
        <w:t>std_y_coordinate</w:t>
      </w:r>
      <w:proofErr w:type="spellEnd"/>
      <w:r w:rsidRPr="008E4C13">
        <w:rPr>
          <w:rFonts w:ascii="Lucida Sans Unicode" w:hAnsi="Lucida Sans Unicode"/>
          <w:spacing w:val="31"/>
          <w:w w:val="110"/>
          <w:lang w:val="en-US"/>
        </w:rPr>
        <w:t xml:space="preserve"> </w:t>
      </w:r>
      <w:r w:rsidRPr="008E4C13">
        <w:rPr>
          <w:rFonts w:ascii="Lucida Sans Unicode" w:hAnsi="Lucida Sans Unicode"/>
          <w:lang w:val="en-US"/>
        </w:rPr>
        <w:t>=</w:t>
      </w:r>
      <w:r w:rsidRPr="008E4C13">
        <w:rPr>
          <w:rFonts w:ascii="Lucida Sans Unicode" w:hAnsi="Lucida Sans Unicode"/>
          <w:spacing w:val="33"/>
          <w:w w:val="110"/>
          <w:lang w:val="en-US"/>
        </w:rPr>
        <w:t xml:space="preserve"> </w:t>
      </w:r>
      <w:proofErr w:type="spellStart"/>
      <w:proofErr w:type="gramStart"/>
      <w:r w:rsidRPr="008E4C13">
        <w:rPr>
          <w:rFonts w:ascii="Lucida Sans Unicode" w:hAnsi="Lucida Sans Unicode"/>
          <w:spacing w:val="17"/>
          <w:w w:val="110"/>
          <w:lang w:val="en-US"/>
        </w:rPr>
        <w:t>df</w:t>
      </w:r>
      <w:proofErr w:type="spellEnd"/>
      <w:r w:rsidRPr="008E4C13">
        <w:rPr>
          <w:rFonts w:ascii="Lucida Sans Unicode" w:hAnsi="Lucida Sans Unicode"/>
          <w:spacing w:val="17"/>
          <w:w w:val="110"/>
          <w:lang w:val="en-US"/>
        </w:rPr>
        <w:t>[</w:t>
      </w:r>
      <w:proofErr w:type="gramEnd"/>
      <w:r w:rsidRPr="008E4C13">
        <w:rPr>
          <w:rFonts w:ascii="Lucida Sans Unicode" w:hAnsi="Lucida Sans Unicode"/>
          <w:spacing w:val="17"/>
          <w:w w:val="110"/>
          <w:lang w:val="en-US"/>
        </w:rPr>
        <w:t>’Y-</w:t>
      </w:r>
      <w:r w:rsidRPr="008E4C13">
        <w:rPr>
          <w:rFonts w:ascii="Lucida Sans Unicode" w:hAnsi="Lucida Sans Unicode"/>
          <w:spacing w:val="-45"/>
          <w:w w:val="110"/>
          <w:lang w:val="en-US"/>
        </w:rPr>
        <w:t xml:space="preserve"> </w:t>
      </w:r>
      <w:r w:rsidRPr="008E4C13">
        <w:rPr>
          <w:rFonts w:ascii="Lucida Sans Unicode" w:hAnsi="Lucida Sans Unicode"/>
          <w:spacing w:val="18"/>
          <w:w w:val="110"/>
          <w:lang w:val="en-US"/>
        </w:rPr>
        <w:t>coordinate</w:t>
      </w:r>
      <w:r w:rsidRPr="008E4C13">
        <w:rPr>
          <w:rFonts w:ascii="Lucida Sans Unicode" w:hAnsi="Lucida Sans Unicode"/>
          <w:spacing w:val="-42"/>
          <w:w w:val="110"/>
          <w:lang w:val="en-US"/>
        </w:rPr>
        <w:t xml:space="preserve"> </w:t>
      </w:r>
      <w:r w:rsidRPr="008E4C13">
        <w:rPr>
          <w:rFonts w:ascii="Lucida Sans Unicode" w:hAnsi="Lucida Sans Unicode"/>
          <w:spacing w:val="12"/>
          <w:w w:val="130"/>
          <w:lang w:val="en-US"/>
        </w:rPr>
        <w:t>’].</w:t>
      </w:r>
      <w:r w:rsidRPr="008E4C13">
        <w:rPr>
          <w:rFonts w:ascii="Lucida Sans Unicode" w:hAnsi="Lucida Sans Unicode"/>
          <w:spacing w:val="-59"/>
          <w:w w:val="130"/>
          <w:lang w:val="en-US"/>
        </w:rPr>
        <w:t xml:space="preserve"> </w:t>
      </w:r>
      <w:r w:rsidRPr="008E4C13">
        <w:rPr>
          <w:rFonts w:ascii="Lucida Sans Unicode" w:hAnsi="Lucida Sans Unicode"/>
          <w:spacing w:val="10"/>
          <w:w w:val="110"/>
          <w:lang w:val="en-US"/>
        </w:rPr>
        <w:t>std</w:t>
      </w:r>
      <w:r w:rsidRPr="008E4C13">
        <w:rPr>
          <w:rFonts w:ascii="Lucida Sans Unicode" w:hAnsi="Lucida Sans Unicode"/>
          <w:spacing w:val="-45"/>
          <w:w w:val="110"/>
          <w:lang w:val="en-US"/>
        </w:rPr>
        <w:t xml:space="preserve"> </w:t>
      </w:r>
      <w:r w:rsidRPr="008E4C13">
        <w:rPr>
          <w:rFonts w:ascii="Lucida Sans Unicode" w:hAnsi="Lucida Sans Unicode"/>
          <w:w w:val="130"/>
          <w:lang w:val="en-US"/>
        </w:rPr>
        <w:t>()</w:t>
      </w:r>
    </w:p>
    <w:p w14:paraId="2CE77402" w14:textId="77777777" w:rsidR="00854AE3" w:rsidRPr="008E4C13" w:rsidRDefault="006C76DB">
      <w:pPr>
        <w:spacing w:before="285" w:line="248" w:lineRule="exact"/>
        <w:ind w:left="1078"/>
        <w:rPr>
          <w:rFonts w:ascii="Cambria"/>
          <w:i/>
          <w:lang w:val="en-US"/>
        </w:rPr>
      </w:pPr>
      <w:r w:rsidRPr="008E4C13">
        <w:rPr>
          <w:rFonts w:ascii="Cambria"/>
          <w:i/>
          <w:w w:val="110"/>
          <w:lang w:val="en-US"/>
        </w:rPr>
        <w:t>#</w:t>
      </w:r>
      <w:r w:rsidRPr="008E4C13">
        <w:rPr>
          <w:rFonts w:ascii="Cambria"/>
          <w:i/>
          <w:spacing w:val="14"/>
          <w:w w:val="130"/>
          <w:lang w:val="en-US"/>
        </w:rPr>
        <w:t xml:space="preserve">  </w:t>
      </w:r>
      <w:proofErr w:type="gramStart"/>
      <w:r w:rsidRPr="008E4C13">
        <w:rPr>
          <w:rFonts w:ascii="Cambria"/>
          <w:i/>
          <w:spacing w:val="15"/>
          <w:w w:val="130"/>
          <w:lang w:val="en-US"/>
        </w:rPr>
        <w:t>Insert</w:t>
      </w:r>
      <w:r w:rsidRPr="008E4C13">
        <w:rPr>
          <w:rFonts w:ascii="Cambria"/>
          <w:i/>
          <w:spacing w:val="19"/>
          <w:w w:val="130"/>
          <w:lang w:val="en-US"/>
        </w:rPr>
        <w:t xml:space="preserve">  </w:t>
      </w:r>
      <w:r w:rsidRPr="008E4C13">
        <w:rPr>
          <w:rFonts w:ascii="Cambria"/>
          <w:i/>
          <w:spacing w:val="18"/>
          <w:w w:val="130"/>
          <w:lang w:val="en-US"/>
        </w:rPr>
        <w:t>statistics</w:t>
      </w:r>
      <w:proofErr w:type="gramEnd"/>
      <w:r w:rsidRPr="008E4C13">
        <w:rPr>
          <w:rFonts w:ascii="Cambria"/>
          <w:i/>
          <w:spacing w:val="18"/>
          <w:w w:val="130"/>
          <w:lang w:val="en-US"/>
        </w:rPr>
        <w:t xml:space="preserve">  </w:t>
      </w:r>
      <w:r w:rsidRPr="008E4C13">
        <w:rPr>
          <w:rFonts w:ascii="Cambria"/>
          <w:i/>
          <w:spacing w:val="13"/>
          <w:w w:val="130"/>
          <w:lang w:val="en-US"/>
        </w:rPr>
        <w:t>into</w:t>
      </w:r>
      <w:r w:rsidRPr="008E4C13">
        <w:rPr>
          <w:rFonts w:ascii="Cambria"/>
          <w:i/>
          <w:spacing w:val="16"/>
          <w:w w:val="130"/>
          <w:lang w:val="en-US"/>
        </w:rPr>
        <w:t xml:space="preserve">  </w:t>
      </w:r>
      <w:r w:rsidRPr="008E4C13">
        <w:rPr>
          <w:rFonts w:ascii="Cambria"/>
          <w:i/>
          <w:spacing w:val="10"/>
          <w:w w:val="130"/>
          <w:lang w:val="en-US"/>
        </w:rPr>
        <w:t>the</w:t>
      </w:r>
      <w:r w:rsidRPr="008E4C13">
        <w:rPr>
          <w:rFonts w:ascii="Cambria"/>
          <w:i/>
          <w:spacing w:val="18"/>
          <w:w w:val="130"/>
          <w:lang w:val="en-US"/>
        </w:rPr>
        <w:t xml:space="preserve">  </w:t>
      </w:r>
      <w:r w:rsidRPr="008E4C13">
        <w:rPr>
          <w:rFonts w:ascii="Cambria"/>
          <w:i/>
          <w:spacing w:val="15"/>
          <w:w w:val="110"/>
          <w:lang w:val="en-US"/>
        </w:rPr>
        <w:t>database</w:t>
      </w:r>
    </w:p>
    <w:p w14:paraId="465A43BF" w14:textId="77777777" w:rsidR="00854AE3" w:rsidRPr="008E4C13" w:rsidRDefault="006C76DB">
      <w:pPr>
        <w:spacing w:line="328" w:lineRule="exact"/>
        <w:ind w:left="1088" w:right="-29"/>
        <w:rPr>
          <w:rFonts w:ascii="Lucida Sans Unicode"/>
          <w:lang w:val="en-US"/>
        </w:rPr>
      </w:pPr>
      <w:proofErr w:type="spellStart"/>
      <w:r w:rsidRPr="008E4C13">
        <w:rPr>
          <w:rFonts w:ascii="Lucida Sans Unicode"/>
          <w:spacing w:val="17"/>
          <w:lang w:val="en-US"/>
        </w:rPr>
        <w:t>insert_data_tape</w:t>
      </w:r>
      <w:proofErr w:type="spellEnd"/>
      <w:r w:rsidRPr="008E4C13">
        <w:rPr>
          <w:rFonts w:ascii="Lucida Sans Unicode"/>
          <w:spacing w:val="-38"/>
          <w:lang w:val="en-US"/>
        </w:rPr>
        <w:t xml:space="preserve"> </w:t>
      </w:r>
      <w:proofErr w:type="gramStart"/>
      <w:r w:rsidRPr="008E4C13">
        <w:rPr>
          <w:rFonts w:ascii="Lucida Sans Unicode"/>
          <w:lang w:val="en-US"/>
        </w:rPr>
        <w:t>(</w:t>
      </w:r>
      <w:r w:rsidRPr="008E4C13">
        <w:rPr>
          <w:rFonts w:ascii="Lucida Sans Unicode"/>
          <w:spacing w:val="-40"/>
          <w:lang w:val="en-US"/>
        </w:rPr>
        <w:t xml:space="preserve"> </w:t>
      </w:r>
      <w:proofErr w:type="spellStart"/>
      <w:r w:rsidRPr="008E4C13">
        <w:rPr>
          <w:rFonts w:ascii="Lucida Sans Unicode"/>
          <w:spacing w:val="16"/>
          <w:lang w:val="en-US"/>
        </w:rPr>
        <w:t>mean</w:t>
      </w:r>
      <w:proofErr w:type="gramEnd"/>
      <w:r w:rsidRPr="008E4C13">
        <w:rPr>
          <w:rFonts w:ascii="Lucida Sans Unicode"/>
          <w:spacing w:val="16"/>
          <w:lang w:val="en-US"/>
        </w:rPr>
        <w:t>_radius</w:t>
      </w:r>
      <w:proofErr w:type="spellEnd"/>
      <w:r w:rsidRPr="008E4C13">
        <w:rPr>
          <w:rFonts w:ascii="Lucida Sans Unicode"/>
          <w:spacing w:val="-21"/>
          <w:lang w:val="en-US"/>
        </w:rPr>
        <w:t xml:space="preserve"> </w:t>
      </w:r>
      <w:r w:rsidRPr="008E4C13">
        <w:rPr>
          <w:rFonts w:ascii="Lucida Sans Unicode"/>
          <w:lang w:val="en-US"/>
        </w:rPr>
        <w:t>,</w:t>
      </w:r>
      <w:r w:rsidRPr="008E4C13">
        <w:rPr>
          <w:rFonts w:ascii="Lucida Sans Unicode"/>
          <w:spacing w:val="38"/>
          <w:lang w:val="en-US"/>
        </w:rPr>
        <w:t xml:space="preserve"> </w:t>
      </w:r>
      <w:proofErr w:type="spellStart"/>
      <w:r w:rsidRPr="008E4C13">
        <w:rPr>
          <w:rFonts w:ascii="Lucida Sans Unicode"/>
          <w:spacing w:val="17"/>
          <w:lang w:val="en-US"/>
        </w:rPr>
        <w:t>mean_x_coordinate</w:t>
      </w:r>
      <w:proofErr w:type="spellEnd"/>
      <w:r w:rsidRPr="008E4C13">
        <w:rPr>
          <w:rFonts w:ascii="Lucida Sans Unicode"/>
          <w:spacing w:val="-18"/>
          <w:lang w:val="en-US"/>
        </w:rPr>
        <w:t xml:space="preserve"> </w:t>
      </w:r>
      <w:r w:rsidRPr="008E4C13">
        <w:rPr>
          <w:rFonts w:ascii="Lucida Sans Unicode"/>
          <w:lang w:val="en-US"/>
        </w:rPr>
        <w:t>,</w:t>
      </w:r>
      <w:r w:rsidRPr="008E4C13">
        <w:rPr>
          <w:rFonts w:ascii="Lucida Sans Unicode"/>
          <w:spacing w:val="60"/>
          <w:lang w:val="en-US"/>
        </w:rPr>
        <w:t xml:space="preserve"> </w:t>
      </w:r>
      <w:proofErr w:type="spellStart"/>
      <w:r w:rsidRPr="008E4C13">
        <w:rPr>
          <w:rFonts w:ascii="Lucida Sans Unicode"/>
          <w:spacing w:val="17"/>
          <w:lang w:val="en-US"/>
        </w:rPr>
        <w:t>mean_y_coordinate</w:t>
      </w:r>
      <w:proofErr w:type="spellEnd"/>
      <w:r w:rsidRPr="008E4C13">
        <w:rPr>
          <w:rFonts w:ascii="Lucida Sans Unicode"/>
          <w:spacing w:val="-19"/>
          <w:lang w:val="en-US"/>
        </w:rPr>
        <w:t xml:space="preserve"> </w:t>
      </w:r>
      <w:r w:rsidRPr="008E4C13">
        <w:rPr>
          <w:rFonts w:ascii="Lucida Sans Unicode"/>
          <w:lang w:val="en-US"/>
        </w:rPr>
        <w:t>,</w:t>
      </w:r>
      <w:r w:rsidRPr="008E4C13">
        <w:rPr>
          <w:rFonts w:ascii="Lucida Sans Unicode"/>
          <w:spacing w:val="66"/>
          <w:lang w:val="en-US"/>
        </w:rPr>
        <w:t xml:space="preserve"> </w:t>
      </w:r>
      <w:r w:rsidRPr="008E4C13">
        <w:rPr>
          <w:rFonts w:ascii="Lucida Sans Unicode"/>
          <w:spacing w:val="-5"/>
          <w:lang w:val="en-US"/>
        </w:rPr>
        <w:t>std</w:t>
      </w:r>
    </w:p>
    <w:p w14:paraId="0FE5DA1F" w14:textId="77777777" w:rsidR="00854AE3" w:rsidRPr="008E4C13" w:rsidRDefault="006C76DB">
      <w:pPr>
        <w:spacing w:before="204"/>
        <w:ind w:left="1086"/>
        <w:rPr>
          <w:rFonts w:ascii="Lucida Sans Unicode"/>
          <w:lang w:val="en-US"/>
        </w:rPr>
      </w:pPr>
      <w:proofErr w:type="gramStart"/>
      <w:r w:rsidRPr="008E4C13">
        <w:rPr>
          <w:rFonts w:ascii="Lucida Sans Unicode"/>
          <w:spacing w:val="15"/>
          <w:lang w:val="en-US"/>
        </w:rPr>
        <w:t>return</w:t>
      </w:r>
      <w:r w:rsidRPr="008E4C13">
        <w:rPr>
          <w:rFonts w:ascii="Lucida Sans Unicode"/>
          <w:spacing w:val="28"/>
          <w:lang w:val="en-US"/>
        </w:rPr>
        <w:t xml:space="preserve">  </w:t>
      </w:r>
      <w:proofErr w:type="spellStart"/>
      <w:r w:rsidRPr="008E4C13">
        <w:rPr>
          <w:rFonts w:ascii="Lucida Sans Unicode"/>
          <w:spacing w:val="16"/>
          <w:lang w:val="en-US"/>
        </w:rPr>
        <w:t>mean</w:t>
      </w:r>
      <w:proofErr w:type="gramEnd"/>
      <w:r w:rsidRPr="008E4C13">
        <w:rPr>
          <w:rFonts w:ascii="Lucida Sans Unicode"/>
          <w:spacing w:val="16"/>
          <w:lang w:val="en-US"/>
        </w:rPr>
        <w:t>_radius</w:t>
      </w:r>
      <w:proofErr w:type="spellEnd"/>
    </w:p>
    <w:p w14:paraId="7FED81AB" w14:textId="77777777" w:rsidR="00854AE3" w:rsidRPr="008E4C13" w:rsidRDefault="00854AE3">
      <w:pPr>
        <w:pStyle w:val="Textkrper"/>
        <w:spacing w:before="137"/>
        <w:rPr>
          <w:rFonts w:ascii="Lucida Sans Unicode"/>
          <w:sz w:val="22"/>
          <w:lang w:val="en-US"/>
        </w:rPr>
      </w:pPr>
    </w:p>
    <w:p w14:paraId="559475FB" w14:textId="77777777" w:rsidR="00854AE3" w:rsidRPr="008E4C13" w:rsidRDefault="006C76DB">
      <w:pPr>
        <w:spacing w:line="321" w:lineRule="exact"/>
        <w:ind w:left="542" w:right="-29"/>
        <w:rPr>
          <w:rFonts w:ascii="Lucida Sans Unicode"/>
          <w:lang w:val="en-US"/>
        </w:rPr>
      </w:pPr>
      <w:r w:rsidRPr="008E4C13">
        <w:rPr>
          <w:rFonts w:ascii="Lucida Sans Unicode"/>
          <w:spacing w:val="10"/>
          <w:lang w:val="en-US"/>
        </w:rPr>
        <w:t>def</w:t>
      </w:r>
      <w:r w:rsidRPr="008E4C13">
        <w:rPr>
          <w:rFonts w:ascii="Lucida Sans Unicode"/>
          <w:spacing w:val="42"/>
          <w:lang w:val="en-US"/>
        </w:rPr>
        <w:t xml:space="preserve"> </w:t>
      </w:r>
      <w:proofErr w:type="spellStart"/>
      <w:r w:rsidRPr="008E4C13">
        <w:rPr>
          <w:rFonts w:ascii="Lucida Sans Unicode"/>
          <w:spacing w:val="19"/>
          <w:lang w:val="en-US"/>
        </w:rPr>
        <w:t>insert_data_tape</w:t>
      </w:r>
      <w:proofErr w:type="spellEnd"/>
      <w:r w:rsidRPr="008E4C13">
        <w:rPr>
          <w:rFonts w:ascii="Lucida Sans Unicode"/>
          <w:spacing w:val="-38"/>
          <w:lang w:val="en-US"/>
        </w:rPr>
        <w:t xml:space="preserve"> </w:t>
      </w:r>
      <w:proofErr w:type="gramStart"/>
      <w:r w:rsidRPr="008E4C13">
        <w:rPr>
          <w:rFonts w:ascii="Lucida Sans Unicode"/>
          <w:lang w:val="en-US"/>
        </w:rPr>
        <w:t>(</w:t>
      </w:r>
      <w:r w:rsidRPr="008E4C13">
        <w:rPr>
          <w:rFonts w:ascii="Lucida Sans Unicode"/>
          <w:spacing w:val="-40"/>
          <w:lang w:val="en-US"/>
        </w:rPr>
        <w:t xml:space="preserve"> </w:t>
      </w:r>
      <w:proofErr w:type="spellStart"/>
      <w:r w:rsidRPr="008E4C13">
        <w:rPr>
          <w:rFonts w:ascii="Lucida Sans Unicode"/>
          <w:spacing w:val="16"/>
          <w:lang w:val="en-US"/>
        </w:rPr>
        <w:t>mean</w:t>
      </w:r>
      <w:proofErr w:type="gramEnd"/>
      <w:r w:rsidRPr="008E4C13">
        <w:rPr>
          <w:rFonts w:ascii="Lucida Sans Unicode"/>
          <w:spacing w:val="16"/>
          <w:lang w:val="en-US"/>
        </w:rPr>
        <w:t>_radius</w:t>
      </w:r>
      <w:proofErr w:type="spellEnd"/>
      <w:r w:rsidRPr="008E4C13">
        <w:rPr>
          <w:rFonts w:ascii="Lucida Sans Unicode"/>
          <w:spacing w:val="-21"/>
          <w:lang w:val="en-US"/>
        </w:rPr>
        <w:t xml:space="preserve"> </w:t>
      </w:r>
      <w:r w:rsidRPr="008E4C13">
        <w:rPr>
          <w:rFonts w:ascii="Lucida Sans Unicode"/>
          <w:lang w:val="en-US"/>
        </w:rPr>
        <w:t>,</w:t>
      </w:r>
      <w:r w:rsidRPr="008E4C13">
        <w:rPr>
          <w:rFonts w:ascii="Lucida Sans Unicode"/>
          <w:spacing w:val="38"/>
          <w:lang w:val="en-US"/>
        </w:rPr>
        <w:t xml:space="preserve"> </w:t>
      </w:r>
      <w:proofErr w:type="spellStart"/>
      <w:r w:rsidRPr="008E4C13">
        <w:rPr>
          <w:rFonts w:ascii="Lucida Sans Unicode"/>
          <w:spacing w:val="18"/>
          <w:lang w:val="en-US"/>
        </w:rPr>
        <w:t>mean_x_coordinate</w:t>
      </w:r>
      <w:proofErr w:type="spellEnd"/>
      <w:r w:rsidRPr="008E4C13">
        <w:rPr>
          <w:rFonts w:ascii="Lucida Sans Unicode"/>
          <w:spacing w:val="-18"/>
          <w:lang w:val="en-US"/>
        </w:rPr>
        <w:t xml:space="preserve"> </w:t>
      </w:r>
      <w:r w:rsidRPr="008E4C13">
        <w:rPr>
          <w:rFonts w:ascii="Lucida Sans Unicode"/>
          <w:lang w:val="en-US"/>
        </w:rPr>
        <w:t>,</w:t>
      </w:r>
      <w:r w:rsidRPr="008E4C13">
        <w:rPr>
          <w:rFonts w:ascii="Lucida Sans Unicode"/>
          <w:spacing w:val="59"/>
          <w:lang w:val="en-US"/>
        </w:rPr>
        <w:t xml:space="preserve"> </w:t>
      </w:r>
      <w:proofErr w:type="spellStart"/>
      <w:r w:rsidRPr="008E4C13">
        <w:rPr>
          <w:rFonts w:ascii="Lucida Sans Unicode"/>
          <w:spacing w:val="18"/>
          <w:lang w:val="en-US"/>
        </w:rPr>
        <w:t>mean_y_coordinate</w:t>
      </w:r>
      <w:proofErr w:type="spellEnd"/>
      <w:r w:rsidRPr="008E4C13">
        <w:rPr>
          <w:rFonts w:ascii="Lucida Sans Unicode"/>
          <w:spacing w:val="-19"/>
          <w:lang w:val="en-US"/>
        </w:rPr>
        <w:t xml:space="preserve"> </w:t>
      </w:r>
      <w:r w:rsidRPr="008E4C13">
        <w:rPr>
          <w:rFonts w:ascii="Lucida Sans Unicode"/>
          <w:lang w:val="en-US"/>
        </w:rPr>
        <w:t>,</w:t>
      </w:r>
      <w:r w:rsidRPr="008E4C13">
        <w:rPr>
          <w:rFonts w:ascii="Lucida Sans Unicode"/>
          <w:spacing w:val="59"/>
          <w:lang w:val="en-US"/>
        </w:rPr>
        <w:t xml:space="preserve"> </w:t>
      </w:r>
      <w:r w:rsidRPr="008E4C13">
        <w:rPr>
          <w:rFonts w:ascii="Lucida Sans Unicode"/>
          <w:spacing w:val="-5"/>
          <w:lang w:val="en-US"/>
        </w:rPr>
        <w:t>std</w:t>
      </w:r>
    </w:p>
    <w:p w14:paraId="3B7EF793" w14:textId="77777777" w:rsidR="00854AE3" w:rsidRPr="008E4C13" w:rsidRDefault="006C76DB">
      <w:pPr>
        <w:spacing w:line="240" w:lineRule="exact"/>
        <w:ind w:left="1083"/>
        <w:rPr>
          <w:rFonts w:ascii="Cambria"/>
          <w:i/>
          <w:lang w:val="en-US"/>
        </w:rPr>
      </w:pPr>
      <w:r w:rsidRPr="008E4C13">
        <w:rPr>
          <w:rFonts w:ascii="Cambria"/>
          <w:i/>
          <w:spacing w:val="5"/>
          <w:w w:val="130"/>
          <w:lang w:val="en-US"/>
        </w:rPr>
        <w:t>"""</w:t>
      </w:r>
    </w:p>
    <w:p w14:paraId="10EC90A1" w14:textId="77777777" w:rsidR="00854AE3" w:rsidRPr="008E4C13" w:rsidRDefault="006C76DB">
      <w:pPr>
        <w:spacing w:before="13"/>
        <w:ind w:left="1086"/>
        <w:rPr>
          <w:rFonts w:ascii="Cambria"/>
          <w:i/>
          <w:lang w:val="en-US"/>
        </w:rPr>
      </w:pPr>
      <w:proofErr w:type="gramStart"/>
      <w:r w:rsidRPr="008E4C13">
        <w:rPr>
          <w:rFonts w:ascii="Cambria"/>
          <w:i/>
          <w:spacing w:val="15"/>
          <w:w w:val="130"/>
          <w:lang w:val="en-US"/>
        </w:rPr>
        <w:t>Insert</w:t>
      </w:r>
      <w:r w:rsidRPr="008E4C13">
        <w:rPr>
          <w:rFonts w:ascii="Cambria"/>
          <w:i/>
          <w:spacing w:val="22"/>
          <w:w w:val="130"/>
          <w:lang w:val="en-US"/>
        </w:rPr>
        <w:t xml:space="preserve">  </w:t>
      </w:r>
      <w:r w:rsidRPr="008E4C13">
        <w:rPr>
          <w:rFonts w:ascii="Cambria"/>
          <w:i/>
          <w:spacing w:val="18"/>
          <w:w w:val="130"/>
          <w:lang w:val="en-US"/>
        </w:rPr>
        <w:t>statistics</w:t>
      </w:r>
      <w:proofErr w:type="gramEnd"/>
      <w:r w:rsidRPr="008E4C13">
        <w:rPr>
          <w:rFonts w:ascii="Cambria"/>
          <w:i/>
          <w:spacing w:val="22"/>
          <w:w w:val="130"/>
          <w:lang w:val="en-US"/>
        </w:rPr>
        <w:t xml:space="preserve">  </w:t>
      </w:r>
      <w:r w:rsidRPr="008E4C13">
        <w:rPr>
          <w:rFonts w:ascii="Cambria"/>
          <w:i/>
          <w:spacing w:val="13"/>
          <w:w w:val="130"/>
          <w:lang w:val="en-US"/>
        </w:rPr>
        <w:t>into</w:t>
      </w:r>
      <w:r w:rsidRPr="008E4C13">
        <w:rPr>
          <w:rFonts w:ascii="Cambria"/>
          <w:i/>
          <w:spacing w:val="20"/>
          <w:w w:val="130"/>
          <w:lang w:val="en-US"/>
        </w:rPr>
        <w:t xml:space="preserve">  </w:t>
      </w:r>
      <w:r w:rsidRPr="008E4C13">
        <w:rPr>
          <w:rFonts w:ascii="Cambria"/>
          <w:i/>
          <w:spacing w:val="10"/>
          <w:w w:val="130"/>
          <w:lang w:val="en-US"/>
        </w:rPr>
        <w:t>the</w:t>
      </w:r>
      <w:r w:rsidRPr="008E4C13">
        <w:rPr>
          <w:rFonts w:ascii="Cambria"/>
          <w:i/>
          <w:spacing w:val="21"/>
          <w:w w:val="130"/>
          <w:lang w:val="en-US"/>
        </w:rPr>
        <w:t xml:space="preserve">  </w:t>
      </w:r>
      <w:r w:rsidRPr="008E4C13">
        <w:rPr>
          <w:rFonts w:ascii="Cambria"/>
          <w:i/>
          <w:spacing w:val="16"/>
          <w:w w:val="130"/>
          <w:lang w:val="en-US"/>
        </w:rPr>
        <w:t>database.</w:t>
      </w:r>
    </w:p>
    <w:p w14:paraId="5E753C3D" w14:textId="77777777" w:rsidR="00854AE3" w:rsidRPr="008E4C13" w:rsidRDefault="00854AE3">
      <w:pPr>
        <w:pStyle w:val="Textkrper"/>
        <w:spacing w:before="26"/>
        <w:rPr>
          <w:rFonts w:ascii="Cambria"/>
          <w:i/>
          <w:sz w:val="22"/>
          <w:lang w:val="en-US"/>
        </w:rPr>
      </w:pPr>
    </w:p>
    <w:p w14:paraId="5294E280" w14:textId="77777777" w:rsidR="00854AE3" w:rsidRPr="008E4C13" w:rsidRDefault="006C76DB">
      <w:pPr>
        <w:ind w:left="1085"/>
        <w:rPr>
          <w:rFonts w:ascii="Cambria"/>
          <w:i/>
          <w:lang w:val="en-US"/>
        </w:rPr>
      </w:pPr>
      <w:proofErr w:type="spellStart"/>
      <w:r w:rsidRPr="008E4C13">
        <w:rPr>
          <w:rFonts w:ascii="Cambria"/>
          <w:i/>
          <w:spacing w:val="14"/>
          <w:w w:val="130"/>
          <w:lang w:val="en-US"/>
        </w:rPr>
        <w:t>Args</w:t>
      </w:r>
      <w:proofErr w:type="spellEnd"/>
      <w:r w:rsidRPr="008E4C13">
        <w:rPr>
          <w:rFonts w:ascii="Cambria"/>
          <w:i/>
          <w:spacing w:val="14"/>
          <w:w w:val="130"/>
          <w:lang w:val="en-US"/>
        </w:rPr>
        <w:t>:</w:t>
      </w:r>
    </w:p>
    <w:p w14:paraId="34C22962" w14:textId="77777777" w:rsidR="00854AE3" w:rsidRPr="008E4C13" w:rsidRDefault="006C76DB">
      <w:pPr>
        <w:spacing w:before="13" w:line="252" w:lineRule="auto"/>
        <w:ind w:left="1628"/>
        <w:rPr>
          <w:rFonts w:ascii="Cambria"/>
          <w:i/>
          <w:lang w:val="en-US"/>
        </w:rPr>
      </w:pPr>
      <w:proofErr w:type="spellStart"/>
      <w:r w:rsidRPr="008E4C13">
        <w:rPr>
          <w:rFonts w:ascii="Cambria"/>
          <w:i/>
          <w:spacing w:val="18"/>
          <w:w w:val="120"/>
          <w:lang w:val="en-US"/>
        </w:rPr>
        <w:t>mean_radius</w:t>
      </w:r>
      <w:proofErr w:type="spellEnd"/>
      <w:r w:rsidRPr="008E4C13">
        <w:rPr>
          <w:rFonts w:ascii="Cambria"/>
          <w:i/>
          <w:spacing w:val="78"/>
          <w:w w:val="135"/>
          <w:lang w:val="en-US"/>
        </w:rPr>
        <w:t xml:space="preserve"> </w:t>
      </w:r>
      <w:proofErr w:type="gramStart"/>
      <w:r w:rsidRPr="008E4C13">
        <w:rPr>
          <w:rFonts w:ascii="Cambria"/>
          <w:i/>
          <w:w w:val="135"/>
          <w:lang w:val="en-US"/>
        </w:rPr>
        <w:t>(</w:t>
      </w:r>
      <w:r w:rsidRPr="008E4C13">
        <w:rPr>
          <w:rFonts w:ascii="Cambria"/>
          <w:i/>
          <w:spacing w:val="-36"/>
          <w:w w:val="135"/>
          <w:lang w:val="en-US"/>
        </w:rPr>
        <w:t xml:space="preserve"> </w:t>
      </w:r>
      <w:r w:rsidRPr="008E4C13">
        <w:rPr>
          <w:rFonts w:ascii="Cambria"/>
          <w:i/>
          <w:spacing w:val="17"/>
          <w:w w:val="135"/>
          <w:lang w:val="en-US"/>
        </w:rPr>
        <w:t>float</w:t>
      </w:r>
      <w:proofErr w:type="gramEnd"/>
      <w:r w:rsidRPr="008E4C13">
        <w:rPr>
          <w:rFonts w:ascii="Cambria"/>
          <w:i/>
          <w:spacing w:val="17"/>
          <w:w w:val="135"/>
          <w:lang w:val="en-US"/>
        </w:rPr>
        <w:t>):</w:t>
      </w:r>
      <w:r w:rsidRPr="008E4C13">
        <w:rPr>
          <w:rFonts w:ascii="Cambria"/>
          <w:i/>
          <w:spacing w:val="80"/>
          <w:w w:val="135"/>
          <w:lang w:val="en-US"/>
        </w:rPr>
        <w:t xml:space="preserve"> </w:t>
      </w:r>
      <w:r w:rsidRPr="008E4C13">
        <w:rPr>
          <w:rFonts w:ascii="Cambria"/>
          <w:i/>
          <w:spacing w:val="13"/>
          <w:w w:val="120"/>
          <w:lang w:val="en-US"/>
        </w:rPr>
        <w:t>Mean</w:t>
      </w:r>
      <w:r w:rsidRPr="008E4C13">
        <w:rPr>
          <w:rFonts w:ascii="Cambria"/>
          <w:i/>
          <w:spacing w:val="80"/>
          <w:w w:val="120"/>
          <w:lang w:val="en-US"/>
        </w:rPr>
        <w:t xml:space="preserve"> </w:t>
      </w:r>
      <w:r w:rsidRPr="008E4C13">
        <w:rPr>
          <w:rFonts w:ascii="Cambria"/>
          <w:i/>
          <w:spacing w:val="15"/>
          <w:w w:val="120"/>
          <w:lang w:val="en-US"/>
        </w:rPr>
        <w:t>radius</w:t>
      </w:r>
      <w:r w:rsidRPr="008E4C13">
        <w:rPr>
          <w:rFonts w:ascii="Cambria"/>
          <w:i/>
          <w:spacing w:val="80"/>
          <w:w w:val="135"/>
          <w:lang w:val="en-US"/>
        </w:rPr>
        <w:t xml:space="preserve"> </w:t>
      </w:r>
      <w:r w:rsidRPr="008E4C13">
        <w:rPr>
          <w:rFonts w:ascii="Cambria"/>
          <w:i/>
          <w:w w:val="135"/>
          <w:lang w:val="en-US"/>
        </w:rPr>
        <w:t>of</w:t>
      </w:r>
      <w:r w:rsidRPr="008E4C13">
        <w:rPr>
          <w:rFonts w:ascii="Cambria"/>
          <w:i/>
          <w:spacing w:val="80"/>
          <w:w w:val="135"/>
          <w:lang w:val="en-US"/>
        </w:rPr>
        <w:t xml:space="preserve"> </w:t>
      </w:r>
      <w:r w:rsidRPr="008E4C13">
        <w:rPr>
          <w:rFonts w:ascii="Cambria"/>
          <w:i/>
          <w:spacing w:val="17"/>
          <w:w w:val="120"/>
          <w:lang w:val="en-US"/>
        </w:rPr>
        <w:t>detected</w:t>
      </w:r>
      <w:r w:rsidRPr="008E4C13">
        <w:rPr>
          <w:rFonts w:ascii="Cambria"/>
          <w:i/>
          <w:spacing w:val="80"/>
          <w:w w:val="135"/>
          <w:lang w:val="en-US"/>
        </w:rPr>
        <w:t xml:space="preserve"> </w:t>
      </w:r>
      <w:r w:rsidRPr="008E4C13">
        <w:rPr>
          <w:rFonts w:ascii="Cambria"/>
          <w:i/>
          <w:spacing w:val="18"/>
          <w:w w:val="135"/>
          <w:lang w:val="en-US"/>
        </w:rPr>
        <w:t xml:space="preserve">circles. </w:t>
      </w:r>
      <w:proofErr w:type="spellStart"/>
      <w:r w:rsidRPr="008E4C13">
        <w:rPr>
          <w:rFonts w:ascii="Cambria"/>
          <w:i/>
          <w:spacing w:val="19"/>
          <w:w w:val="120"/>
          <w:lang w:val="en-US"/>
        </w:rPr>
        <w:t>mean_x_coordinate</w:t>
      </w:r>
      <w:proofErr w:type="spellEnd"/>
      <w:r w:rsidRPr="008E4C13">
        <w:rPr>
          <w:rFonts w:ascii="Cambria"/>
          <w:i/>
          <w:spacing w:val="66"/>
          <w:w w:val="135"/>
          <w:lang w:val="en-US"/>
        </w:rPr>
        <w:t xml:space="preserve"> </w:t>
      </w:r>
      <w:proofErr w:type="gramStart"/>
      <w:r w:rsidRPr="008E4C13">
        <w:rPr>
          <w:rFonts w:ascii="Cambria"/>
          <w:i/>
          <w:w w:val="135"/>
          <w:lang w:val="en-US"/>
        </w:rPr>
        <w:t>(</w:t>
      </w:r>
      <w:r w:rsidRPr="008E4C13">
        <w:rPr>
          <w:rFonts w:ascii="Cambria"/>
          <w:i/>
          <w:spacing w:val="-36"/>
          <w:w w:val="135"/>
          <w:lang w:val="en-US"/>
        </w:rPr>
        <w:t xml:space="preserve"> </w:t>
      </w:r>
      <w:r w:rsidRPr="008E4C13">
        <w:rPr>
          <w:rFonts w:ascii="Cambria"/>
          <w:i/>
          <w:spacing w:val="17"/>
          <w:w w:val="135"/>
          <w:lang w:val="en-US"/>
        </w:rPr>
        <w:t>float</w:t>
      </w:r>
      <w:proofErr w:type="gramEnd"/>
      <w:r w:rsidRPr="008E4C13">
        <w:rPr>
          <w:rFonts w:ascii="Cambria"/>
          <w:i/>
          <w:spacing w:val="17"/>
          <w:w w:val="135"/>
          <w:lang w:val="en-US"/>
        </w:rPr>
        <w:t>):</w:t>
      </w:r>
      <w:r w:rsidRPr="008E4C13">
        <w:rPr>
          <w:rFonts w:ascii="Cambria"/>
          <w:i/>
          <w:spacing w:val="75"/>
          <w:w w:val="135"/>
          <w:lang w:val="en-US"/>
        </w:rPr>
        <w:t xml:space="preserve"> </w:t>
      </w:r>
      <w:r w:rsidRPr="008E4C13">
        <w:rPr>
          <w:rFonts w:ascii="Cambria"/>
          <w:i/>
          <w:spacing w:val="13"/>
          <w:w w:val="120"/>
          <w:lang w:val="en-US"/>
        </w:rPr>
        <w:t>Mean</w:t>
      </w:r>
      <w:r w:rsidRPr="008E4C13">
        <w:rPr>
          <w:rFonts w:ascii="Cambria"/>
          <w:i/>
          <w:spacing w:val="76"/>
          <w:w w:val="120"/>
          <w:lang w:val="en-US"/>
        </w:rPr>
        <w:t xml:space="preserve"> </w:t>
      </w:r>
      <w:r w:rsidRPr="008E4C13">
        <w:rPr>
          <w:rFonts w:ascii="Cambria"/>
          <w:i/>
          <w:spacing w:val="13"/>
          <w:w w:val="120"/>
          <w:lang w:val="en-US"/>
        </w:rPr>
        <w:t>x-</w:t>
      </w:r>
      <w:r w:rsidRPr="008E4C13">
        <w:rPr>
          <w:rFonts w:ascii="Cambria"/>
          <w:i/>
          <w:spacing w:val="-27"/>
          <w:w w:val="120"/>
          <w:lang w:val="en-US"/>
        </w:rPr>
        <w:t xml:space="preserve"> </w:t>
      </w:r>
      <w:r w:rsidRPr="008E4C13">
        <w:rPr>
          <w:rFonts w:ascii="Cambria"/>
          <w:i/>
          <w:spacing w:val="18"/>
          <w:w w:val="120"/>
          <w:lang w:val="en-US"/>
        </w:rPr>
        <w:t>coordinate</w:t>
      </w:r>
      <w:r w:rsidRPr="008E4C13">
        <w:rPr>
          <w:rFonts w:ascii="Cambria"/>
          <w:i/>
          <w:spacing w:val="78"/>
          <w:w w:val="135"/>
          <w:lang w:val="en-US"/>
        </w:rPr>
        <w:t xml:space="preserve"> </w:t>
      </w:r>
      <w:r w:rsidRPr="008E4C13">
        <w:rPr>
          <w:rFonts w:ascii="Cambria"/>
          <w:i/>
          <w:w w:val="135"/>
          <w:lang w:val="en-US"/>
        </w:rPr>
        <w:t>of</w:t>
      </w:r>
      <w:r w:rsidRPr="008E4C13">
        <w:rPr>
          <w:rFonts w:ascii="Cambria"/>
          <w:i/>
          <w:spacing w:val="78"/>
          <w:w w:val="135"/>
          <w:lang w:val="en-US"/>
        </w:rPr>
        <w:t xml:space="preserve"> </w:t>
      </w:r>
      <w:r w:rsidRPr="008E4C13">
        <w:rPr>
          <w:rFonts w:ascii="Cambria"/>
          <w:i/>
          <w:spacing w:val="17"/>
          <w:w w:val="120"/>
          <w:lang w:val="en-US"/>
        </w:rPr>
        <w:t>detected</w:t>
      </w:r>
      <w:r w:rsidRPr="008E4C13">
        <w:rPr>
          <w:rFonts w:ascii="Cambria"/>
          <w:i/>
          <w:spacing w:val="80"/>
          <w:w w:val="135"/>
          <w:lang w:val="en-US"/>
        </w:rPr>
        <w:t xml:space="preserve"> </w:t>
      </w:r>
      <w:r w:rsidRPr="008E4C13">
        <w:rPr>
          <w:rFonts w:ascii="Cambria"/>
          <w:i/>
          <w:spacing w:val="18"/>
          <w:w w:val="135"/>
          <w:lang w:val="en-US"/>
        </w:rPr>
        <w:t xml:space="preserve">circles. </w:t>
      </w:r>
      <w:proofErr w:type="spellStart"/>
      <w:r w:rsidRPr="008E4C13">
        <w:rPr>
          <w:rFonts w:ascii="Cambria"/>
          <w:i/>
          <w:spacing w:val="19"/>
          <w:w w:val="120"/>
          <w:lang w:val="en-US"/>
        </w:rPr>
        <w:t>mean_y_coordinate</w:t>
      </w:r>
      <w:proofErr w:type="spellEnd"/>
      <w:r w:rsidRPr="008E4C13">
        <w:rPr>
          <w:rFonts w:ascii="Cambria"/>
          <w:i/>
          <w:spacing w:val="65"/>
          <w:w w:val="135"/>
          <w:lang w:val="en-US"/>
        </w:rPr>
        <w:t xml:space="preserve"> </w:t>
      </w:r>
      <w:proofErr w:type="gramStart"/>
      <w:r w:rsidRPr="008E4C13">
        <w:rPr>
          <w:rFonts w:ascii="Cambria"/>
          <w:i/>
          <w:w w:val="135"/>
          <w:lang w:val="en-US"/>
        </w:rPr>
        <w:t>(</w:t>
      </w:r>
      <w:r w:rsidRPr="008E4C13">
        <w:rPr>
          <w:rFonts w:ascii="Cambria"/>
          <w:i/>
          <w:spacing w:val="-36"/>
          <w:w w:val="135"/>
          <w:lang w:val="en-US"/>
        </w:rPr>
        <w:t xml:space="preserve"> </w:t>
      </w:r>
      <w:r w:rsidRPr="008E4C13">
        <w:rPr>
          <w:rFonts w:ascii="Cambria"/>
          <w:i/>
          <w:spacing w:val="17"/>
          <w:w w:val="135"/>
          <w:lang w:val="en-US"/>
        </w:rPr>
        <w:t>float</w:t>
      </w:r>
      <w:proofErr w:type="gramEnd"/>
      <w:r w:rsidRPr="008E4C13">
        <w:rPr>
          <w:rFonts w:ascii="Cambria"/>
          <w:i/>
          <w:spacing w:val="17"/>
          <w:w w:val="135"/>
          <w:lang w:val="en-US"/>
        </w:rPr>
        <w:t>):</w:t>
      </w:r>
      <w:r w:rsidRPr="008E4C13">
        <w:rPr>
          <w:rFonts w:ascii="Cambria"/>
          <w:i/>
          <w:spacing w:val="74"/>
          <w:w w:val="135"/>
          <w:lang w:val="en-US"/>
        </w:rPr>
        <w:t xml:space="preserve"> </w:t>
      </w:r>
      <w:r w:rsidRPr="008E4C13">
        <w:rPr>
          <w:rFonts w:ascii="Cambria"/>
          <w:i/>
          <w:spacing w:val="13"/>
          <w:w w:val="120"/>
          <w:lang w:val="en-US"/>
        </w:rPr>
        <w:t>Mean</w:t>
      </w:r>
      <w:r w:rsidRPr="008E4C13">
        <w:rPr>
          <w:rFonts w:ascii="Cambria"/>
          <w:i/>
          <w:spacing w:val="76"/>
          <w:w w:val="120"/>
          <w:lang w:val="en-US"/>
        </w:rPr>
        <w:t xml:space="preserve"> </w:t>
      </w:r>
      <w:r w:rsidRPr="008E4C13">
        <w:rPr>
          <w:rFonts w:ascii="Cambria"/>
          <w:i/>
          <w:spacing w:val="13"/>
          <w:w w:val="120"/>
          <w:lang w:val="en-US"/>
        </w:rPr>
        <w:t>y-</w:t>
      </w:r>
      <w:r w:rsidRPr="008E4C13">
        <w:rPr>
          <w:rFonts w:ascii="Cambria"/>
          <w:i/>
          <w:spacing w:val="-27"/>
          <w:w w:val="120"/>
          <w:lang w:val="en-US"/>
        </w:rPr>
        <w:t xml:space="preserve"> </w:t>
      </w:r>
      <w:r w:rsidRPr="008E4C13">
        <w:rPr>
          <w:rFonts w:ascii="Cambria"/>
          <w:i/>
          <w:spacing w:val="18"/>
          <w:w w:val="120"/>
          <w:lang w:val="en-US"/>
        </w:rPr>
        <w:t>coordinate</w:t>
      </w:r>
      <w:r w:rsidRPr="008E4C13">
        <w:rPr>
          <w:rFonts w:ascii="Cambria"/>
          <w:i/>
          <w:spacing w:val="77"/>
          <w:w w:val="135"/>
          <w:lang w:val="en-US"/>
        </w:rPr>
        <w:t xml:space="preserve"> </w:t>
      </w:r>
      <w:r w:rsidRPr="008E4C13">
        <w:rPr>
          <w:rFonts w:ascii="Cambria"/>
          <w:i/>
          <w:w w:val="135"/>
          <w:lang w:val="en-US"/>
        </w:rPr>
        <w:t>of</w:t>
      </w:r>
      <w:r w:rsidRPr="008E4C13">
        <w:rPr>
          <w:rFonts w:ascii="Cambria"/>
          <w:i/>
          <w:spacing w:val="77"/>
          <w:w w:val="135"/>
          <w:lang w:val="en-US"/>
        </w:rPr>
        <w:t xml:space="preserve"> </w:t>
      </w:r>
      <w:r w:rsidRPr="008E4C13">
        <w:rPr>
          <w:rFonts w:ascii="Cambria"/>
          <w:i/>
          <w:spacing w:val="17"/>
          <w:w w:val="120"/>
          <w:lang w:val="en-US"/>
        </w:rPr>
        <w:t>detected</w:t>
      </w:r>
      <w:r w:rsidRPr="008E4C13">
        <w:rPr>
          <w:rFonts w:ascii="Cambria"/>
          <w:i/>
          <w:spacing w:val="80"/>
          <w:w w:val="135"/>
          <w:lang w:val="en-US"/>
        </w:rPr>
        <w:t xml:space="preserve"> </w:t>
      </w:r>
      <w:r w:rsidRPr="008E4C13">
        <w:rPr>
          <w:rFonts w:ascii="Cambria"/>
          <w:i/>
          <w:spacing w:val="18"/>
          <w:w w:val="135"/>
          <w:lang w:val="en-US"/>
        </w:rPr>
        <w:t xml:space="preserve">circles. </w:t>
      </w:r>
      <w:proofErr w:type="spellStart"/>
      <w:r w:rsidRPr="008E4C13">
        <w:rPr>
          <w:rFonts w:ascii="Cambria"/>
          <w:i/>
          <w:spacing w:val="18"/>
          <w:w w:val="120"/>
          <w:lang w:val="en-US"/>
        </w:rPr>
        <w:t>std_radius</w:t>
      </w:r>
      <w:proofErr w:type="spellEnd"/>
      <w:r w:rsidRPr="008E4C13">
        <w:rPr>
          <w:rFonts w:ascii="Cambria"/>
          <w:i/>
          <w:spacing w:val="80"/>
          <w:w w:val="135"/>
          <w:lang w:val="en-US"/>
        </w:rPr>
        <w:t xml:space="preserve"> </w:t>
      </w:r>
      <w:proofErr w:type="gramStart"/>
      <w:r w:rsidRPr="008E4C13">
        <w:rPr>
          <w:rFonts w:ascii="Cambria"/>
          <w:i/>
          <w:w w:val="135"/>
          <w:lang w:val="en-US"/>
        </w:rPr>
        <w:t>(</w:t>
      </w:r>
      <w:r w:rsidRPr="008E4C13">
        <w:rPr>
          <w:rFonts w:ascii="Cambria"/>
          <w:i/>
          <w:spacing w:val="-36"/>
          <w:w w:val="135"/>
          <w:lang w:val="en-US"/>
        </w:rPr>
        <w:t xml:space="preserve"> </w:t>
      </w:r>
      <w:r w:rsidRPr="008E4C13">
        <w:rPr>
          <w:rFonts w:ascii="Cambria"/>
          <w:i/>
          <w:spacing w:val="17"/>
          <w:w w:val="135"/>
          <w:lang w:val="en-US"/>
        </w:rPr>
        <w:t>float</w:t>
      </w:r>
      <w:proofErr w:type="gramEnd"/>
      <w:r w:rsidRPr="008E4C13">
        <w:rPr>
          <w:rFonts w:ascii="Cambria"/>
          <w:i/>
          <w:spacing w:val="17"/>
          <w:w w:val="135"/>
          <w:lang w:val="en-US"/>
        </w:rPr>
        <w:t>):</w:t>
      </w:r>
      <w:r w:rsidRPr="008E4C13">
        <w:rPr>
          <w:rFonts w:ascii="Cambria"/>
          <w:i/>
          <w:spacing w:val="80"/>
          <w:w w:val="135"/>
          <w:lang w:val="en-US"/>
        </w:rPr>
        <w:t xml:space="preserve"> </w:t>
      </w:r>
      <w:r w:rsidRPr="008E4C13">
        <w:rPr>
          <w:rFonts w:ascii="Cambria"/>
          <w:i/>
          <w:spacing w:val="17"/>
          <w:w w:val="120"/>
          <w:lang w:val="en-US"/>
        </w:rPr>
        <w:t>Standard</w:t>
      </w:r>
      <w:r w:rsidRPr="008E4C13">
        <w:rPr>
          <w:rFonts w:ascii="Cambria"/>
          <w:i/>
          <w:spacing w:val="80"/>
          <w:w w:val="120"/>
          <w:lang w:val="en-US"/>
        </w:rPr>
        <w:t xml:space="preserve"> </w:t>
      </w:r>
      <w:r w:rsidRPr="008E4C13">
        <w:rPr>
          <w:rFonts w:ascii="Cambria"/>
          <w:i/>
          <w:spacing w:val="17"/>
          <w:w w:val="120"/>
          <w:lang w:val="en-US"/>
        </w:rPr>
        <w:t>deviation</w:t>
      </w:r>
      <w:r w:rsidRPr="008E4C13">
        <w:rPr>
          <w:rFonts w:ascii="Cambria"/>
          <w:i/>
          <w:spacing w:val="80"/>
          <w:w w:val="135"/>
          <w:lang w:val="en-US"/>
        </w:rPr>
        <w:t xml:space="preserve"> </w:t>
      </w:r>
      <w:r w:rsidRPr="008E4C13">
        <w:rPr>
          <w:rFonts w:ascii="Cambria"/>
          <w:i/>
          <w:w w:val="135"/>
          <w:lang w:val="en-US"/>
        </w:rPr>
        <w:t>of</w:t>
      </w:r>
      <w:r w:rsidRPr="008E4C13">
        <w:rPr>
          <w:rFonts w:ascii="Cambria"/>
          <w:i/>
          <w:spacing w:val="80"/>
          <w:w w:val="135"/>
          <w:lang w:val="en-US"/>
        </w:rPr>
        <w:t xml:space="preserve"> </w:t>
      </w:r>
      <w:r w:rsidRPr="008E4C13">
        <w:rPr>
          <w:rFonts w:ascii="Cambria"/>
          <w:i/>
          <w:spacing w:val="15"/>
          <w:w w:val="120"/>
          <w:lang w:val="en-US"/>
        </w:rPr>
        <w:t>radius</w:t>
      </w:r>
      <w:r w:rsidRPr="008E4C13">
        <w:rPr>
          <w:rFonts w:ascii="Cambria"/>
          <w:i/>
          <w:spacing w:val="80"/>
          <w:w w:val="135"/>
          <w:lang w:val="en-US"/>
        </w:rPr>
        <w:t xml:space="preserve"> </w:t>
      </w:r>
      <w:r w:rsidRPr="008E4C13">
        <w:rPr>
          <w:rFonts w:ascii="Cambria"/>
          <w:i/>
          <w:w w:val="135"/>
          <w:lang w:val="en-US"/>
        </w:rPr>
        <w:t>of</w:t>
      </w:r>
      <w:r w:rsidRPr="008E4C13">
        <w:rPr>
          <w:rFonts w:ascii="Cambria"/>
          <w:i/>
          <w:spacing w:val="80"/>
          <w:w w:val="135"/>
          <w:lang w:val="en-US"/>
        </w:rPr>
        <w:t xml:space="preserve"> </w:t>
      </w:r>
      <w:r w:rsidRPr="008E4C13">
        <w:rPr>
          <w:rFonts w:ascii="Cambria"/>
          <w:i/>
          <w:spacing w:val="17"/>
          <w:w w:val="120"/>
          <w:lang w:val="en-US"/>
        </w:rPr>
        <w:t>detected</w:t>
      </w:r>
      <w:r w:rsidRPr="008E4C13">
        <w:rPr>
          <w:rFonts w:ascii="Cambria"/>
          <w:i/>
          <w:spacing w:val="80"/>
          <w:w w:val="135"/>
          <w:lang w:val="en-US"/>
        </w:rPr>
        <w:t xml:space="preserve"> </w:t>
      </w:r>
      <w:r w:rsidRPr="008E4C13">
        <w:rPr>
          <w:rFonts w:ascii="Cambria"/>
          <w:i/>
          <w:spacing w:val="15"/>
          <w:w w:val="135"/>
          <w:lang w:val="en-US"/>
        </w:rPr>
        <w:t xml:space="preserve">circle </w:t>
      </w:r>
      <w:proofErr w:type="spellStart"/>
      <w:r w:rsidRPr="008E4C13">
        <w:rPr>
          <w:rFonts w:ascii="Cambria"/>
          <w:i/>
          <w:spacing w:val="19"/>
          <w:w w:val="120"/>
          <w:lang w:val="en-US"/>
        </w:rPr>
        <w:t>std_x_coordinate</w:t>
      </w:r>
      <w:proofErr w:type="spellEnd"/>
      <w:r w:rsidRPr="008E4C13">
        <w:rPr>
          <w:rFonts w:ascii="Cambria"/>
          <w:i/>
          <w:spacing w:val="71"/>
          <w:w w:val="135"/>
          <w:lang w:val="en-US"/>
        </w:rPr>
        <w:t xml:space="preserve"> </w:t>
      </w:r>
      <w:r w:rsidRPr="008E4C13">
        <w:rPr>
          <w:rFonts w:ascii="Cambria"/>
          <w:i/>
          <w:w w:val="135"/>
          <w:lang w:val="en-US"/>
        </w:rPr>
        <w:t>(</w:t>
      </w:r>
      <w:r w:rsidRPr="008E4C13">
        <w:rPr>
          <w:rFonts w:ascii="Cambria"/>
          <w:i/>
          <w:spacing w:val="-36"/>
          <w:w w:val="135"/>
          <w:lang w:val="en-US"/>
        </w:rPr>
        <w:t xml:space="preserve"> </w:t>
      </w:r>
      <w:r w:rsidRPr="008E4C13">
        <w:rPr>
          <w:rFonts w:ascii="Cambria"/>
          <w:i/>
          <w:spacing w:val="17"/>
          <w:w w:val="135"/>
          <w:lang w:val="en-US"/>
        </w:rPr>
        <w:t>float):</w:t>
      </w:r>
      <w:r w:rsidRPr="008E4C13">
        <w:rPr>
          <w:rFonts w:ascii="Cambria"/>
          <w:i/>
          <w:spacing w:val="80"/>
          <w:w w:val="135"/>
          <w:lang w:val="en-US"/>
        </w:rPr>
        <w:t xml:space="preserve"> </w:t>
      </w:r>
      <w:r w:rsidRPr="008E4C13">
        <w:rPr>
          <w:rFonts w:ascii="Cambria"/>
          <w:i/>
          <w:spacing w:val="17"/>
          <w:w w:val="120"/>
          <w:lang w:val="en-US"/>
        </w:rPr>
        <w:t>Standard</w:t>
      </w:r>
      <w:r w:rsidRPr="008E4C13">
        <w:rPr>
          <w:rFonts w:ascii="Cambria"/>
          <w:i/>
          <w:spacing w:val="80"/>
          <w:w w:val="120"/>
          <w:lang w:val="en-US"/>
        </w:rPr>
        <w:t xml:space="preserve"> </w:t>
      </w:r>
      <w:r w:rsidRPr="008E4C13">
        <w:rPr>
          <w:rFonts w:ascii="Cambria"/>
          <w:i/>
          <w:spacing w:val="17"/>
          <w:w w:val="120"/>
          <w:lang w:val="en-US"/>
        </w:rPr>
        <w:t>deviation</w:t>
      </w:r>
      <w:r w:rsidRPr="008E4C13">
        <w:rPr>
          <w:rFonts w:ascii="Cambria"/>
          <w:i/>
          <w:spacing w:val="80"/>
          <w:w w:val="135"/>
          <w:lang w:val="en-US"/>
        </w:rPr>
        <w:t xml:space="preserve"> </w:t>
      </w:r>
      <w:r w:rsidRPr="008E4C13">
        <w:rPr>
          <w:rFonts w:ascii="Cambria"/>
          <w:i/>
          <w:w w:val="135"/>
          <w:lang w:val="en-US"/>
        </w:rPr>
        <w:t>of</w:t>
      </w:r>
      <w:r w:rsidRPr="008E4C13">
        <w:rPr>
          <w:rFonts w:ascii="Cambria"/>
          <w:i/>
          <w:spacing w:val="40"/>
          <w:w w:val="135"/>
          <w:lang w:val="en-US"/>
        </w:rPr>
        <w:t xml:space="preserve"> </w:t>
      </w:r>
      <w:r w:rsidRPr="008E4C13">
        <w:rPr>
          <w:rFonts w:ascii="Cambria"/>
          <w:i/>
          <w:spacing w:val="13"/>
          <w:w w:val="120"/>
          <w:lang w:val="en-US"/>
        </w:rPr>
        <w:t>x-</w:t>
      </w:r>
      <w:r w:rsidRPr="008E4C13">
        <w:rPr>
          <w:rFonts w:ascii="Cambria"/>
          <w:i/>
          <w:spacing w:val="-27"/>
          <w:w w:val="120"/>
          <w:lang w:val="en-US"/>
        </w:rPr>
        <w:t xml:space="preserve"> </w:t>
      </w:r>
      <w:r w:rsidRPr="008E4C13">
        <w:rPr>
          <w:rFonts w:ascii="Cambria"/>
          <w:i/>
          <w:spacing w:val="18"/>
          <w:w w:val="120"/>
          <w:lang w:val="en-US"/>
        </w:rPr>
        <w:t>coordinate</w:t>
      </w:r>
      <w:r w:rsidRPr="008E4C13">
        <w:rPr>
          <w:rFonts w:ascii="Cambria"/>
          <w:i/>
          <w:spacing w:val="80"/>
          <w:w w:val="135"/>
          <w:lang w:val="en-US"/>
        </w:rPr>
        <w:t xml:space="preserve"> </w:t>
      </w:r>
      <w:r w:rsidRPr="008E4C13">
        <w:rPr>
          <w:rFonts w:ascii="Cambria"/>
          <w:i/>
          <w:w w:val="135"/>
          <w:lang w:val="en-US"/>
        </w:rPr>
        <w:t>of</w:t>
      </w:r>
      <w:r w:rsidRPr="008E4C13">
        <w:rPr>
          <w:rFonts w:ascii="Cambria"/>
          <w:i/>
          <w:spacing w:val="80"/>
          <w:w w:val="135"/>
          <w:lang w:val="en-US"/>
        </w:rPr>
        <w:t xml:space="preserve"> </w:t>
      </w:r>
      <w:r w:rsidRPr="008E4C13">
        <w:rPr>
          <w:rFonts w:ascii="Cambria"/>
          <w:i/>
          <w:spacing w:val="13"/>
          <w:w w:val="120"/>
          <w:lang w:val="en-US"/>
        </w:rPr>
        <w:t xml:space="preserve">det </w:t>
      </w:r>
      <w:proofErr w:type="spellStart"/>
      <w:r w:rsidRPr="008E4C13">
        <w:rPr>
          <w:rFonts w:ascii="Cambria"/>
          <w:i/>
          <w:spacing w:val="19"/>
          <w:w w:val="120"/>
          <w:lang w:val="en-US"/>
        </w:rPr>
        <w:t>std_y_coordinate</w:t>
      </w:r>
      <w:proofErr w:type="spellEnd"/>
      <w:r w:rsidRPr="008E4C13">
        <w:rPr>
          <w:rFonts w:ascii="Cambria"/>
          <w:i/>
          <w:spacing w:val="70"/>
          <w:w w:val="135"/>
          <w:lang w:val="en-US"/>
        </w:rPr>
        <w:t xml:space="preserve"> </w:t>
      </w:r>
      <w:r w:rsidRPr="008E4C13">
        <w:rPr>
          <w:rFonts w:ascii="Cambria"/>
          <w:i/>
          <w:w w:val="135"/>
          <w:lang w:val="en-US"/>
        </w:rPr>
        <w:t>(</w:t>
      </w:r>
      <w:r w:rsidRPr="008E4C13">
        <w:rPr>
          <w:rFonts w:ascii="Cambria"/>
          <w:i/>
          <w:spacing w:val="-36"/>
          <w:w w:val="135"/>
          <w:lang w:val="en-US"/>
        </w:rPr>
        <w:t xml:space="preserve"> </w:t>
      </w:r>
      <w:r w:rsidRPr="008E4C13">
        <w:rPr>
          <w:rFonts w:ascii="Cambria"/>
          <w:i/>
          <w:spacing w:val="17"/>
          <w:w w:val="135"/>
          <w:lang w:val="en-US"/>
        </w:rPr>
        <w:t>float):</w:t>
      </w:r>
      <w:r w:rsidRPr="008E4C13">
        <w:rPr>
          <w:rFonts w:ascii="Cambria"/>
          <w:i/>
          <w:spacing w:val="80"/>
          <w:w w:val="135"/>
          <w:lang w:val="en-US"/>
        </w:rPr>
        <w:t xml:space="preserve"> </w:t>
      </w:r>
      <w:r w:rsidRPr="008E4C13">
        <w:rPr>
          <w:rFonts w:ascii="Cambria"/>
          <w:i/>
          <w:spacing w:val="17"/>
          <w:w w:val="120"/>
          <w:lang w:val="en-US"/>
        </w:rPr>
        <w:t>Standard</w:t>
      </w:r>
      <w:r w:rsidRPr="008E4C13">
        <w:rPr>
          <w:rFonts w:ascii="Cambria"/>
          <w:i/>
          <w:spacing w:val="80"/>
          <w:w w:val="120"/>
          <w:lang w:val="en-US"/>
        </w:rPr>
        <w:t xml:space="preserve"> </w:t>
      </w:r>
      <w:r w:rsidRPr="008E4C13">
        <w:rPr>
          <w:rFonts w:ascii="Cambria"/>
          <w:i/>
          <w:spacing w:val="17"/>
          <w:w w:val="120"/>
          <w:lang w:val="en-US"/>
        </w:rPr>
        <w:t>deviation</w:t>
      </w:r>
      <w:r w:rsidRPr="008E4C13">
        <w:rPr>
          <w:rFonts w:ascii="Cambria"/>
          <w:i/>
          <w:spacing w:val="80"/>
          <w:w w:val="135"/>
          <w:lang w:val="en-US"/>
        </w:rPr>
        <w:t xml:space="preserve"> </w:t>
      </w:r>
      <w:r w:rsidRPr="008E4C13">
        <w:rPr>
          <w:rFonts w:ascii="Cambria"/>
          <w:i/>
          <w:w w:val="135"/>
          <w:lang w:val="en-US"/>
        </w:rPr>
        <w:t>of</w:t>
      </w:r>
      <w:r w:rsidRPr="008E4C13">
        <w:rPr>
          <w:rFonts w:ascii="Cambria"/>
          <w:i/>
          <w:spacing w:val="40"/>
          <w:w w:val="135"/>
          <w:lang w:val="en-US"/>
        </w:rPr>
        <w:t xml:space="preserve"> </w:t>
      </w:r>
      <w:r w:rsidRPr="008E4C13">
        <w:rPr>
          <w:rFonts w:ascii="Cambria"/>
          <w:i/>
          <w:spacing w:val="13"/>
          <w:w w:val="120"/>
          <w:lang w:val="en-US"/>
        </w:rPr>
        <w:t>y-</w:t>
      </w:r>
      <w:r w:rsidRPr="008E4C13">
        <w:rPr>
          <w:rFonts w:ascii="Cambria"/>
          <w:i/>
          <w:spacing w:val="-27"/>
          <w:w w:val="120"/>
          <w:lang w:val="en-US"/>
        </w:rPr>
        <w:t xml:space="preserve"> </w:t>
      </w:r>
      <w:r w:rsidRPr="008E4C13">
        <w:rPr>
          <w:rFonts w:ascii="Cambria"/>
          <w:i/>
          <w:spacing w:val="18"/>
          <w:w w:val="120"/>
          <w:lang w:val="en-US"/>
        </w:rPr>
        <w:t>coordinate</w:t>
      </w:r>
      <w:r w:rsidRPr="008E4C13">
        <w:rPr>
          <w:rFonts w:ascii="Cambria"/>
          <w:i/>
          <w:spacing w:val="80"/>
          <w:w w:val="135"/>
          <w:lang w:val="en-US"/>
        </w:rPr>
        <w:t xml:space="preserve"> </w:t>
      </w:r>
      <w:r w:rsidRPr="008E4C13">
        <w:rPr>
          <w:rFonts w:ascii="Cambria"/>
          <w:i/>
          <w:w w:val="135"/>
          <w:lang w:val="en-US"/>
        </w:rPr>
        <w:t>of</w:t>
      </w:r>
      <w:r w:rsidRPr="008E4C13">
        <w:rPr>
          <w:rFonts w:ascii="Cambria"/>
          <w:i/>
          <w:spacing w:val="80"/>
          <w:w w:val="135"/>
          <w:lang w:val="en-US"/>
        </w:rPr>
        <w:t xml:space="preserve"> </w:t>
      </w:r>
      <w:r w:rsidRPr="008E4C13">
        <w:rPr>
          <w:rFonts w:ascii="Cambria"/>
          <w:i/>
          <w:spacing w:val="13"/>
          <w:w w:val="120"/>
          <w:lang w:val="en-US"/>
        </w:rPr>
        <w:t xml:space="preserve">det </w:t>
      </w:r>
      <w:proofErr w:type="spellStart"/>
      <w:r w:rsidRPr="008E4C13">
        <w:rPr>
          <w:rFonts w:ascii="Cambria"/>
          <w:i/>
          <w:spacing w:val="18"/>
          <w:w w:val="120"/>
          <w:lang w:val="en-US"/>
        </w:rPr>
        <w:t>messung_id</w:t>
      </w:r>
      <w:proofErr w:type="spellEnd"/>
      <w:r w:rsidRPr="008E4C13">
        <w:rPr>
          <w:rFonts w:ascii="Cambria"/>
          <w:i/>
          <w:spacing w:val="49"/>
          <w:w w:val="135"/>
          <w:lang w:val="en-US"/>
        </w:rPr>
        <w:t xml:space="preserve"> </w:t>
      </w:r>
      <w:r w:rsidRPr="008E4C13">
        <w:rPr>
          <w:rFonts w:ascii="Cambria"/>
          <w:i/>
          <w:w w:val="135"/>
          <w:lang w:val="en-US"/>
        </w:rPr>
        <w:t>(</w:t>
      </w:r>
      <w:r w:rsidRPr="008E4C13">
        <w:rPr>
          <w:rFonts w:ascii="Cambria"/>
          <w:i/>
          <w:spacing w:val="-38"/>
          <w:w w:val="135"/>
          <w:lang w:val="en-US"/>
        </w:rPr>
        <w:t xml:space="preserve"> </w:t>
      </w:r>
      <w:r w:rsidRPr="008E4C13">
        <w:rPr>
          <w:rFonts w:ascii="Cambria"/>
          <w:i/>
          <w:spacing w:val="15"/>
          <w:w w:val="135"/>
          <w:lang w:val="en-US"/>
        </w:rPr>
        <w:t>int):</w:t>
      </w:r>
      <w:r w:rsidRPr="008E4C13">
        <w:rPr>
          <w:rFonts w:ascii="Cambria"/>
          <w:i/>
          <w:spacing w:val="57"/>
          <w:w w:val="135"/>
          <w:lang w:val="en-US"/>
        </w:rPr>
        <w:t xml:space="preserve"> </w:t>
      </w:r>
      <w:r w:rsidRPr="008E4C13">
        <w:rPr>
          <w:rFonts w:ascii="Cambria"/>
          <w:i/>
          <w:spacing w:val="10"/>
          <w:w w:val="120"/>
          <w:lang w:val="en-US"/>
        </w:rPr>
        <w:t>The</w:t>
      </w:r>
      <w:r w:rsidRPr="008E4C13">
        <w:rPr>
          <w:rFonts w:ascii="Cambria"/>
          <w:i/>
          <w:spacing w:val="64"/>
          <w:w w:val="120"/>
          <w:lang w:val="en-US"/>
        </w:rPr>
        <w:t xml:space="preserve"> </w:t>
      </w:r>
      <w:r w:rsidRPr="008E4C13">
        <w:rPr>
          <w:rFonts w:ascii="Cambria"/>
          <w:i/>
          <w:w w:val="120"/>
          <w:lang w:val="en-US"/>
        </w:rPr>
        <w:t>ID</w:t>
      </w:r>
      <w:r w:rsidRPr="008E4C13">
        <w:rPr>
          <w:rFonts w:ascii="Cambria"/>
          <w:i/>
          <w:spacing w:val="55"/>
          <w:w w:val="135"/>
          <w:lang w:val="en-US"/>
        </w:rPr>
        <w:t xml:space="preserve"> </w:t>
      </w:r>
      <w:r w:rsidRPr="008E4C13">
        <w:rPr>
          <w:rFonts w:ascii="Cambria"/>
          <w:i/>
          <w:w w:val="135"/>
          <w:lang w:val="en-US"/>
        </w:rPr>
        <w:t>of</w:t>
      </w:r>
      <w:r w:rsidRPr="008E4C13">
        <w:rPr>
          <w:rFonts w:ascii="Cambria"/>
          <w:i/>
          <w:spacing w:val="57"/>
          <w:w w:val="135"/>
          <w:lang w:val="en-US"/>
        </w:rPr>
        <w:t xml:space="preserve"> </w:t>
      </w:r>
      <w:r w:rsidRPr="008E4C13">
        <w:rPr>
          <w:rFonts w:ascii="Cambria"/>
          <w:i/>
          <w:spacing w:val="10"/>
          <w:w w:val="120"/>
          <w:lang w:val="en-US"/>
        </w:rPr>
        <w:t>the</w:t>
      </w:r>
      <w:r w:rsidRPr="008E4C13">
        <w:rPr>
          <w:rFonts w:ascii="Cambria"/>
          <w:i/>
          <w:spacing w:val="69"/>
          <w:w w:val="120"/>
          <w:lang w:val="en-US"/>
        </w:rPr>
        <w:t xml:space="preserve"> </w:t>
      </w:r>
      <w:proofErr w:type="spellStart"/>
      <w:r w:rsidRPr="008E4C13">
        <w:rPr>
          <w:rFonts w:ascii="Cambria"/>
          <w:i/>
          <w:spacing w:val="16"/>
          <w:w w:val="120"/>
          <w:lang w:val="en-US"/>
        </w:rPr>
        <w:t>Messung</w:t>
      </w:r>
      <w:proofErr w:type="spellEnd"/>
      <w:r w:rsidRPr="008E4C13">
        <w:rPr>
          <w:rFonts w:ascii="Cambria"/>
          <w:i/>
          <w:spacing w:val="71"/>
          <w:w w:val="120"/>
          <w:lang w:val="en-US"/>
        </w:rPr>
        <w:t xml:space="preserve"> </w:t>
      </w:r>
      <w:r w:rsidRPr="008E4C13">
        <w:rPr>
          <w:rFonts w:ascii="Cambria"/>
          <w:i/>
          <w:spacing w:val="18"/>
          <w:w w:val="120"/>
          <w:lang w:val="en-US"/>
        </w:rPr>
        <w:t>associated</w:t>
      </w:r>
      <w:r w:rsidRPr="008E4C13">
        <w:rPr>
          <w:rFonts w:ascii="Cambria"/>
          <w:i/>
          <w:spacing w:val="70"/>
          <w:w w:val="120"/>
          <w:lang w:val="en-US"/>
        </w:rPr>
        <w:t xml:space="preserve"> </w:t>
      </w:r>
      <w:r w:rsidRPr="008E4C13">
        <w:rPr>
          <w:rFonts w:ascii="Cambria"/>
          <w:i/>
          <w:spacing w:val="13"/>
          <w:w w:val="120"/>
          <w:lang w:val="en-US"/>
        </w:rPr>
        <w:t>with</w:t>
      </w:r>
      <w:r w:rsidRPr="008E4C13">
        <w:rPr>
          <w:rFonts w:ascii="Cambria"/>
          <w:i/>
          <w:spacing w:val="67"/>
          <w:w w:val="120"/>
          <w:lang w:val="en-US"/>
        </w:rPr>
        <w:t xml:space="preserve"> </w:t>
      </w:r>
      <w:r w:rsidRPr="008E4C13">
        <w:rPr>
          <w:rFonts w:ascii="Cambria"/>
          <w:i/>
          <w:spacing w:val="10"/>
          <w:w w:val="120"/>
          <w:lang w:val="en-US"/>
        </w:rPr>
        <w:t>the</w:t>
      </w:r>
      <w:r w:rsidRPr="008E4C13">
        <w:rPr>
          <w:rFonts w:ascii="Cambria"/>
          <w:i/>
          <w:spacing w:val="61"/>
          <w:w w:val="135"/>
          <w:lang w:val="en-US"/>
        </w:rPr>
        <w:t xml:space="preserve"> </w:t>
      </w:r>
      <w:r w:rsidRPr="008E4C13">
        <w:rPr>
          <w:rFonts w:ascii="Cambria"/>
          <w:i/>
          <w:spacing w:val="15"/>
          <w:w w:val="135"/>
          <w:lang w:val="en-US"/>
        </w:rPr>
        <w:t>statist</w:t>
      </w:r>
    </w:p>
    <w:p w14:paraId="17BA6920" w14:textId="77777777" w:rsidR="00854AE3" w:rsidRPr="008E4C13" w:rsidRDefault="00854AE3">
      <w:pPr>
        <w:pStyle w:val="Textkrper"/>
        <w:spacing w:before="14"/>
        <w:rPr>
          <w:rFonts w:ascii="Cambria"/>
          <w:i/>
          <w:sz w:val="22"/>
          <w:lang w:val="en-US"/>
        </w:rPr>
      </w:pPr>
    </w:p>
    <w:p w14:paraId="655F9FE7" w14:textId="77777777" w:rsidR="00854AE3" w:rsidRPr="008E4C13" w:rsidRDefault="006C76DB">
      <w:pPr>
        <w:ind w:right="8505"/>
        <w:jc w:val="right"/>
        <w:rPr>
          <w:rFonts w:ascii="Cambria"/>
          <w:i/>
          <w:lang w:val="en-US"/>
        </w:rPr>
      </w:pPr>
      <w:r w:rsidRPr="008E4C13">
        <w:rPr>
          <w:rFonts w:ascii="Cambria"/>
          <w:i/>
          <w:spacing w:val="16"/>
          <w:w w:val="125"/>
          <w:lang w:val="en-US"/>
        </w:rPr>
        <w:t>Returns:</w:t>
      </w:r>
    </w:p>
    <w:p w14:paraId="2086525D" w14:textId="77777777" w:rsidR="00854AE3" w:rsidRPr="008E4C13" w:rsidRDefault="006C76DB">
      <w:pPr>
        <w:spacing w:before="13"/>
        <w:ind w:right="8512"/>
        <w:jc w:val="right"/>
        <w:rPr>
          <w:rFonts w:ascii="Cambria"/>
          <w:i/>
          <w:lang w:val="en-US"/>
        </w:rPr>
      </w:pPr>
      <w:r w:rsidRPr="008E4C13">
        <w:rPr>
          <w:rFonts w:ascii="Cambria"/>
          <w:i/>
          <w:spacing w:val="9"/>
          <w:lang w:val="en-US"/>
        </w:rPr>
        <w:t>None</w:t>
      </w:r>
    </w:p>
    <w:p w14:paraId="5C126D69" w14:textId="77777777" w:rsidR="00854AE3" w:rsidRPr="008E4C13" w:rsidRDefault="006C76DB">
      <w:pPr>
        <w:spacing w:before="13" w:line="248" w:lineRule="exact"/>
        <w:ind w:left="1083"/>
        <w:rPr>
          <w:rFonts w:ascii="Cambria"/>
          <w:i/>
          <w:lang w:val="en-US"/>
        </w:rPr>
      </w:pPr>
      <w:r w:rsidRPr="008E4C13">
        <w:rPr>
          <w:rFonts w:ascii="Cambria"/>
          <w:i/>
          <w:spacing w:val="5"/>
          <w:w w:val="130"/>
          <w:lang w:val="en-US"/>
        </w:rPr>
        <w:t>"""</w:t>
      </w:r>
    </w:p>
    <w:p w14:paraId="49FC34C1" w14:textId="77777777" w:rsidR="00854AE3" w:rsidRPr="008E4C13" w:rsidRDefault="006C76DB">
      <w:pPr>
        <w:spacing w:before="17" w:line="213" w:lineRule="auto"/>
        <w:ind w:left="2303" w:hanging="1221"/>
        <w:rPr>
          <w:rFonts w:ascii="Cambria"/>
          <w:i/>
          <w:lang w:val="en-US"/>
        </w:rPr>
      </w:pPr>
      <w:proofErr w:type="spellStart"/>
      <w:r w:rsidRPr="008E4C13">
        <w:rPr>
          <w:rFonts w:ascii="Lucida Sans Unicode"/>
          <w:spacing w:val="10"/>
          <w:w w:val="110"/>
          <w:lang w:val="en-US"/>
        </w:rPr>
        <w:t>sql</w:t>
      </w:r>
      <w:proofErr w:type="spellEnd"/>
      <w:r w:rsidRPr="008E4C13">
        <w:rPr>
          <w:rFonts w:ascii="Lucida Sans Unicode"/>
          <w:spacing w:val="63"/>
          <w:w w:val="110"/>
          <w:lang w:val="en-US"/>
        </w:rPr>
        <w:t xml:space="preserve"> </w:t>
      </w:r>
      <w:r w:rsidRPr="008E4C13">
        <w:rPr>
          <w:rFonts w:ascii="Lucida Sans Unicode"/>
          <w:w w:val="95"/>
          <w:lang w:val="en-US"/>
        </w:rPr>
        <w:t>=</w:t>
      </w:r>
      <w:r w:rsidRPr="008E4C13">
        <w:rPr>
          <w:rFonts w:ascii="Lucida Sans Unicode"/>
          <w:spacing w:val="40"/>
          <w:w w:val="140"/>
          <w:lang w:val="en-US"/>
        </w:rPr>
        <w:t xml:space="preserve"> </w:t>
      </w:r>
      <w:r w:rsidRPr="008E4C13">
        <w:rPr>
          <w:rFonts w:ascii="Cambria"/>
          <w:i/>
          <w:spacing w:val="10"/>
          <w:w w:val="140"/>
          <w:lang w:val="en-US"/>
        </w:rPr>
        <w:t>"""</w:t>
      </w:r>
      <w:r w:rsidRPr="008E4C13">
        <w:rPr>
          <w:rFonts w:ascii="Cambria"/>
          <w:i/>
          <w:spacing w:val="-33"/>
          <w:w w:val="140"/>
          <w:lang w:val="en-US"/>
        </w:rPr>
        <w:t xml:space="preserve"> </w:t>
      </w:r>
      <w:r w:rsidRPr="008E4C13">
        <w:rPr>
          <w:rFonts w:ascii="Cambria"/>
          <w:i/>
          <w:spacing w:val="15"/>
          <w:w w:val="110"/>
          <w:lang w:val="en-US"/>
        </w:rPr>
        <w:t>INSERT</w:t>
      </w:r>
      <w:r w:rsidRPr="008E4C13">
        <w:rPr>
          <w:rFonts w:ascii="Cambria"/>
          <w:i/>
          <w:spacing w:val="80"/>
          <w:w w:val="110"/>
          <w:lang w:val="en-US"/>
        </w:rPr>
        <w:t xml:space="preserve"> </w:t>
      </w:r>
      <w:r w:rsidRPr="008E4C13">
        <w:rPr>
          <w:rFonts w:ascii="Cambria"/>
          <w:i/>
          <w:spacing w:val="13"/>
          <w:w w:val="110"/>
          <w:lang w:val="en-US"/>
        </w:rPr>
        <w:t>INTO</w:t>
      </w:r>
      <w:r w:rsidRPr="008E4C13">
        <w:rPr>
          <w:rFonts w:ascii="Cambria"/>
          <w:i/>
          <w:spacing w:val="80"/>
          <w:w w:val="110"/>
          <w:lang w:val="en-US"/>
        </w:rPr>
        <w:t xml:space="preserve"> </w:t>
      </w:r>
      <w:r w:rsidRPr="008E4C13">
        <w:rPr>
          <w:rFonts w:ascii="Cambria"/>
          <w:i/>
          <w:spacing w:val="13"/>
          <w:w w:val="110"/>
          <w:lang w:val="en-US"/>
        </w:rPr>
        <w:t>tape</w:t>
      </w:r>
      <w:r w:rsidRPr="008E4C13">
        <w:rPr>
          <w:rFonts w:ascii="Cambria"/>
          <w:i/>
          <w:spacing w:val="79"/>
          <w:w w:val="140"/>
          <w:lang w:val="en-US"/>
        </w:rPr>
        <w:t xml:space="preserve"> </w:t>
      </w:r>
      <w:proofErr w:type="gramStart"/>
      <w:r w:rsidRPr="008E4C13">
        <w:rPr>
          <w:rFonts w:ascii="Cambria"/>
          <w:i/>
          <w:w w:val="140"/>
          <w:lang w:val="en-US"/>
        </w:rPr>
        <w:t>(</w:t>
      </w:r>
      <w:r w:rsidRPr="008E4C13">
        <w:rPr>
          <w:rFonts w:ascii="Cambria"/>
          <w:i/>
          <w:spacing w:val="-39"/>
          <w:w w:val="140"/>
          <w:lang w:val="en-US"/>
        </w:rPr>
        <w:t xml:space="preserve"> </w:t>
      </w:r>
      <w:proofErr w:type="spellStart"/>
      <w:r w:rsidRPr="008E4C13">
        <w:rPr>
          <w:rFonts w:ascii="Cambria"/>
          <w:i/>
          <w:spacing w:val="16"/>
          <w:w w:val="110"/>
          <w:lang w:val="en-US"/>
        </w:rPr>
        <w:t>radiusavg</w:t>
      </w:r>
      <w:proofErr w:type="spellEnd"/>
      <w:proofErr w:type="gramEnd"/>
      <w:r w:rsidRPr="008E4C13">
        <w:rPr>
          <w:rFonts w:ascii="Cambria"/>
          <w:i/>
          <w:spacing w:val="-10"/>
          <w:w w:val="110"/>
          <w:lang w:val="en-US"/>
        </w:rPr>
        <w:t xml:space="preserve"> </w:t>
      </w:r>
      <w:r w:rsidRPr="008E4C13">
        <w:rPr>
          <w:rFonts w:ascii="Cambria"/>
          <w:i/>
          <w:w w:val="230"/>
          <w:lang w:val="en-US"/>
        </w:rPr>
        <w:t>,</w:t>
      </w:r>
      <w:r w:rsidRPr="008E4C13">
        <w:rPr>
          <w:rFonts w:ascii="Cambria"/>
          <w:i/>
          <w:spacing w:val="14"/>
          <w:w w:val="230"/>
          <w:lang w:val="en-US"/>
        </w:rPr>
        <w:t xml:space="preserve"> </w:t>
      </w:r>
      <w:proofErr w:type="spellStart"/>
      <w:r w:rsidRPr="008E4C13">
        <w:rPr>
          <w:rFonts w:ascii="Cambria"/>
          <w:i/>
          <w:spacing w:val="14"/>
          <w:w w:val="110"/>
          <w:lang w:val="en-US"/>
        </w:rPr>
        <w:t>xaxeavg</w:t>
      </w:r>
      <w:proofErr w:type="spellEnd"/>
      <w:r w:rsidRPr="008E4C13">
        <w:rPr>
          <w:rFonts w:ascii="Cambria"/>
          <w:i/>
          <w:spacing w:val="-13"/>
          <w:w w:val="110"/>
          <w:lang w:val="en-US"/>
        </w:rPr>
        <w:t xml:space="preserve"> </w:t>
      </w:r>
      <w:r w:rsidRPr="008E4C13">
        <w:rPr>
          <w:rFonts w:ascii="Cambria"/>
          <w:i/>
          <w:w w:val="230"/>
          <w:lang w:val="en-US"/>
        </w:rPr>
        <w:t>,</w:t>
      </w:r>
      <w:r w:rsidRPr="008E4C13">
        <w:rPr>
          <w:rFonts w:ascii="Cambria"/>
          <w:i/>
          <w:spacing w:val="15"/>
          <w:w w:val="230"/>
          <w:lang w:val="en-US"/>
        </w:rPr>
        <w:t xml:space="preserve"> </w:t>
      </w:r>
      <w:proofErr w:type="spellStart"/>
      <w:r w:rsidRPr="008E4C13">
        <w:rPr>
          <w:rFonts w:ascii="Cambria"/>
          <w:i/>
          <w:spacing w:val="15"/>
          <w:w w:val="110"/>
          <w:lang w:val="en-US"/>
        </w:rPr>
        <w:t>yaxesavg</w:t>
      </w:r>
      <w:proofErr w:type="spellEnd"/>
      <w:r w:rsidRPr="008E4C13">
        <w:rPr>
          <w:rFonts w:ascii="Cambria"/>
          <w:i/>
          <w:spacing w:val="-12"/>
          <w:w w:val="110"/>
          <w:lang w:val="en-US"/>
        </w:rPr>
        <w:t xml:space="preserve"> </w:t>
      </w:r>
      <w:r w:rsidRPr="008E4C13">
        <w:rPr>
          <w:rFonts w:ascii="Cambria"/>
          <w:i/>
          <w:w w:val="230"/>
          <w:lang w:val="en-US"/>
        </w:rPr>
        <w:t>,</w:t>
      </w:r>
      <w:r w:rsidRPr="008E4C13">
        <w:rPr>
          <w:rFonts w:ascii="Cambria"/>
          <w:i/>
          <w:spacing w:val="15"/>
          <w:w w:val="230"/>
          <w:lang w:val="en-US"/>
        </w:rPr>
        <w:t xml:space="preserve"> </w:t>
      </w:r>
      <w:proofErr w:type="spellStart"/>
      <w:r w:rsidRPr="008E4C13">
        <w:rPr>
          <w:rFonts w:ascii="Cambria"/>
          <w:i/>
          <w:spacing w:val="15"/>
          <w:w w:val="110"/>
          <w:lang w:val="en-US"/>
        </w:rPr>
        <w:t>radiussd</w:t>
      </w:r>
      <w:proofErr w:type="spellEnd"/>
      <w:r w:rsidRPr="008E4C13">
        <w:rPr>
          <w:rFonts w:ascii="Cambria"/>
          <w:i/>
          <w:spacing w:val="-12"/>
          <w:w w:val="110"/>
          <w:lang w:val="en-US"/>
        </w:rPr>
        <w:t xml:space="preserve"> </w:t>
      </w:r>
      <w:r w:rsidRPr="008E4C13">
        <w:rPr>
          <w:rFonts w:ascii="Cambria"/>
          <w:i/>
          <w:w w:val="230"/>
          <w:lang w:val="en-US"/>
        </w:rPr>
        <w:t>,</w:t>
      </w:r>
      <w:r w:rsidRPr="008E4C13">
        <w:rPr>
          <w:rFonts w:ascii="Cambria"/>
          <w:i/>
          <w:spacing w:val="12"/>
          <w:w w:val="230"/>
          <w:lang w:val="en-US"/>
        </w:rPr>
        <w:t xml:space="preserve"> </w:t>
      </w:r>
      <w:proofErr w:type="spellStart"/>
      <w:r w:rsidRPr="008E4C13">
        <w:rPr>
          <w:rFonts w:ascii="Cambria"/>
          <w:i/>
          <w:spacing w:val="12"/>
          <w:w w:val="110"/>
          <w:lang w:val="en-US"/>
        </w:rPr>
        <w:t>xaxe</w:t>
      </w:r>
      <w:proofErr w:type="spellEnd"/>
      <w:r w:rsidRPr="008E4C13">
        <w:rPr>
          <w:rFonts w:ascii="Cambria"/>
          <w:i/>
          <w:spacing w:val="12"/>
          <w:w w:val="110"/>
          <w:lang w:val="en-US"/>
        </w:rPr>
        <w:t xml:space="preserve"> </w:t>
      </w:r>
      <w:r w:rsidRPr="008E4C13">
        <w:rPr>
          <w:rFonts w:ascii="Cambria"/>
          <w:i/>
          <w:spacing w:val="15"/>
          <w:w w:val="110"/>
          <w:lang w:val="en-US"/>
        </w:rPr>
        <w:t>VALUES</w:t>
      </w:r>
      <w:r w:rsidRPr="008E4C13">
        <w:rPr>
          <w:rFonts w:ascii="Cambria"/>
          <w:i/>
          <w:spacing w:val="80"/>
          <w:w w:val="110"/>
          <w:lang w:val="en-US"/>
        </w:rPr>
        <w:t xml:space="preserve"> </w:t>
      </w:r>
      <w:r w:rsidRPr="008E4C13">
        <w:rPr>
          <w:rFonts w:ascii="Cambria"/>
          <w:i/>
          <w:w w:val="110"/>
          <w:lang w:val="en-US"/>
        </w:rPr>
        <w:t>(%</w:t>
      </w:r>
      <w:r w:rsidRPr="008E4C13">
        <w:rPr>
          <w:rFonts w:ascii="Cambria"/>
          <w:i/>
          <w:spacing w:val="-31"/>
          <w:w w:val="110"/>
          <w:lang w:val="en-US"/>
        </w:rPr>
        <w:t xml:space="preserve"> </w:t>
      </w:r>
      <w:r w:rsidRPr="008E4C13">
        <w:rPr>
          <w:rFonts w:ascii="Cambria"/>
          <w:i/>
          <w:spacing w:val="13"/>
          <w:w w:val="175"/>
          <w:lang w:val="en-US"/>
        </w:rPr>
        <w:t>s,</w:t>
      </w:r>
      <w:r w:rsidRPr="008E4C13">
        <w:rPr>
          <w:rFonts w:ascii="Cambria"/>
          <w:i/>
          <w:spacing w:val="40"/>
          <w:w w:val="175"/>
          <w:lang w:val="en-US"/>
        </w:rPr>
        <w:t xml:space="preserve"> </w:t>
      </w:r>
      <w:r w:rsidRPr="008E4C13">
        <w:rPr>
          <w:rFonts w:ascii="Cambria"/>
          <w:i/>
          <w:spacing w:val="18"/>
          <w:w w:val="49"/>
          <w:lang w:val="en-US"/>
        </w:rPr>
        <w:t>%</w:t>
      </w:r>
      <w:r w:rsidRPr="008E4C13">
        <w:rPr>
          <w:rFonts w:ascii="Cambria"/>
          <w:i/>
          <w:spacing w:val="26"/>
          <w:w w:val="124"/>
          <w:lang w:val="en-US"/>
        </w:rPr>
        <w:t>s</w:t>
      </w:r>
      <w:r w:rsidRPr="008E4C13">
        <w:rPr>
          <w:rFonts w:ascii="Cambria"/>
          <w:i/>
          <w:w w:val="247"/>
          <w:lang w:val="en-US"/>
        </w:rPr>
        <w:t>,</w:t>
      </w:r>
      <w:r w:rsidRPr="008E4C13">
        <w:rPr>
          <w:rFonts w:ascii="Cambria"/>
          <w:i/>
          <w:spacing w:val="40"/>
          <w:w w:val="140"/>
          <w:lang w:val="en-US"/>
        </w:rPr>
        <w:t xml:space="preserve"> </w:t>
      </w:r>
      <w:r w:rsidRPr="008E4C13">
        <w:rPr>
          <w:rFonts w:ascii="Cambria"/>
          <w:i/>
          <w:spacing w:val="18"/>
          <w:w w:val="49"/>
          <w:lang w:val="en-US"/>
        </w:rPr>
        <w:t>%</w:t>
      </w:r>
      <w:r w:rsidRPr="008E4C13">
        <w:rPr>
          <w:rFonts w:ascii="Cambria"/>
          <w:i/>
          <w:spacing w:val="26"/>
          <w:w w:val="124"/>
          <w:lang w:val="en-US"/>
        </w:rPr>
        <w:t>s</w:t>
      </w:r>
      <w:r w:rsidRPr="008E4C13">
        <w:rPr>
          <w:rFonts w:ascii="Cambria"/>
          <w:i/>
          <w:w w:val="247"/>
          <w:lang w:val="en-US"/>
        </w:rPr>
        <w:t>,</w:t>
      </w:r>
      <w:r w:rsidRPr="008E4C13">
        <w:rPr>
          <w:rFonts w:ascii="Cambria"/>
          <w:i/>
          <w:spacing w:val="40"/>
          <w:w w:val="140"/>
          <w:lang w:val="en-US"/>
        </w:rPr>
        <w:t xml:space="preserve"> </w:t>
      </w:r>
      <w:r w:rsidRPr="008E4C13">
        <w:rPr>
          <w:rFonts w:ascii="Cambria"/>
          <w:i/>
          <w:spacing w:val="18"/>
          <w:w w:val="49"/>
          <w:lang w:val="en-US"/>
        </w:rPr>
        <w:t>%</w:t>
      </w:r>
      <w:r w:rsidRPr="008E4C13">
        <w:rPr>
          <w:rFonts w:ascii="Cambria"/>
          <w:i/>
          <w:spacing w:val="26"/>
          <w:w w:val="124"/>
          <w:lang w:val="en-US"/>
        </w:rPr>
        <w:t>s</w:t>
      </w:r>
      <w:r w:rsidRPr="008E4C13">
        <w:rPr>
          <w:rFonts w:ascii="Cambria"/>
          <w:i/>
          <w:w w:val="247"/>
          <w:lang w:val="en-US"/>
        </w:rPr>
        <w:t>,</w:t>
      </w:r>
      <w:r w:rsidRPr="008E4C13">
        <w:rPr>
          <w:rFonts w:ascii="Cambria"/>
          <w:i/>
          <w:spacing w:val="40"/>
          <w:w w:val="140"/>
          <w:lang w:val="en-US"/>
        </w:rPr>
        <w:t xml:space="preserve"> </w:t>
      </w:r>
      <w:r w:rsidRPr="008E4C13">
        <w:rPr>
          <w:rFonts w:ascii="Cambria"/>
          <w:i/>
          <w:spacing w:val="18"/>
          <w:w w:val="49"/>
          <w:lang w:val="en-US"/>
        </w:rPr>
        <w:t>%</w:t>
      </w:r>
      <w:r w:rsidRPr="008E4C13">
        <w:rPr>
          <w:rFonts w:ascii="Cambria"/>
          <w:i/>
          <w:spacing w:val="26"/>
          <w:w w:val="124"/>
          <w:lang w:val="en-US"/>
        </w:rPr>
        <w:t>s</w:t>
      </w:r>
      <w:r w:rsidRPr="008E4C13">
        <w:rPr>
          <w:rFonts w:ascii="Cambria"/>
          <w:i/>
          <w:w w:val="247"/>
          <w:lang w:val="en-US"/>
        </w:rPr>
        <w:t>,</w:t>
      </w:r>
      <w:r w:rsidRPr="008E4C13">
        <w:rPr>
          <w:rFonts w:ascii="Cambria"/>
          <w:i/>
          <w:spacing w:val="40"/>
          <w:w w:val="140"/>
          <w:lang w:val="en-US"/>
        </w:rPr>
        <w:t xml:space="preserve"> </w:t>
      </w:r>
      <w:r w:rsidRPr="008E4C13">
        <w:rPr>
          <w:rFonts w:ascii="Cambria"/>
          <w:i/>
          <w:w w:val="95"/>
          <w:lang w:val="en-US"/>
        </w:rPr>
        <w:t>%</w:t>
      </w:r>
      <w:r w:rsidRPr="008E4C13">
        <w:rPr>
          <w:rFonts w:ascii="Cambria"/>
          <w:i/>
          <w:spacing w:val="-24"/>
          <w:w w:val="95"/>
          <w:lang w:val="en-US"/>
        </w:rPr>
        <w:t xml:space="preserve"> </w:t>
      </w:r>
      <w:r w:rsidRPr="008E4C13">
        <w:rPr>
          <w:rFonts w:ascii="Cambria"/>
          <w:i/>
          <w:spacing w:val="17"/>
          <w:w w:val="140"/>
          <w:lang w:val="en-US"/>
        </w:rPr>
        <w:t>s);"""</w:t>
      </w:r>
    </w:p>
    <w:p w14:paraId="6B80A142" w14:textId="77777777" w:rsidR="00854AE3" w:rsidRPr="008E4C13" w:rsidRDefault="006C76DB">
      <w:pPr>
        <w:spacing w:before="34" w:line="192" w:lineRule="auto"/>
        <w:ind w:left="1083" w:right="7826" w:firstLine="1"/>
        <w:rPr>
          <w:rFonts w:ascii="Lucida Sans Unicode"/>
          <w:lang w:val="en-US"/>
        </w:rPr>
      </w:pPr>
      <w:r w:rsidRPr="008E4C13">
        <w:rPr>
          <w:rFonts w:ascii="Lucida Sans Unicode"/>
          <w:spacing w:val="13"/>
          <w:w w:val="90"/>
          <w:lang w:val="en-US"/>
        </w:rPr>
        <w:t>conn</w:t>
      </w:r>
      <w:r w:rsidRPr="008E4C13">
        <w:rPr>
          <w:rFonts w:ascii="Lucida Sans Unicode"/>
          <w:spacing w:val="36"/>
          <w:lang w:val="en-US"/>
        </w:rPr>
        <w:t xml:space="preserve"> </w:t>
      </w:r>
      <w:r w:rsidRPr="008E4C13">
        <w:rPr>
          <w:rFonts w:ascii="Lucida Sans Unicode"/>
          <w:w w:val="90"/>
          <w:lang w:val="en-US"/>
        </w:rPr>
        <w:t>=</w:t>
      </w:r>
      <w:r w:rsidRPr="008E4C13">
        <w:rPr>
          <w:rFonts w:ascii="Lucida Sans Unicode"/>
          <w:spacing w:val="37"/>
          <w:lang w:val="en-US"/>
        </w:rPr>
        <w:t xml:space="preserve"> </w:t>
      </w:r>
      <w:r w:rsidRPr="008E4C13">
        <w:rPr>
          <w:rFonts w:ascii="Lucida Sans Unicode"/>
          <w:spacing w:val="9"/>
          <w:w w:val="90"/>
          <w:lang w:val="en-US"/>
        </w:rPr>
        <w:t xml:space="preserve">None </w:t>
      </w:r>
      <w:proofErr w:type="gramStart"/>
      <w:r w:rsidRPr="008E4C13">
        <w:rPr>
          <w:rFonts w:ascii="Lucida Sans Unicode"/>
          <w:spacing w:val="10"/>
          <w:w w:val="105"/>
          <w:lang w:val="en-US"/>
        </w:rPr>
        <w:t>try</w:t>
      </w:r>
      <w:r w:rsidRPr="008E4C13">
        <w:rPr>
          <w:rFonts w:ascii="Lucida Sans Unicode"/>
          <w:spacing w:val="-46"/>
          <w:w w:val="105"/>
          <w:lang w:val="en-US"/>
        </w:rPr>
        <w:t xml:space="preserve"> </w:t>
      </w:r>
      <w:r w:rsidRPr="008E4C13">
        <w:rPr>
          <w:rFonts w:ascii="Lucida Sans Unicode"/>
          <w:w w:val="135"/>
          <w:lang w:val="en-US"/>
        </w:rPr>
        <w:t>:</w:t>
      </w:r>
      <w:proofErr w:type="gramEnd"/>
    </w:p>
    <w:p w14:paraId="40B75651" w14:textId="77777777" w:rsidR="00854AE3" w:rsidRPr="008E4C13" w:rsidRDefault="006C76DB">
      <w:pPr>
        <w:spacing w:line="233" w:lineRule="exact"/>
        <w:ind w:left="1619"/>
        <w:rPr>
          <w:rFonts w:ascii="Cambria"/>
          <w:i/>
          <w:lang w:val="en-US"/>
        </w:rPr>
      </w:pPr>
      <w:r w:rsidRPr="008E4C13">
        <w:rPr>
          <w:rFonts w:ascii="Cambria"/>
          <w:i/>
          <w:w w:val="105"/>
          <w:lang w:val="en-US"/>
        </w:rPr>
        <w:t>#</w:t>
      </w:r>
      <w:r w:rsidRPr="008E4C13">
        <w:rPr>
          <w:rFonts w:ascii="Cambria"/>
          <w:i/>
          <w:spacing w:val="77"/>
          <w:w w:val="150"/>
          <w:lang w:val="en-US"/>
        </w:rPr>
        <w:t xml:space="preserve"> </w:t>
      </w:r>
      <w:proofErr w:type="gramStart"/>
      <w:r w:rsidRPr="008E4C13">
        <w:rPr>
          <w:rFonts w:ascii="Cambria"/>
          <w:i/>
          <w:spacing w:val="13"/>
          <w:w w:val="105"/>
          <w:lang w:val="en-US"/>
        </w:rPr>
        <w:t>Read</w:t>
      </w:r>
      <w:r w:rsidRPr="008E4C13">
        <w:rPr>
          <w:rFonts w:ascii="Cambria"/>
          <w:i/>
          <w:spacing w:val="28"/>
          <w:w w:val="105"/>
          <w:lang w:val="en-US"/>
        </w:rPr>
        <w:t xml:space="preserve">  </w:t>
      </w:r>
      <w:r w:rsidRPr="008E4C13">
        <w:rPr>
          <w:rFonts w:ascii="Cambria"/>
          <w:i/>
          <w:spacing w:val="17"/>
          <w:w w:val="105"/>
          <w:lang w:val="en-US"/>
        </w:rPr>
        <w:t>database</w:t>
      </w:r>
      <w:proofErr w:type="gramEnd"/>
      <w:r w:rsidRPr="008E4C13">
        <w:rPr>
          <w:rFonts w:ascii="Cambria"/>
          <w:i/>
          <w:spacing w:val="29"/>
          <w:w w:val="105"/>
          <w:lang w:val="en-US"/>
        </w:rPr>
        <w:t xml:space="preserve">  </w:t>
      </w:r>
      <w:r w:rsidRPr="008E4C13">
        <w:rPr>
          <w:rFonts w:ascii="Cambria"/>
          <w:i/>
          <w:spacing w:val="16"/>
          <w:w w:val="105"/>
          <w:lang w:val="en-US"/>
        </w:rPr>
        <w:t>configuration</w:t>
      </w:r>
    </w:p>
    <w:p w14:paraId="54772649" w14:textId="77777777" w:rsidR="00854AE3" w:rsidRPr="008E4C13" w:rsidRDefault="006C76DB">
      <w:pPr>
        <w:spacing w:line="311" w:lineRule="exact"/>
        <w:ind w:left="1627"/>
        <w:rPr>
          <w:rFonts w:ascii="Lucida Sans Unicode"/>
          <w:lang w:val="en-US"/>
        </w:rPr>
      </w:pPr>
      <w:r w:rsidRPr="008E4C13">
        <w:rPr>
          <w:rFonts w:ascii="Lucida Sans Unicode"/>
          <w:spacing w:val="11"/>
          <w:lang w:val="en-US"/>
        </w:rPr>
        <w:t>params</w:t>
      </w:r>
      <w:r w:rsidRPr="008E4C13">
        <w:rPr>
          <w:rFonts w:ascii="Lucida Sans Unicode"/>
          <w:spacing w:val="37"/>
          <w:lang w:val="en-US"/>
        </w:rPr>
        <w:t xml:space="preserve"> </w:t>
      </w:r>
      <w:r w:rsidRPr="008E4C13">
        <w:rPr>
          <w:rFonts w:ascii="Lucida Sans Unicode"/>
          <w:lang w:val="en-US"/>
        </w:rPr>
        <w:t>=</w:t>
      </w:r>
      <w:r w:rsidRPr="008E4C13">
        <w:rPr>
          <w:rFonts w:ascii="Lucida Sans Unicode"/>
          <w:spacing w:val="38"/>
          <w:lang w:val="en-US"/>
        </w:rPr>
        <w:t xml:space="preserve"> </w:t>
      </w:r>
      <w:r w:rsidRPr="008E4C13">
        <w:rPr>
          <w:rFonts w:ascii="Lucida Sans Unicode"/>
          <w:spacing w:val="11"/>
          <w:lang w:val="en-US"/>
        </w:rPr>
        <w:t>config</w:t>
      </w:r>
      <w:r w:rsidRPr="008E4C13">
        <w:rPr>
          <w:rFonts w:ascii="Lucida Sans Unicode"/>
          <w:spacing w:val="-36"/>
          <w:lang w:val="en-US"/>
        </w:rPr>
        <w:t xml:space="preserve"> </w:t>
      </w:r>
      <w:r w:rsidRPr="008E4C13">
        <w:rPr>
          <w:rFonts w:ascii="Lucida Sans Unicode"/>
          <w:spacing w:val="-5"/>
          <w:lang w:val="en-US"/>
        </w:rPr>
        <w:t>()</w:t>
      </w:r>
    </w:p>
    <w:p w14:paraId="7A049595" w14:textId="77777777" w:rsidR="00854AE3" w:rsidRPr="008E4C13" w:rsidRDefault="006C76DB">
      <w:pPr>
        <w:spacing w:line="240" w:lineRule="exact"/>
        <w:ind w:left="1619"/>
        <w:rPr>
          <w:rFonts w:ascii="Cambria"/>
          <w:i/>
          <w:lang w:val="en-US"/>
        </w:rPr>
      </w:pPr>
      <w:r w:rsidRPr="008E4C13">
        <w:rPr>
          <w:rFonts w:ascii="Cambria"/>
          <w:i/>
          <w:w w:val="110"/>
          <w:lang w:val="en-US"/>
        </w:rPr>
        <w:t>#</w:t>
      </w:r>
      <w:r w:rsidRPr="008E4C13">
        <w:rPr>
          <w:rFonts w:ascii="Cambria"/>
          <w:i/>
          <w:spacing w:val="24"/>
          <w:w w:val="110"/>
          <w:lang w:val="en-US"/>
        </w:rPr>
        <w:t xml:space="preserve">  </w:t>
      </w:r>
      <w:proofErr w:type="gramStart"/>
      <w:r w:rsidRPr="008E4C13">
        <w:rPr>
          <w:rFonts w:ascii="Cambria"/>
          <w:i/>
          <w:spacing w:val="16"/>
          <w:w w:val="110"/>
          <w:lang w:val="en-US"/>
        </w:rPr>
        <w:t>Connect</w:t>
      </w:r>
      <w:r w:rsidRPr="008E4C13">
        <w:rPr>
          <w:rFonts w:ascii="Cambria"/>
          <w:i/>
          <w:spacing w:val="26"/>
          <w:w w:val="110"/>
          <w:lang w:val="en-US"/>
        </w:rPr>
        <w:t xml:space="preserve">  </w:t>
      </w:r>
      <w:r w:rsidRPr="008E4C13">
        <w:rPr>
          <w:rFonts w:ascii="Cambria"/>
          <w:i/>
          <w:w w:val="110"/>
          <w:lang w:val="en-US"/>
        </w:rPr>
        <w:t>to</w:t>
      </w:r>
      <w:proofErr w:type="gramEnd"/>
      <w:r w:rsidRPr="008E4C13">
        <w:rPr>
          <w:rFonts w:ascii="Cambria"/>
          <w:i/>
          <w:spacing w:val="25"/>
          <w:w w:val="110"/>
          <w:lang w:val="en-US"/>
        </w:rPr>
        <w:t xml:space="preserve">  </w:t>
      </w:r>
      <w:r w:rsidRPr="008E4C13">
        <w:rPr>
          <w:rFonts w:ascii="Cambria"/>
          <w:i/>
          <w:spacing w:val="10"/>
          <w:w w:val="110"/>
          <w:lang w:val="en-US"/>
        </w:rPr>
        <w:t>the</w:t>
      </w:r>
      <w:r w:rsidRPr="008E4C13">
        <w:rPr>
          <w:rFonts w:ascii="Cambria"/>
          <w:i/>
          <w:spacing w:val="27"/>
          <w:w w:val="110"/>
          <w:lang w:val="en-US"/>
        </w:rPr>
        <w:t xml:space="preserve">  </w:t>
      </w:r>
      <w:r w:rsidRPr="008E4C13">
        <w:rPr>
          <w:rFonts w:ascii="Cambria"/>
          <w:i/>
          <w:spacing w:val="18"/>
          <w:w w:val="110"/>
          <w:lang w:val="en-US"/>
        </w:rPr>
        <w:t>PostgreSQL</w:t>
      </w:r>
      <w:r w:rsidRPr="008E4C13">
        <w:rPr>
          <w:rFonts w:ascii="Cambria"/>
          <w:i/>
          <w:spacing w:val="30"/>
          <w:w w:val="110"/>
          <w:lang w:val="en-US"/>
        </w:rPr>
        <w:t xml:space="preserve">  </w:t>
      </w:r>
      <w:r w:rsidRPr="008E4C13">
        <w:rPr>
          <w:rFonts w:ascii="Cambria"/>
          <w:i/>
          <w:spacing w:val="15"/>
          <w:w w:val="110"/>
          <w:lang w:val="en-US"/>
        </w:rPr>
        <w:t>database</w:t>
      </w:r>
    </w:p>
    <w:p w14:paraId="1CEB77E2" w14:textId="77777777" w:rsidR="00854AE3" w:rsidRPr="008E4C13" w:rsidRDefault="00854AE3">
      <w:pPr>
        <w:spacing w:line="240" w:lineRule="exact"/>
        <w:rPr>
          <w:rFonts w:ascii="Cambria"/>
          <w:lang w:val="en-US"/>
        </w:rPr>
        <w:sectPr w:rsidR="00854AE3" w:rsidRPr="008E4C13">
          <w:pgSz w:w="11910" w:h="16840"/>
          <w:pgMar w:top="1920" w:right="0" w:bottom="2640" w:left="1260" w:header="1033" w:footer="2458" w:gutter="0"/>
          <w:cols w:space="720"/>
        </w:sectPr>
      </w:pPr>
    </w:p>
    <w:p w14:paraId="1062CB3B" w14:textId="77777777" w:rsidR="00854AE3" w:rsidRPr="008E4C13" w:rsidRDefault="006C76DB">
      <w:pPr>
        <w:spacing w:before="98" w:line="321" w:lineRule="exact"/>
        <w:ind w:left="1626"/>
        <w:rPr>
          <w:rFonts w:ascii="Lucida Sans Unicode"/>
          <w:lang w:val="en-US"/>
        </w:rPr>
      </w:pPr>
      <w:r w:rsidRPr="008E4C13">
        <w:rPr>
          <w:rFonts w:ascii="Lucida Sans Unicode"/>
          <w:spacing w:val="13"/>
          <w:w w:val="90"/>
          <w:lang w:val="en-US"/>
        </w:rPr>
        <w:t>conn</w:t>
      </w:r>
      <w:r w:rsidRPr="008E4C13">
        <w:rPr>
          <w:rFonts w:ascii="Lucida Sans Unicode"/>
          <w:spacing w:val="73"/>
          <w:w w:val="150"/>
          <w:lang w:val="en-US"/>
        </w:rPr>
        <w:t xml:space="preserve"> </w:t>
      </w:r>
      <w:r w:rsidRPr="008E4C13">
        <w:rPr>
          <w:rFonts w:ascii="Lucida Sans Unicode"/>
          <w:w w:val="90"/>
          <w:lang w:val="en-US"/>
        </w:rPr>
        <w:t>=</w:t>
      </w:r>
      <w:r w:rsidRPr="008E4C13">
        <w:rPr>
          <w:rFonts w:ascii="Lucida Sans Unicode"/>
          <w:spacing w:val="76"/>
          <w:w w:val="150"/>
          <w:lang w:val="en-US"/>
        </w:rPr>
        <w:t xml:space="preserve"> </w:t>
      </w:r>
      <w:proofErr w:type="spellStart"/>
      <w:r w:rsidRPr="008E4C13">
        <w:rPr>
          <w:rFonts w:ascii="Lucida Sans Unicode"/>
          <w:spacing w:val="17"/>
          <w:w w:val="90"/>
          <w:lang w:val="en-US"/>
        </w:rPr>
        <w:t>psycopg</w:t>
      </w:r>
      <w:proofErr w:type="spellEnd"/>
      <w:r w:rsidRPr="008E4C13">
        <w:rPr>
          <w:rFonts w:ascii="Lucida Sans Unicode"/>
          <w:spacing w:val="-42"/>
          <w:w w:val="90"/>
          <w:lang w:val="en-US"/>
        </w:rPr>
        <w:t xml:space="preserve"> </w:t>
      </w:r>
      <w:proofErr w:type="gramStart"/>
      <w:r w:rsidRPr="008E4C13">
        <w:rPr>
          <w:rFonts w:ascii="Lucida Sans Unicode"/>
          <w:w w:val="90"/>
          <w:lang w:val="en-US"/>
        </w:rPr>
        <w:t>2</w:t>
      </w:r>
      <w:r w:rsidRPr="008E4C13">
        <w:rPr>
          <w:rFonts w:ascii="Lucida Sans Unicode"/>
          <w:spacing w:val="-29"/>
          <w:w w:val="90"/>
          <w:lang w:val="en-US"/>
        </w:rPr>
        <w:t xml:space="preserve"> </w:t>
      </w:r>
      <w:r w:rsidRPr="008E4C13">
        <w:rPr>
          <w:rFonts w:ascii="Lucida Sans Unicode"/>
          <w:w w:val="90"/>
          <w:lang w:val="en-US"/>
        </w:rPr>
        <w:t>.</w:t>
      </w:r>
      <w:proofErr w:type="gramEnd"/>
      <w:r w:rsidRPr="008E4C13">
        <w:rPr>
          <w:rFonts w:ascii="Lucida Sans Unicode"/>
          <w:spacing w:val="-29"/>
          <w:w w:val="90"/>
          <w:lang w:val="en-US"/>
        </w:rPr>
        <w:t xml:space="preserve"> </w:t>
      </w:r>
      <w:r w:rsidRPr="008E4C13">
        <w:rPr>
          <w:rFonts w:ascii="Lucida Sans Unicode"/>
          <w:spacing w:val="16"/>
          <w:w w:val="90"/>
          <w:lang w:val="en-US"/>
        </w:rPr>
        <w:t>connect</w:t>
      </w:r>
      <w:r w:rsidRPr="008E4C13">
        <w:rPr>
          <w:rFonts w:ascii="Lucida Sans Unicode"/>
          <w:spacing w:val="-24"/>
          <w:w w:val="90"/>
          <w:lang w:val="en-US"/>
        </w:rPr>
        <w:t xml:space="preserve"> </w:t>
      </w:r>
      <w:r w:rsidRPr="008E4C13">
        <w:rPr>
          <w:rFonts w:ascii="Lucida Sans Unicode"/>
          <w:spacing w:val="10"/>
          <w:w w:val="90"/>
          <w:lang w:val="en-US"/>
        </w:rPr>
        <w:t>(**</w:t>
      </w:r>
      <w:r w:rsidRPr="008E4C13">
        <w:rPr>
          <w:rFonts w:ascii="Lucida Sans Unicode"/>
          <w:spacing w:val="-24"/>
          <w:w w:val="90"/>
          <w:lang w:val="en-US"/>
        </w:rPr>
        <w:t xml:space="preserve"> </w:t>
      </w:r>
      <w:proofErr w:type="gramStart"/>
      <w:r w:rsidRPr="008E4C13">
        <w:rPr>
          <w:rFonts w:ascii="Lucida Sans Unicode"/>
          <w:spacing w:val="15"/>
          <w:w w:val="90"/>
          <w:lang w:val="en-US"/>
        </w:rPr>
        <w:t>params</w:t>
      </w:r>
      <w:r w:rsidRPr="008E4C13">
        <w:rPr>
          <w:rFonts w:ascii="Lucida Sans Unicode"/>
          <w:spacing w:val="-31"/>
          <w:w w:val="90"/>
          <w:lang w:val="en-US"/>
        </w:rPr>
        <w:t xml:space="preserve"> </w:t>
      </w:r>
      <w:r w:rsidRPr="008E4C13">
        <w:rPr>
          <w:rFonts w:ascii="Lucida Sans Unicode"/>
          <w:spacing w:val="-10"/>
          <w:w w:val="90"/>
          <w:lang w:val="en-US"/>
        </w:rPr>
        <w:t>)</w:t>
      </w:r>
      <w:proofErr w:type="gramEnd"/>
    </w:p>
    <w:p w14:paraId="391B5DC4" w14:textId="77777777" w:rsidR="00854AE3" w:rsidRPr="008E4C13" w:rsidRDefault="006C76DB">
      <w:pPr>
        <w:spacing w:line="231" w:lineRule="exact"/>
        <w:ind w:left="1619"/>
        <w:rPr>
          <w:rFonts w:ascii="Cambria"/>
          <w:i/>
          <w:lang w:val="en-US"/>
        </w:rPr>
      </w:pPr>
      <w:r w:rsidRPr="008E4C13">
        <w:rPr>
          <w:rFonts w:ascii="Cambria"/>
          <w:i/>
          <w:lang w:val="en-US"/>
        </w:rPr>
        <w:t>#</w:t>
      </w:r>
      <w:r w:rsidRPr="008E4C13">
        <w:rPr>
          <w:rFonts w:ascii="Cambria"/>
          <w:i/>
          <w:spacing w:val="35"/>
          <w:lang w:val="en-US"/>
        </w:rPr>
        <w:t xml:space="preserve">  </w:t>
      </w:r>
      <w:proofErr w:type="gramStart"/>
      <w:r w:rsidRPr="008E4C13">
        <w:rPr>
          <w:rFonts w:ascii="Cambria"/>
          <w:i/>
          <w:spacing w:val="15"/>
          <w:lang w:val="en-US"/>
        </w:rPr>
        <w:t>Create</w:t>
      </w:r>
      <w:r w:rsidRPr="008E4C13">
        <w:rPr>
          <w:rFonts w:ascii="Cambria"/>
          <w:i/>
          <w:spacing w:val="35"/>
          <w:lang w:val="en-US"/>
        </w:rPr>
        <w:t xml:space="preserve">  </w:t>
      </w:r>
      <w:r w:rsidRPr="008E4C13">
        <w:rPr>
          <w:rFonts w:ascii="Cambria"/>
          <w:i/>
          <w:lang w:val="en-US"/>
        </w:rPr>
        <w:t>a</w:t>
      </w:r>
      <w:proofErr w:type="gramEnd"/>
      <w:r w:rsidRPr="008E4C13">
        <w:rPr>
          <w:rFonts w:ascii="Cambria"/>
          <w:i/>
          <w:spacing w:val="34"/>
          <w:lang w:val="en-US"/>
        </w:rPr>
        <w:t xml:space="preserve">  </w:t>
      </w:r>
      <w:r w:rsidRPr="008E4C13">
        <w:rPr>
          <w:rFonts w:ascii="Cambria"/>
          <w:i/>
          <w:spacing w:val="10"/>
          <w:lang w:val="en-US"/>
        </w:rPr>
        <w:t>new</w:t>
      </w:r>
      <w:r w:rsidRPr="008E4C13">
        <w:rPr>
          <w:rFonts w:ascii="Cambria"/>
          <w:i/>
          <w:spacing w:val="38"/>
          <w:lang w:val="en-US"/>
        </w:rPr>
        <w:t xml:space="preserve">  </w:t>
      </w:r>
      <w:r w:rsidRPr="008E4C13">
        <w:rPr>
          <w:rFonts w:ascii="Cambria"/>
          <w:i/>
          <w:spacing w:val="13"/>
          <w:lang w:val="en-US"/>
        </w:rPr>
        <w:t>cursor</w:t>
      </w:r>
    </w:p>
    <w:p w14:paraId="69E8FF0B" w14:textId="77777777" w:rsidR="00854AE3" w:rsidRPr="008E4C13" w:rsidRDefault="006C76DB">
      <w:pPr>
        <w:spacing w:line="311" w:lineRule="exact"/>
        <w:ind w:left="1625"/>
        <w:rPr>
          <w:rFonts w:ascii="Lucida Sans Unicode"/>
          <w:lang w:val="en-US"/>
        </w:rPr>
      </w:pPr>
      <w:r w:rsidRPr="008E4C13">
        <w:rPr>
          <w:rFonts w:ascii="Lucida Sans Unicode"/>
          <w:spacing w:val="10"/>
          <w:lang w:val="en-US"/>
        </w:rPr>
        <w:t>cur</w:t>
      </w:r>
      <w:r w:rsidRPr="008E4C13">
        <w:rPr>
          <w:rFonts w:ascii="Lucida Sans Unicode"/>
          <w:spacing w:val="39"/>
          <w:lang w:val="en-US"/>
        </w:rPr>
        <w:t xml:space="preserve"> </w:t>
      </w:r>
      <w:r w:rsidRPr="008E4C13">
        <w:rPr>
          <w:rFonts w:ascii="Lucida Sans Unicode"/>
          <w:lang w:val="en-US"/>
        </w:rPr>
        <w:t>=</w:t>
      </w:r>
      <w:r w:rsidRPr="008E4C13">
        <w:rPr>
          <w:rFonts w:ascii="Lucida Sans Unicode"/>
          <w:spacing w:val="59"/>
          <w:lang w:val="en-US"/>
        </w:rPr>
        <w:t xml:space="preserve"> </w:t>
      </w:r>
      <w:proofErr w:type="gramStart"/>
      <w:r w:rsidRPr="008E4C13">
        <w:rPr>
          <w:rFonts w:ascii="Lucida Sans Unicode"/>
          <w:spacing w:val="13"/>
          <w:lang w:val="en-US"/>
        </w:rPr>
        <w:t>conn</w:t>
      </w:r>
      <w:r w:rsidRPr="008E4C13">
        <w:rPr>
          <w:rFonts w:ascii="Lucida Sans Unicode"/>
          <w:spacing w:val="-41"/>
          <w:lang w:val="en-US"/>
        </w:rPr>
        <w:t xml:space="preserve"> </w:t>
      </w:r>
      <w:r w:rsidRPr="008E4C13">
        <w:rPr>
          <w:rFonts w:ascii="Lucida Sans Unicode"/>
          <w:lang w:val="en-US"/>
        </w:rPr>
        <w:t>.</w:t>
      </w:r>
      <w:proofErr w:type="gramEnd"/>
      <w:r w:rsidRPr="008E4C13">
        <w:rPr>
          <w:rFonts w:ascii="Lucida Sans Unicode"/>
          <w:spacing w:val="-40"/>
          <w:lang w:val="en-US"/>
        </w:rPr>
        <w:t xml:space="preserve"> </w:t>
      </w:r>
      <w:r w:rsidRPr="008E4C13">
        <w:rPr>
          <w:rFonts w:ascii="Lucida Sans Unicode"/>
          <w:spacing w:val="15"/>
          <w:lang w:val="en-US"/>
        </w:rPr>
        <w:t>cursor</w:t>
      </w:r>
      <w:r w:rsidRPr="008E4C13">
        <w:rPr>
          <w:rFonts w:ascii="Lucida Sans Unicode"/>
          <w:spacing w:val="-36"/>
          <w:lang w:val="en-US"/>
        </w:rPr>
        <w:t xml:space="preserve"> </w:t>
      </w:r>
      <w:r w:rsidRPr="008E4C13">
        <w:rPr>
          <w:rFonts w:ascii="Lucida Sans Unicode"/>
          <w:spacing w:val="-5"/>
          <w:lang w:val="en-US"/>
        </w:rPr>
        <w:t>()</w:t>
      </w:r>
    </w:p>
    <w:p w14:paraId="2A8D36D8" w14:textId="77777777" w:rsidR="00854AE3" w:rsidRPr="008E4C13" w:rsidRDefault="006C76DB">
      <w:pPr>
        <w:spacing w:line="231" w:lineRule="exact"/>
        <w:ind w:left="1619"/>
        <w:rPr>
          <w:rFonts w:ascii="Cambria"/>
          <w:i/>
          <w:lang w:val="en-US"/>
        </w:rPr>
      </w:pPr>
      <w:r w:rsidRPr="008E4C13">
        <w:rPr>
          <w:rFonts w:ascii="Cambria"/>
          <w:i/>
          <w:w w:val="105"/>
          <w:lang w:val="en-US"/>
        </w:rPr>
        <w:t>#</w:t>
      </w:r>
      <w:r w:rsidRPr="008E4C13">
        <w:rPr>
          <w:rFonts w:ascii="Cambria"/>
          <w:i/>
          <w:spacing w:val="28"/>
          <w:w w:val="105"/>
          <w:lang w:val="en-US"/>
        </w:rPr>
        <w:t xml:space="preserve">  </w:t>
      </w:r>
      <w:proofErr w:type="gramStart"/>
      <w:r w:rsidRPr="008E4C13">
        <w:rPr>
          <w:rFonts w:ascii="Cambria"/>
          <w:i/>
          <w:spacing w:val="16"/>
          <w:w w:val="105"/>
          <w:lang w:val="en-US"/>
        </w:rPr>
        <w:t>Execute</w:t>
      </w:r>
      <w:r w:rsidRPr="008E4C13">
        <w:rPr>
          <w:rFonts w:ascii="Cambria"/>
          <w:i/>
          <w:spacing w:val="32"/>
          <w:w w:val="105"/>
          <w:lang w:val="en-US"/>
        </w:rPr>
        <w:t xml:space="preserve">  </w:t>
      </w:r>
      <w:r w:rsidRPr="008E4C13">
        <w:rPr>
          <w:rFonts w:ascii="Cambria"/>
          <w:i/>
          <w:spacing w:val="10"/>
          <w:w w:val="105"/>
          <w:lang w:val="en-US"/>
        </w:rPr>
        <w:t>the</w:t>
      </w:r>
      <w:proofErr w:type="gramEnd"/>
      <w:r w:rsidRPr="008E4C13">
        <w:rPr>
          <w:rFonts w:ascii="Cambria"/>
          <w:i/>
          <w:spacing w:val="32"/>
          <w:w w:val="105"/>
          <w:lang w:val="en-US"/>
        </w:rPr>
        <w:t xml:space="preserve">  </w:t>
      </w:r>
      <w:r w:rsidRPr="008E4C13">
        <w:rPr>
          <w:rFonts w:ascii="Cambria"/>
          <w:i/>
          <w:spacing w:val="15"/>
          <w:w w:val="105"/>
          <w:lang w:val="en-US"/>
        </w:rPr>
        <w:t>INSERT</w:t>
      </w:r>
      <w:r w:rsidRPr="008E4C13">
        <w:rPr>
          <w:rFonts w:ascii="Cambria"/>
          <w:i/>
          <w:spacing w:val="33"/>
          <w:w w:val="105"/>
          <w:lang w:val="en-US"/>
        </w:rPr>
        <w:t xml:space="preserve">  </w:t>
      </w:r>
      <w:r w:rsidRPr="008E4C13">
        <w:rPr>
          <w:rFonts w:ascii="Cambria"/>
          <w:i/>
          <w:spacing w:val="15"/>
          <w:w w:val="105"/>
          <w:lang w:val="en-US"/>
        </w:rPr>
        <w:t>statement</w:t>
      </w:r>
    </w:p>
    <w:p w14:paraId="067DBAE3" w14:textId="77777777" w:rsidR="00854AE3" w:rsidRPr="008E4C13" w:rsidRDefault="006C76DB">
      <w:pPr>
        <w:spacing w:line="311" w:lineRule="exact"/>
        <w:ind w:left="1625"/>
        <w:rPr>
          <w:rFonts w:ascii="Lucida Sans Unicode"/>
          <w:lang w:val="en-US"/>
        </w:rPr>
      </w:pPr>
      <w:r w:rsidRPr="008E4C13">
        <w:rPr>
          <w:rFonts w:ascii="Lucida Sans Unicode"/>
          <w:spacing w:val="15"/>
          <w:lang w:val="en-US"/>
        </w:rPr>
        <w:t>cur.</w:t>
      </w:r>
      <w:r w:rsidRPr="008E4C13">
        <w:rPr>
          <w:rFonts w:ascii="Lucida Sans Unicode"/>
          <w:spacing w:val="-39"/>
          <w:lang w:val="en-US"/>
        </w:rPr>
        <w:t xml:space="preserve"> </w:t>
      </w:r>
      <w:r w:rsidRPr="008E4C13">
        <w:rPr>
          <w:rFonts w:ascii="Lucida Sans Unicode"/>
          <w:spacing w:val="16"/>
          <w:lang w:val="en-US"/>
        </w:rPr>
        <w:t>execute</w:t>
      </w:r>
      <w:r w:rsidRPr="008E4C13">
        <w:rPr>
          <w:rFonts w:ascii="Lucida Sans Unicode"/>
          <w:spacing w:val="-39"/>
          <w:lang w:val="en-US"/>
        </w:rPr>
        <w:t xml:space="preserve"> </w:t>
      </w:r>
      <w:proofErr w:type="gramStart"/>
      <w:r w:rsidRPr="008E4C13">
        <w:rPr>
          <w:rFonts w:ascii="Lucida Sans Unicode"/>
          <w:lang w:val="en-US"/>
        </w:rPr>
        <w:t>(</w:t>
      </w:r>
      <w:r w:rsidRPr="008E4C13">
        <w:rPr>
          <w:rFonts w:ascii="Lucida Sans Unicode"/>
          <w:spacing w:val="-46"/>
          <w:lang w:val="en-US"/>
        </w:rPr>
        <w:t xml:space="preserve"> </w:t>
      </w:r>
      <w:proofErr w:type="spellStart"/>
      <w:r w:rsidRPr="008E4C13">
        <w:rPr>
          <w:rFonts w:ascii="Lucida Sans Unicode"/>
          <w:lang w:val="en-US"/>
        </w:rPr>
        <w:t>sql</w:t>
      </w:r>
      <w:proofErr w:type="spellEnd"/>
      <w:proofErr w:type="gramEnd"/>
      <w:r w:rsidRPr="008E4C13">
        <w:rPr>
          <w:rFonts w:ascii="Lucida Sans Unicode"/>
          <w:spacing w:val="-32"/>
          <w:lang w:val="en-US"/>
        </w:rPr>
        <w:t xml:space="preserve"> </w:t>
      </w:r>
      <w:r w:rsidRPr="008E4C13">
        <w:rPr>
          <w:rFonts w:ascii="Lucida Sans Unicode"/>
          <w:lang w:val="en-US"/>
        </w:rPr>
        <w:t>,</w:t>
      </w:r>
      <w:r w:rsidRPr="008E4C13">
        <w:rPr>
          <w:rFonts w:ascii="Lucida Sans Unicode"/>
          <w:spacing w:val="77"/>
          <w:lang w:val="en-US"/>
        </w:rPr>
        <w:t xml:space="preserve"> </w:t>
      </w:r>
      <w:r w:rsidRPr="008E4C13">
        <w:rPr>
          <w:rFonts w:ascii="Lucida Sans Unicode"/>
          <w:lang w:val="en-US"/>
        </w:rPr>
        <w:t>(</w:t>
      </w:r>
      <w:r w:rsidRPr="008E4C13">
        <w:rPr>
          <w:rFonts w:ascii="Lucida Sans Unicode"/>
          <w:spacing w:val="-40"/>
          <w:lang w:val="en-US"/>
        </w:rPr>
        <w:t xml:space="preserve"> </w:t>
      </w:r>
      <w:proofErr w:type="spellStart"/>
      <w:r w:rsidRPr="008E4C13">
        <w:rPr>
          <w:rFonts w:ascii="Lucida Sans Unicode"/>
          <w:spacing w:val="16"/>
          <w:lang w:val="en-US"/>
        </w:rPr>
        <w:t>mean_radius</w:t>
      </w:r>
      <w:proofErr w:type="spellEnd"/>
      <w:r w:rsidRPr="008E4C13">
        <w:rPr>
          <w:rFonts w:ascii="Lucida Sans Unicode"/>
          <w:spacing w:val="-21"/>
          <w:lang w:val="en-US"/>
        </w:rPr>
        <w:t xml:space="preserve"> </w:t>
      </w:r>
      <w:r w:rsidRPr="008E4C13">
        <w:rPr>
          <w:rFonts w:ascii="Lucida Sans Unicode"/>
          <w:lang w:val="en-US"/>
        </w:rPr>
        <w:t>,</w:t>
      </w:r>
      <w:r w:rsidRPr="008E4C13">
        <w:rPr>
          <w:rFonts w:ascii="Lucida Sans Unicode"/>
          <w:spacing w:val="57"/>
          <w:w w:val="150"/>
          <w:lang w:val="en-US"/>
        </w:rPr>
        <w:t xml:space="preserve"> </w:t>
      </w:r>
      <w:proofErr w:type="spellStart"/>
      <w:r w:rsidRPr="008E4C13">
        <w:rPr>
          <w:rFonts w:ascii="Lucida Sans Unicode"/>
          <w:spacing w:val="18"/>
          <w:lang w:val="en-US"/>
        </w:rPr>
        <w:t>mean_x_coordinate</w:t>
      </w:r>
      <w:proofErr w:type="spellEnd"/>
      <w:r w:rsidRPr="008E4C13">
        <w:rPr>
          <w:rFonts w:ascii="Lucida Sans Unicode"/>
          <w:spacing w:val="-18"/>
          <w:lang w:val="en-US"/>
        </w:rPr>
        <w:t xml:space="preserve"> </w:t>
      </w:r>
      <w:r w:rsidRPr="008E4C13">
        <w:rPr>
          <w:rFonts w:ascii="Lucida Sans Unicode"/>
          <w:lang w:val="en-US"/>
        </w:rPr>
        <w:t>,</w:t>
      </w:r>
      <w:r w:rsidRPr="008E4C13">
        <w:rPr>
          <w:rFonts w:ascii="Lucida Sans Unicode"/>
          <w:spacing w:val="57"/>
          <w:w w:val="150"/>
          <w:lang w:val="en-US"/>
        </w:rPr>
        <w:t xml:space="preserve"> </w:t>
      </w:r>
      <w:proofErr w:type="spellStart"/>
      <w:r w:rsidRPr="008E4C13">
        <w:rPr>
          <w:rFonts w:ascii="Lucida Sans Unicode"/>
          <w:spacing w:val="10"/>
          <w:lang w:val="en-US"/>
        </w:rPr>
        <w:t>mean_y_coordinate</w:t>
      </w:r>
      <w:proofErr w:type="spellEnd"/>
    </w:p>
    <w:p w14:paraId="207755B5" w14:textId="77777777" w:rsidR="00854AE3" w:rsidRPr="008E4C13" w:rsidRDefault="006C76DB">
      <w:pPr>
        <w:spacing w:line="231" w:lineRule="exact"/>
        <w:ind w:left="1619"/>
        <w:rPr>
          <w:rFonts w:ascii="Cambria"/>
          <w:i/>
          <w:lang w:val="en-US"/>
        </w:rPr>
      </w:pPr>
      <w:r w:rsidRPr="008E4C13">
        <w:rPr>
          <w:rFonts w:ascii="Cambria"/>
          <w:i/>
          <w:w w:val="110"/>
          <w:lang w:val="en-US"/>
        </w:rPr>
        <w:t>#</w:t>
      </w:r>
      <w:r w:rsidRPr="008E4C13">
        <w:rPr>
          <w:rFonts w:ascii="Cambria"/>
          <w:i/>
          <w:spacing w:val="73"/>
          <w:w w:val="150"/>
          <w:lang w:val="en-US"/>
        </w:rPr>
        <w:t xml:space="preserve"> </w:t>
      </w:r>
      <w:r w:rsidRPr="008E4C13">
        <w:rPr>
          <w:rFonts w:ascii="Cambria"/>
          <w:i/>
          <w:spacing w:val="15"/>
          <w:w w:val="110"/>
          <w:lang w:val="en-US"/>
        </w:rPr>
        <w:t>Commit</w:t>
      </w:r>
      <w:r w:rsidRPr="008E4C13">
        <w:rPr>
          <w:rFonts w:ascii="Cambria"/>
          <w:i/>
          <w:spacing w:val="79"/>
          <w:w w:val="150"/>
          <w:lang w:val="en-US"/>
        </w:rPr>
        <w:t xml:space="preserve"> </w:t>
      </w:r>
      <w:proofErr w:type="gramStart"/>
      <w:r w:rsidRPr="008E4C13">
        <w:rPr>
          <w:rFonts w:ascii="Cambria"/>
          <w:i/>
          <w:spacing w:val="10"/>
          <w:w w:val="110"/>
          <w:lang w:val="en-US"/>
        </w:rPr>
        <w:t>the</w:t>
      </w:r>
      <w:r w:rsidRPr="008E4C13">
        <w:rPr>
          <w:rFonts w:ascii="Cambria"/>
          <w:i/>
          <w:spacing w:val="23"/>
          <w:w w:val="110"/>
          <w:lang w:val="en-US"/>
        </w:rPr>
        <w:t xml:space="preserve">  </w:t>
      </w:r>
      <w:r w:rsidRPr="008E4C13">
        <w:rPr>
          <w:rFonts w:ascii="Cambria"/>
          <w:i/>
          <w:spacing w:val="16"/>
          <w:w w:val="110"/>
          <w:lang w:val="en-US"/>
        </w:rPr>
        <w:t>changes</w:t>
      </w:r>
      <w:proofErr w:type="gramEnd"/>
      <w:r w:rsidRPr="008E4C13">
        <w:rPr>
          <w:rFonts w:ascii="Cambria"/>
          <w:i/>
          <w:spacing w:val="78"/>
          <w:w w:val="150"/>
          <w:lang w:val="en-US"/>
        </w:rPr>
        <w:t xml:space="preserve"> </w:t>
      </w:r>
      <w:r w:rsidRPr="008E4C13">
        <w:rPr>
          <w:rFonts w:ascii="Cambria"/>
          <w:i/>
          <w:w w:val="110"/>
          <w:lang w:val="en-US"/>
        </w:rPr>
        <w:t>to</w:t>
      </w:r>
      <w:r w:rsidRPr="008E4C13">
        <w:rPr>
          <w:rFonts w:ascii="Cambria"/>
          <w:i/>
          <w:spacing w:val="75"/>
          <w:w w:val="150"/>
          <w:lang w:val="en-US"/>
        </w:rPr>
        <w:t xml:space="preserve"> </w:t>
      </w:r>
      <w:r w:rsidRPr="008E4C13">
        <w:rPr>
          <w:rFonts w:ascii="Cambria"/>
          <w:i/>
          <w:spacing w:val="10"/>
          <w:w w:val="110"/>
          <w:lang w:val="en-US"/>
        </w:rPr>
        <w:t>the</w:t>
      </w:r>
      <w:r w:rsidRPr="008E4C13">
        <w:rPr>
          <w:rFonts w:ascii="Cambria"/>
          <w:i/>
          <w:spacing w:val="79"/>
          <w:w w:val="150"/>
          <w:lang w:val="en-US"/>
        </w:rPr>
        <w:t xml:space="preserve"> </w:t>
      </w:r>
      <w:r w:rsidRPr="008E4C13">
        <w:rPr>
          <w:rFonts w:ascii="Cambria"/>
          <w:i/>
          <w:spacing w:val="15"/>
          <w:w w:val="110"/>
          <w:lang w:val="en-US"/>
        </w:rPr>
        <w:t>database</w:t>
      </w:r>
    </w:p>
    <w:p w14:paraId="1D1FBFEC" w14:textId="77777777" w:rsidR="00854AE3" w:rsidRPr="008E4C13" w:rsidRDefault="006C76DB">
      <w:pPr>
        <w:spacing w:line="295" w:lineRule="exact"/>
        <w:ind w:left="1626"/>
        <w:rPr>
          <w:rFonts w:ascii="Lucida Sans Unicode"/>
          <w:lang w:val="en-US"/>
        </w:rPr>
      </w:pPr>
      <w:proofErr w:type="gramStart"/>
      <w:r w:rsidRPr="008E4C13">
        <w:rPr>
          <w:rFonts w:ascii="Lucida Sans Unicode"/>
          <w:spacing w:val="13"/>
          <w:w w:val="85"/>
          <w:lang w:val="en-US"/>
        </w:rPr>
        <w:t>conn</w:t>
      </w:r>
      <w:r w:rsidRPr="008E4C13">
        <w:rPr>
          <w:rFonts w:ascii="Lucida Sans Unicode"/>
          <w:spacing w:val="-14"/>
          <w:w w:val="85"/>
          <w:lang w:val="en-US"/>
        </w:rPr>
        <w:t xml:space="preserve"> </w:t>
      </w:r>
      <w:r w:rsidRPr="008E4C13">
        <w:rPr>
          <w:rFonts w:ascii="Lucida Sans Unicode"/>
          <w:w w:val="85"/>
          <w:lang w:val="en-US"/>
        </w:rPr>
        <w:t>.</w:t>
      </w:r>
      <w:proofErr w:type="gramEnd"/>
      <w:r w:rsidRPr="008E4C13">
        <w:rPr>
          <w:rFonts w:ascii="Lucida Sans Unicode"/>
          <w:spacing w:val="-13"/>
          <w:w w:val="85"/>
          <w:lang w:val="en-US"/>
        </w:rPr>
        <w:t xml:space="preserve"> </w:t>
      </w:r>
      <w:r w:rsidRPr="008E4C13">
        <w:rPr>
          <w:rFonts w:ascii="Lucida Sans Unicode"/>
          <w:spacing w:val="15"/>
          <w:w w:val="85"/>
          <w:lang w:val="en-US"/>
        </w:rPr>
        <w:t>commit</w:t>
      </w:r>
      <w:r w:rsidRPr="008E4C13">
        <w:rPr>
          <w:rFonts w:ascii="Lucida Sans Unicode"/>
          <w:spacing w:val="-5"/>
          <w:w w:val="85"/>
          <w:lang w:val="en-US"/>
        </w:rPr>
        <w:t xml:space="preserve"> ()</w:t>
      </w:r>
    </w:p>
    <w:p w14:paraId="661278EE" w14:textId="77777777" w:rsidR="00854AE3" w:rsidRPr="008E4C13" w:rsidRDefault="006C76DB">
      <w:pPr>
        <w:spacing w:line="287" w:lineRule="exact"/>
        <w:ind w:left="1627"/>
        <w:rPr>
          <w:rFonts w:ascii="Lucida Sans Unicode" w:hAnsi="Lucida Sans Unicode"/>
          <w:lang w:val="en-US"/>
        </w:rPr>
      </w:pPr>
      <w:proofErr w:type="gramStart"/>
      <w:r w:rsidRPr="008E4C13">
        <w:rPr>
          <w:rFonts w:ascii="Lucida Sans Unicode" w:hAnsi="Lucida Sans Unicode"/>
          <w:spacing w:val="17"/>
          <w:w w:val="110"/>
          <w:lang w:val="en-US"/>
        </w:rPr>
        <w:t>print(</w:t>
      </w:r>
      <w:proofErr w:type="gramEnd"/>
      <w:r w:rsidRPr="008E4C13">
        <w:rPr>
          <w:rFonts w:ascii="Lucida Sans Unicode" w:hAnsi="Lucida Sans Unicode"/>
          <w:spacing w:val="17"/>
          <w:w w:val="110"/>
          <w:lang w:val="en-US"/>
        </w:rPr>
        <w:t>"</w:t>
      </w:r>
      <w:r w:rsidRPr="008E4C13">
        <w:rPr>
          <w:rFonts w:ascii="Lucida Sans Unicode" w:hAnsi="Lucida Sans Unicode"/>
          <w:spacing w:val="-39"/>
          <w:w w:val="110"/>
          <w:lang w:val="en-US"/>
        </w:rPr>
        <w:t xml:space="preserve"> </w:t>
      </w:r>
      <w:r w:rsidRPr="008E4C13">
        <w:rPr>
          <w:rFonts w:ascii="Lucida Sans Unicode" w:hAnsi="Lucida Sans Unicode"/>
          <w:spacing w:val="18"/>
          <w:w w:val="110"/>
          <w:lang w:val="en-US"/>
        </w:rPr>
        <w:t>Statistics</w:t>
      </w:r>
      <w:r w:rsidRPr="008E4C13">
        <w:rPr>
          <w:rFonts w:ascii="Lucida Sans Unicode" w:hAnsi="Lucida Sans Unicode"/>
          <w:spacing w:val="-40"/>
          <w:w w:val="110"/>
          <w:lang w:val="en-US"/>
        </w:rPr>
        <w:t xml:space="preserve"> </w:t>
      </w:r>
      <w:r w:rsidRPr="008E4C13">
        <w:rPr>
          <w:rFonts w:ascii="Lucida Sans Unicode" w:hAnsi="Lucida Sans Unicode"/>
          <w:spacing w:val="18"/>
          <w:w w:val="110"/>
          <w:lang w:val="en-US"/>
        </w:rPr>
        <w:t>␣inserted</w:t>
      </w:r>
      <w:r w:rsidRPr="008E4C13">
        <w:rPr>
          <w:rFonts w:ascii="Lucida Sans Unicode" w:hAnsi="Lucida Sans Unicode"/>
          <w:spacing w:val="-40"/>
          <w:w w:val="110"/>
          <w:lang w:val="en-US"/>
        </w:rPr>
        <w:t xml:space="preserve"> </w:t>
      </w:r>
      <w:r w:rsidRPr="008E4C13">
        <w:rPr>
          <w:rFonts w:ascii="Lucida Sans Unicode" w:hAnsi="Lucida Sans Unicode"/>
          <w:spacing w:val="16"/>
          <w:w w:val="110"/>
          <w:lang w:val="en-US"/>
        </w:rPr>
        <w:t>␣into</w:t>
      </w:r>
      <w:r w:rsidRPr="008E4C13">
        <w:rPr>
          <w:rFonts w:ascii="Lucida Sans Unicode" w:hAnsi="Lucida Sans Unicode"/>
          <w:spacing w:val="-43"/>
          <w:w w:val="110"/>
          <w:lang w:val="en-US"/>
        </w:rPr>
        <w:t xml:space="preserve"> </w:t>
      </w:r>
      <w:r w:rsidRPr="008E4C13">
        <w:rPr>
          <w:rFonts w:ascii="Lucida Sans Unicode" w:hAnsi="Lucida Sans Unicode"/>
          <w:spacing w:val="15"/>
          <w:w w:val="110"/>
          <w:lang w:val="en-US"/>
        </w:rPr>
        <w:t>␣the</w:t>
      </w:r>
      <w:r w:rsidRPr="008E4C13">
        <w:rPr>
          <w:rFonts w:ascii="Lucida Sans Unicode" w:hAnsi="Lucida Sans Unicode"/>
          <w:spacing w:val="-43"/>
          <w:w w:val="110"/>
          <w:lang w:val="en-US"/>
        </w:rPr>
        <w:t xml:space="preserve"> </w:t>
      </w:r>
      <w:r w:rsidRPr="008E4C13">
        <w:rPr>
          <w:rFonts w:ascii="Lucida Sans Unicode" w:hAnsi="Lucida Sans Unicode"/>
          <w:spacing w:val="19"/>
          <w:w w:val="110"/>
          <w:lang w:val="en-US"/>
        </w:rPr>
        <w:t>␣database</w:t>
      </w:r>
      <w:r w:rsidRPr="008E4C13">
        <w:rPr>
          <w:rFonts w:ascii="Lucida Sans Unicode" w:hAnsi="Lucida Sans Unicode"/>
          <w:spacing w:val="-41"/>
          <w:w w:val="110"/>
          <w:lang w:val="en-US"/>
        </w:rPr>
        <w:t xml:space="preserve"> </w:t>
      </w:r>
      <w:r w:rsidRPr="008E4C13">
        <w:rPr>
          <w:rFonts w:ascii="Lucida Sans Unicode" w:hAnsi="Lucida Sans Unicode"/>
          <w:spacing w:val="9"/>
          <w:w w:val="110"/>
          <w:lang w:val="en-US"/>
        </w:rPr>
        <w:t>.")</w:t>
      </w:r>
    </w:p>
    <w:p w14:paraId="6DB62524" w14:textId="77777777" w:rsidR="00854AE3" w:rsidRPr="008E4C13" w:rsidRDefault="006C76DB">
      <w:pPr>
        <w:spacing w:line="231" w:lineRule="exact"/>
        <w:ind w:left="1619"/>
        <w:rPr>
          <w:rFonts w:ascii="Cambria"/>
          <w:i/>
          <w:lang w:val="en-US"/>
        </w:rPr>
      </w:pPr>
      <w:r w:rsidRPr="008E4C13">
        <w:rPr>
          <w:rFonts w:ascii="Cambria"/>
          <w:i/>
          <w:w w:val="110"/>
          <w:lang w:val="en-US"/>
        </w:rPr>
        <w:t>#</w:t>
      </w:r>
      <w:r w:rsidRPr="008E4C13">
        <w:rPr>
          <w:rFonts w:ascii="Cambria"/>
          <w:i/>
          <w:spacing w:val="74"/>
          <w:w w:val="150"/>
          <w:lang w:val="en-US"/>
        </w:rPr>
        <w:t xml:space="preserve"> </w:t>
      </w:r>
      <w:proofErr w:type="gramStart"/>
      <w:r w:rsidRPr="008E4C13">
        <w:rPr>
          <w:rFonts w:ascii="Cambria"/>
          <w:i/>
          <w:spacing w:val="14"/>
          <w:w w:val="110"/>
          <w:lang w:val="en-US"/>
        </w:rPr>
        <w:t>Close</w:t>
      </w:r>
      <w:r w:rsidRPr="008E4C13">
        <w:rPr>
          <w:rFonts w:ascii="Cambria"/>
          <w:i/>
          <w:spacing w:val="25"/>
          <w:w w:val="110"/>
          <w:lang w:val="en-US"/>
        </w:rPr>
        <w:t xml:space="preserve">  </w:t>
      </w:r>
      <w:r w:rsidRPr="008E4C13">
        <w:rPr>
          <w:rFonts w:ascii="Cambria"/>
          <w:i/>
          <w:spacing w:val="18"/>
          <w:w w:val="110"/>
          <w:lang w:val="en-US"/>
        </w:rPr>
        <w:t>communication</w:t>
      </w:r>
      <w:proofErr w:type="gramEnd"/>
      <w:r w:rsidRPr="008E4C13">
        <w:rPr>
          <w:rFonts w:ascii="Cambria"/>
          <w:i/>
          <w:spacing w:val="24"/>
          <w:w w:val="110"/>
          <w:lang w:val="en-US"/>
        </w:rPr>
        <w:t xml:space="preserve">  </w:t>
      </w:r>
      <w:r w:rsidRPr="008E4C13">
        <w:rPr>
          <w:rFonts w:ascii="Cambria"/>
          <w:i/>
          <w:spacing w:val="13"/>
          <w:w w:val="110"/>
          <w:lang w:val="en-US"/>
        </w:rPr>
        <w:t>with</w:t>
      </w:r>
      <w:r w:rsidRPr="008E4C13">
        <w:rPr>
          <w:rFonts w:ascii="Cambria"/>
          <w:i/>
          <w:spacing w:val="23"/>
          <w:w w:val="110"/>
          <w:lang w:val="en-US"/>
        </w:rPr>
        <w:t xml:space="preserve">  </w:t>
      </w:r>
      <w:r w:rsidRPr="008E4C13">
        <w:rPr>
          <w:rFonts w:ascii="Cambria"/>
          <w:i/>
          <w:spacing w:val="10"/>
          <w:w w:val="110"/>
          <w:lang w:val="en-US"/>
        </w:rPr>
        <w:t>the</w:t>
      </w:r>
      <w:r w:rsidRPr="008E4C13">
        <w:rPr>
          <w:rFonts w:ascii="Cambria"/>
          <w:i/>
          <w:spacing w:val="24"/>
          <w:w w:val="110"/>
          <w:lang w:val="en-US"/>
        </w:rPr>
        <w:t xml:space="preserve">  </w:t>
      </w:r>
      <w:r w:rsidRPr="008E4C13">
        <w:rPr>
          <w:rFonts w:ascii="Cambria"/>
          <w:i/>
          <w:spacing w:val="15"/>
          <w:w w:val="110"/>
          <w:lang w:val="en-US"/>
        </w:rPr>
        <w:t>database</w:t>
      </w:r>
    </w:p>
    <w:p w14:paraId="7FBBB861" w14:textId="77777777" w:rsidR="00854AE3" w:rsidRPr="008E4C13" w:rsidRDefault="006C76DB">
      <w:pPr>
        <w:spacing w:line="295" w:lineRule="exact"/>
        <w:ind w:left="1625"/>
        <w:rPr>
          <w:rFonts w:ascii="Lucida Sans Unicode"/>
          <w:lang w:val="en-US"/>
        </w:rPr>
      </w:pPr>
      <w:r w:rsidRPr="008E4C13">
        <w:rPr>
          <w:rFonts w:ascii="Lucida Sans Unicode"/>
          <w:spacing w:val="15"/>
          <w:lang w:val="en-US"/>
        </w:rPr>
        <w:t>cur.</w:t>
      </w:r>
      <w:r w:rsidRPr="008E4C13">
        <w:rPr>
          <w:rFonts w:ascii="Lucida Sans Unicode"/>
          <w:spacing w:val="-13"/>
          <w:lang w:val="en-US"/>
        </w:rPr>
        <w:t xml:space="preserve"> </w:t>
      </w:r>
      <w:r w:rsidRPr="008E4C13">
        <w:rPr>
          <w:rFonts w:ascii="Lucida Sans Unicode"/>
          <w:spacing w:val="14"/>
          <w:lang w:val="en-US"/>
        </w:rPr>
        <w:t>close</w:t>
      </w:r>
      <w:r w:rsidRPr="008E4C13">
        <w:rPr>
          <w:rFonts w:ascii="Lucida Sans Unicode"/>
          <w:spacing w:val="-4"/>
          <w:lang w:val="en-US"/>
        </w:rPr>
        <w:t xml:space="preserve"> </w:t>
      </w:r>
      <w:r w:rsidRPr="008E4C13">
        <w:rPr>
          <w:rFonts w:ascii="Lucida Sans Unicode"/>
          <w:spacing w:val="-5"/>
          <w:lang w:val="en-US"/>
        </w:rPr>
        <w:t>()</w:t>
      </w:r>
    </w:p>
    <w:p w14:paraId="5F9D6D6D" w14:textId="77777777" w:rsidR="00854AE3" w:rsidRPr="008E4C13" w:rsidRDefault="006C76DB">
      <w:pPr>
        <w:spacing w:before="14" w:line="192" w:lineRule="auto"/>
        <w:ind w:left="1627" w:right="2387" w:hanging="541"/>
        <w:rPr>
          <w:rFonts w:ascii="Lucida Sans Unicode"/>
          <w:lang w:val="en-US"/>
        </w:rPr>
      </w:pPr>
      <w:r w:rsidRPr="008E4C13">
        <w:rPr>
          <w:rFonts w:ascii="Lucida Sans Unicode"/>
          <w:spacing w:val="15"/>
          <w:lang w:val="en-US"/>
        </w:rPr>
        <w:t>except</w:t>
      </w:r>
      <w:r w:rsidRPr="008E4C13">
        <w:rPr>
          <w:rFonts w:ascii="Lucida Sans Unicode"/>
          <w:spacing w:val="80"/>
          <w:lang w:val="en-US"/>
        </w:rPr>
        <w:t xml:space="preserve"> </w:t>
      </w:r>
      <w:proofErr w:type="gramStart"/>
      <w:r w:rsidRPr="008E4C13">
        <w:rPr>
          <w:rFonts w:ascii="Lucida Sans Unicode"/>
          <w:lang w:val="en-US"/>
        </w:rPr>
        <w:t>(</w:t>
      </w:r>
      <w:r w:rsidRPr="008E4C13">
        <w:rPr>
          <w:rFonts w:ascii="Lucida Sans Unicode"/>
          <w:spacing w:val="-40"/>
          <w:lang w:val="en-US"/>
        </w:rPr>
        <w:t xml:space="preserve"> </w:t>
      </w:r>
      <w:r w:rsidRPr="008E4C13">
        <w:rPr>
          <w:rFonts w:ascii="Lucida Sans Unicode"/>
          <w:spacing w:val="16"/>
          <w:lang w:val="en-US"/>
        </w:rPr>
        <w:t>Exception</w:t>
      </w:r>
      <w:proofErr w:type="gramEnd"/>
      <w:r w:rsidRPr="008E4C13">
        <w:rPr>
          <w:rFonts w:ascii="Lucida Sans Unicode"/>
          <w:spacing w:val="-21"/>
          <w:lang w:val="en-US"/>
        </w:rPr>
        <w:t xml:space="preserve"> </w:t>
      </w:r>
      <w:r w:rsidRPr="008E4C13">
        <w:rPr>
          <w:rFonts w:ascii="Lucida Sans Unicode"/>
          <w:lang w:val="en-US"/>
        </w:rPr>
        <w:t>,</w:t>
      </w:r>
      <w:r w:rsidRPr="008E4C13">
        <w:rPr>
          <w:rFonts w:ascii="Lucida Sans Unicode"/>
          <w:spacing w:val="80"/>
          <w:lang w:val="en-US"/>
        </w:rPr>
        <w:t xml:space="preserve"> </w:t>
      </w:r>
      <w:proofErr w:type="spellStart"/>
      <w:r w:rsidRPr="008E4C13">
        <w:rPr>
          <w:rFonts w:ascii="Lucida Sans Unicode"/>
          <w:spacing w:val="17"/>
          <w:lang w:val="en-US"/>
        </w:rPr>
        <w:t>psycopg</w:t>
      </w:r>
      <w:proofErr w:type="spellEnd"/>
      <w:r w:rsidRPr="008E4C13">
        <w:rPr>
          <w:rFonts w:ascii="Lucida Sans Unicode"/>
          <w:spacing w:val="-50"/>
          <w:lang w:val="en-US"/>
        </w:rPr>
        <w:t xml:space="preserve"> </w:t>
      </w:r>
      <w:r w:rsidRPr="008E4C13">
        <w:rPr>
          <w:rFonts w:ascii="Lucida Sans Unicode"/>
          <w:lang w:val="en-US"/>
        </w:rPr>
        <w:t>2</w:t>
      </w:r>
      <w:r w:rsidRPr="008E4C13">
        <w:rPr>
          <w:rFonts w:ascii="Lucida Sans Unicode"/>
          <w:spacing w:val="-39"/>
          <w:lang w:val="en-US"/>
        </w:rPr>
        <w:t xml:space="preserve"> </w:t>
      </w:r>
      <w:r w:rsidRPr="008E4C13">
        <w:rPr>
          <w:rFonts w:ascii="Lucida Sans Unicode"/>
          <w:lang w:val="en-US"/>
        </w:rPr>
        <w:t>.</w:t>
      </w:r>
      <w:r w:rsidRPr="008E4C13">
        <w:rPr>
          <w:rFonts w:ascii="Lucida Sans Unicode"/>
          <w:spacing w:val="-38"/>
          <w:lang w:val="en-US"/>
        </w:rPr>
        <w:t xml:space="preserve"> </w:t>
      </w:r>
      <w:r w:rsidRPr="008E4C13">
        <w:rPr>
          <w:rFonts w:ascii="Lucida Sans Unicode"/>
          <w:spacing w:val="17"/>
          <w:lang w:val="en-US"/>
        </w:rPr>
        <w:t>Database</w:t>
      </w:r>
      <w:r w:rsidRPr="008E4C13">
        <w:rPr>
          <w:rFonts w:ascii="Lucida Sans Unicode"/>
          <w:spacing w:val="-49"/>
          <w:lang w:val="en-US"/>
        </w:rPr>
        <w:t xml:space="preserve"> </w:t>
      </w:r>
      <w:r w:rsidRPr="008E4C13">
        <w:rPr>
          <w:rFonts w:ascii="Lucida Sans Unicode"/>
          <w:spacing w:val="18"/>
          <w:lang w:val="en-US"/>
        </w:rPr>
        <w:t>Error)</w:t>
      </w:r>
      <w:r w:rsidRPr="008E4C13">
        <w:rPr>
          <w:rFonts w:ascii="Lucida Sans Unicode"/>
          <w:spacing w:val="80"/>
          <w:lang w:val="en-US"/>
        </w:rPr>
        <w:t xml:space="preserve"> </w:t>
      </w:r>
      <w:r w:rsidRPr="008E4C13">
        <w:rPr>
          <w:rFonts w:ascii="Lucida Sans Unicode"/>
          <w:lang w:val="en-US"/>
        </w:rPr>
        <w:t>as</w:t>
      </w:r>
      <w:r w:rsidRPr="008E4C13">
        <w:rPr>
          <w:rFonts w:ascii="Lucida Sans Unicode"/>
          <w:spacing w:val="80"/>
          <w:lang w:val="en-US"/>
        </w:rPr>
        <w:t xml:space="preserve"> </w:t>
      </w:r>
      <w:r w:rsidRPr="008E4C13">
        <w:rPr>
          <w:rFonts w:ascii="Lucida Sans Unicode"/>
          <w:spacing w:val="17"/>
          <w:lang w:val="en-US"/>
        </w:rPr>
        <w:t xml:space="preserve">error: </w:t>
      </w:r>
      <w:proofErr w:type="gramStart"/>
      <w:r w:rsidRPr="008E4C13">
        <w:rPr>
          <w:rFonts w:ascii="Lucida Sans Unicode"/>
          <w:spacing w:val="17"/>
          <w:w w:val="135"/>
          <w:lang w:val="en-US"/>
        </w:rPr>
        <w:t>print(</w:t>
      </w:r>
      <w:r w:rsidRPr="008E4C13">
        <w:rPr>
          <w:rFonts w:ascii="Lucida Sans Unicode"/>
          <w:spacing w:val="-65"/>
          <w:w w:val="135"/>
          <w:lang w:val="en-US"/>
        </w:rPr>
        <w:t xml:space="preserve"> </w:t>
      </w:r>
      <w:r w:rsidRPr="008E4C13">
        <w:rPr>
          <w:rFonts w:ascii="Lucida Sans Unicode"/>
          <w:spacing w:val="17"/>
          <w:w w:val="105"/>
          <w:lang w:val="en-US"/>
        </w:rPr>
        <w:t>error</w:t>
      </w:r>
      <w:proofErr w:type="gramEnd"/>
      <w:r w:rsidRPr="008E4C13">
        <w:rPr>
          <w:rFonts w:ascii="Lucida Sans Unicode"/>
          <w:spacing w:val="17"/>
          <w:w w:val="105"/>
          <w:lang w:val="en-US"/>
        </w:rPr>
        <w:t>)</w:t>
      </w:r>
    </w:p>
    <w:p w14:paraId="357BE91B" w14:textId="77777777" w:rsidR="00854AE3" w:rsidRPr="008E4C13" w:rsidRDefault="006C76DB">
      <w:pPr>
        <w:spacing w:line="257" w:lineRule="exact"/>
        <w:ind w:left="1086"/>
        <w:rPr>
          <w:rFonts w:ascii="Lucida Sans Unicode"/>
          <w:lang w:val="en-US"/>
        </w:rPr>
      </w:pPr>
      <w:proofErr w:type="gramStart"/>
      <w:r w:rsidRPr="008E4C13">
        <w:rPr>
          <w:rFonts w:ascii="Lucida Sans Unicode"/>
          <w:spacing w:val="16"/>
          <w:w w:val="120"/>
          <w:lang w:val="en-US"/>
        </w:rPr>
        <w:t>finally</w:t>
      </w:r>
      <w:r w:rsidRPr="008E4C13">
        <w:rPr>
          <w:rFonts w:ascii="Lucida Sans Unicode"/>
          <w:spacing w:val="-38"/>
          <w:w w:val="120"/>
          <w:lang w:val="en-US"/>
        </w:rPr>
        <w:t xml:space="preserve"> </w:t>
      </w:r>
      <w:r w:rsidRPr="008E4C13">
        <w:rPr>
          <w:rFonts w:ascii="Lucida Sans Unicode"/>
          <w:spacing w:val="-10"/>
          <w:w w:val="150"/>
          <w:lang w:val="en-US"/>
        </w:rPr>
        <w:t>:</w:t>
      </w:r>
      <w:proofErr w:type="gramEnd"/>
    </w:p>
    <w:p w14:paraId="6DAA89F9" w14:textId="77777777" w:rsidR="00854AE3" w:rsidRPr="008E4C13" w:rsidRDefault="006C76DB">
      <w:pPr>
        <w:spacing w:before="15" w:line="192" w:lineRule="auto"/>
        <w:ind w:left="2167" w:right="6193" w:hanging="545"/>
        <w:rPr>
          <w:rFonts w:ascii="Lucida Sans Unicode"/>
          <w:lang w:val="en-US"/>
        </w:rPr>
      </w:pPr>
      <w:r w:rsidRPr="008E4C13">
        <w:rPr>
          <w:rFonts w:ascii="Lucida Sans Unicode"/>
          <w:w w:val="140"/>
          <w:lang w:val="en-US"/>
        </w:rPr>
        <w:t>if</w:t>
      </w:r>
      <w:r w:rsidRPr="008E4C13">
        <w:rPr>
          <w:rFonts w:ascii="Lucida Sans Unicode"/>
          <w:spacing w:val="24"/>
          <w:w w:val="140"/>
          <w:lang w:val="en-US"/>
        </w:rPr>
        <w:t xml:space="preserve"> </w:t>
      </w:r>
      <w:r w:rsidRPr="008E4C13">
        <w:rPr>
          <w:rFonts w:ascii="Lucida Sans Unicode"/>
          <w:spacing w:val="13"/>
          <w:lang w:val="en-US"/>
        </w:rPr>
        <w:t>conn</w:t>
      </w:r>
      <w:r w:rsidRPr="008E4C13">
        <w:rPr>
          <w:rFonts w:ascii="Lucida Sans Unicode"/>
          <w:spacing w:val="31"/>
          <w:w w:val="140"/>
          <w:lang w:val="en-US"/>
        </w:rPr>
        <w:t xml:space="preserve"> </w:t>
      </w:r>
      <w:r w:rsidRPr="008E4C13">
        <w:rPr>
          <w:rFonts w:ascii="Lucida Sans Unicode"/>
          <w:w w:val="140"/>
          <w:lang w:val="en-US"/>
        </w:rPr>
        <w:t>is</w:t>
      </w:r>
      <w:r w:rsidRPr="008E4C13">
        <w:rPr>
          <w:rFonts w:ascii="Lucida Sans Unicode"/>
          <w:spacing w:val="29"/>
          <w:w w:val="140"/>
          <w:lang w:val="en-US"/>
        </w:rPr>
        <w:t xml:space="preserve"> </w:t>
      </w:r>
      <w:r w:rsidRPr="008E4C13">
        <w:rPr>
          <w:rFonts w:ascii="Lucida Sans Unicode"/>
          <w:spacing w:val="10"/>
          <w:lang w:val="en-US"/>
        </w:rPr>
        <w:t>not</w:t>
      </w:r>
      <w:r w:rsidRPr="008E4C13">
        <w:rPr>
          <w:rFonts w:ascii="Lucida Sans Unicode"/>
          <w:spacing w:val="60"/>
          <w:lang w:val="en-US"/>
        </w:rPr>
        <w:t xml:space="preserve"> </w:t>
      </w:r>
      <w:proofErr w:type="gramStart"/>
      <w:r w:rsidRPr="008E4C13">
        <w:rPr>
          <w:rFonts w:ascii="Lucida Sans Unicode"/>
          <w:spacing w:val="13"/>
          <w:lang w:val="en-US"/>
        </w:rPr>
        <w:t>None</w:t>
      </w:r>
      <w:r w:rsidRPr="008E4C13">
        <w:rPr>
          <w:rFonts w:ascii="Lucida Sans Unicode"/>
          <w:spacing w:val="-41"/>
          <w:lang w:val="en-US"/>
        </w:rPr>
        <w:t xml:space="preserve"> </w:t>
      </w:r>
      <w:r w:rsidRPr="008E4C13">
        <w:rPr>
          <w:rFonts w:ascii="Lucida Sans Unicode"/>
          <w:w w:val="140"/>
          <w:lang w:val="en-US"/>
        </w:rPr>
        <w:t>:</w:t>
      </w:r>
      <w:proofErr w:type="gramEnd"/>
      <w:r w:rsidRPr="008E4C13">
        <w:rPr>
          <w:rFonts w:ascii="Lucida Sans Unicode"/>
          <w:w w:val="140"/>
          <w:lang w:val="en-US"/>
        </w:rPr>
        <w:t xml:space="preserve"> </w:t>
      </w:r>
      <w:r w:rsidRPr="008E4C13">
        <w:rPr>
          <w:rFonts w:ascii="Lucida Sans Unicode"/>
          <w:spacing w:val="13"/>
          <w:lang w:val="en-US"/>
        </w:rPr>
        <w:t>conn</w:t>
      </w:r>
      <w:r w:rsidRPr="008E4C13">
        <w:rPr>
          <w:rFonts w:ascii="Lucida Sans Unicode"/>
          <w:spacing w:val="-25"/>
          <w:lang w:val="en-US"/>
        </w:rPr>
        <w:t xml:space="preserve"> </w:t>
      </w:r>
      <w:r w:rsidRPr="008E4C13">
        <w:rPr>
          <w:rFonts w:ascii="Lucida Sans Unicode"/>
          <w:w w:val="140"/>
          <w:lang w:val="en-US"/>
        </w:rPr>
        <w:t>.</w:t>
      </w:r>
      <w:r w:rsidRPr="008E4C13">
        <w:rPr>
          <w:rFonts w:ascii="Lucida Sans Unicode"/>
          <w:spacing w:val="-52"/>
          <w:w w:val="140"/>
          <w:lang w:val="en-US"/>
        </w:rPr>
        <w:t xml:space="preserve"> </w:t>
      </w:r>
      <w:r w:rsidRPr="008E4C13">
        <w:rPr>
          <w:rFonts w:ascii="Lucida Sans Unicode"/>
          <w:spacing w:val="14"/>
          <w:lang w:val="en-US"/>
        </w:rPr>
        <w:t>close</w:t>
      </w:r>
      <w:r w:rsidRPr="008E4C13">
        <w:rPr>
          <w:rFonts w:ascii="Lucida Sans Unicode"/>
          <w:spacing w:val="-18"/>
          <w:lang w:val="en-US"/>
        </w:rPr>
        <w:t xml:space="preserve"> </w:t>
      </w:r>
      <w:r w:rsidRPr="008E4C13">
        <w:rPr>
          <w:rFonts w:ascii="Lucida Sans Unicode"/>
          <w:w w:val="140"/>
          <w:lang w:val="en-US"/>
        </w:rPr>
        <w:t>()</w:t>
      </w:r>
    </w:p>
    <w:p w14:paraId="427BF524" w14:textId="77777777" w:rsidR="00854AE3" w:rsidRPr="008E4C13" w:rsidRDefault="006C76DB">
      <w:pPr>
        <w:spacing w:line="233" w:lineRule="exact"/>
        <w:ind w:left="537"/>
        <w:rPr>
          <w:rFonts w:ascii="Cambria"/>
          <w:i/>
          <w:lang w:val="en-US"/>
        </w:rPr>
      </w:pPr>
      <w:r w:rsidRPr="008E4C13">
        <w:rPr>
          <w:rFonts w:ascii="Cambria"/>
          <w:i/>
          <w:w w:val="110"/>
          <w:lang w:val="en-US"/>
        </w:rPr>
        <w:t>#</w:t>
      </w:r>
      <w:r w:rsidRPr="008E4C13">
        <w:rPr>
          <w:rFonts w:ascii="Cambria"/>
          <w:i/>
          <w:spacing w:val="24"/>
          <w:w w:val="120"/>
          <w:lang w:val="en-US"/>
        </w:rPr>
        <w:t xml:space="preserve">  </w:t>
      </w:r>
      <w:proofErr w:type="gramStart"/>
      <w:r w:rsidRPr="008E4C13">
        <w:rPr>
          <w:rFonts w:ascii="Cambria"/>
          <w:i/>
          <w:spacing w:val="17"/>
          <w:w w:val="120"/>
          <w:lang w:val="en-US"/>
        </w:rPr>
        <w:t>Function</w:t>
      </w:r>
      <w:r w:rsidRPr="008E4C13">
        <w:rPr>
          <w:rFonts w:ascii="Cambria"/>
          <w:i/>
          <w:spacing w:val="26"/>
          <w:w w:val="120"/>
          <w:lang w:val="en-US"/>
        </w:rPr>
        <w:t xml:space="preserve">  </w:t>
      </w:r>
      <w:r w:rsidRPr="008E4C13">
        <w:rPr>
          <w:rFonts w:ascii="Cambria"/>
          <w:i/>
          <w:w w:val="120"/>
          <w:lang w:val="en-US"/>
        </w:rPr>
        <w:t>to</w:t>
      </w:r>
      <w:proofErr w:type="gramEnd"/>
      <w:r w:rsidRPr="008E4C13">
        <w:rPr>
          <w:rFonts w:ascii="Cambria"/>
          <w:i/>
          <w:spacing w:val="26"/>
          <w:w w:val="120"/>
          <w:lang w:val="en-US"/>
        </w:rPr>
        <w:t xml:space="preserve">  </w:t>
      </w:r>
      <w:r w:rsidRPr="008E4C13">
        <w:rPr>
          <w:rFonts w:ascii="Cambria"/>
          <w:i/>
          <w:spacing w:val="17"/>
          <w:w w:val="120"/>
          <w:lang w:val="en-US"/>
        </w:rPr>
        <w:t>retrieve</w:t>
      </w:r>
      <w:r w:rsidRPr="008E4C13">
        <w:rPr>
          <w:rFonts w:ascii="Cambria"/>
          <w:i/>
          <w:spacing w:val="27"/>
          <w:w w:val="120"/>
          <w:lang w:val="en-US"/>
        </w:rPr>
        <w:t xml:space="preserve">  </w:t>
      </w:r>
      <w:r w:rsidRPr="008E4C13">
        <w:rPr>
          <w:rFonts w:ascii="Cambria"/>
          <w:i/>
          <w:spacing w:val="10"/>
          <w:w w:val="120"/>
          <w:lang w:val="en-US"/>
        </w:rPr>
        <w:t>the</w:t>
      </w:r>
      <w:r w:rsidRPr="008E4C13">
        <w:rPr>
          <w:rFonts w:ascii="Cambria"/>
          <w:i/>
          <w:spacing w:val="26"/>
          <w:w w:val="120"/>
          <w:lang w:val="en-US"/>
        </w:rPr>
        <w:t xml:space="preserve">  </w:t>
      </w:r>
      <w:r w:rsidRPr="008E4C13">
        <w:rPr>
          <w:rFonts w:ascii="Cambria"/>
          <w:i/>
          <w:spacing w:val="13"/>
          <w:w w:val="120"/>
          <w:lang w:val="en-US"/>
        </w:rPr>
        <w:t>last</w:t>
      </w:r>
      <w:r w:rsidRPr="008E4C13">
        <w:rPr>
          <w:rFonts w:ascii="Cambria"/>
          <w:i/>
          <w:spacing w:val="27"/>
          <w:w w:val="120"/>
          <w:lang w:val="en-US"/>
        </w:rPr>
        <w:t xml:space="preserve">  </w:t>
      </w:r>
      <w:r w:rsidRPr="008E4C13">
        <w:rPr>
          <w:rFonts w:ascii="Cambria"/>
          <w:i/>
          <w:spacing w:val="17"/>
          <w:w w:val="120"/>
          <w:lang w:val="en-US"/>
        </w:rPr>
        <w:t>inserted</w:t>
      </w:r>
      <w:r w:rsidRPr="008E4C13">
        <w:rPr>
          <w:rFonts w:ascii="Cambria"/>
          <w:i/>
          <w:spacing w:val="29"/>
          <w:w w:val="120"/>
          <w:lang w:val="en-US"/>
        </w:rPr>
        <w:t xml:space="preserve">  </w:t>
      </w:r>
      <w:proofErr w:type="spellStart"/>
      <w:r w:rsidRPr="008E4C13">
        <w:rPr>
          <w:rFonts w:ascii="Cambria"/>
          <w:i/>
          <w:spacing w:val="14"/>
          <w:w w:val="120"/>
          <w:lang w:val="en-US"/>
        </w:rPr>
        <w:t>tape_id</w:t>
      </w:r>
      <w:proofErr w:type="spellEnd"/>
    </w:p>
    <w:p w14:paraId="28783E45" w14:textId="77777777" w:rsidR="00854AE3" w:rsidRPr="008E4C13" w:rsidRDefault="006C76DB">
      <w:pPr>
        <w:spacing w:line="311" w:lineRule="exact"/>
        <w:ind w:left="542"/>
        <w:rPr>
          <w:rFonts w:ascii="Lucida Sans Unicode"/>
          <w:lang w:val="en-US"/>
        </w:rPr>
      </w:pPr>
      <w:proofErr w:type="gramStart"/>
      <w:r w:rsidRPr="008E4C13">
        <w:rPr>
          <w:rFonts w:ascii="Lucida Sans Unicode"/>
          <w:spacing w:val="10"/>
          <w:lang w:val="en-US"/>
        </w:rPr>
        <w:t>def</w:t>
      </w:r>
      <w:r w:rsidRPr="008E4C13">
        <w:rPr>
          <w:rFonts w:ascii="Lucida Sans Unicode"/>
          <w:spacing w:val="52"/>
          <w:lang w:val="en-US"/>
        </w:rPr>
        <w:t xml:space="preserve">  </w:t>
      </w:r>
      <w:proofErr w:type="spellStart"/>
      <w:r w:rsidRPr="008E4C13">
        <w:rPr>
          <w:rFonts w:ascii="Lucida Sans Unicode"/>
          <w:spacing w:val="19"/>
          <w:lang w:val="en-US"/>
        </w:rPr>
        <w:t>get</w:t>
      </w:r>
      <w:proofErr w:type="gramEnd"/>
      <w:r w:rsidRPr="008E4C13">
        <w:rPr>
          <w:rFonts w:ascii="Lucida Sans Unicode"/>
          <w:spacing w:val="19"/>
          <w:lang w:val="en-US"/>
        </w:rPr>
        <w:t>_last_tape_id</w:t>
      </w:r>
      <w:proofErr w:type="spellEnd"/>
      <w:r w:rsidRPr="008E4C13">
        <w:rPr>
          <w:rFonts w:ascii="Lucida Sans Unicode"/>
          <w:spacing w:val="-15"/>
          <w:lang w:val="en-US"/>
        </w:rPr>
        <w:t xml:space="preserve"> </w:t>
      </w:r>
      <w:r w:rsidRPr="008E4C13">
        <w:rPr>
          <w:rFonts w:ascii="Lucida Sans Unicode"/>
          <w:spacing w:val="-5"/>
          <w:lang w:val="en-US"/>
        </w:rPr>
        <w:t>():</w:t>
      </w:r>
    </w:p>
    <w:p w14:paraId="27F9AEE4" w14:textId="77777777" w:rsidR="00854AE3" w:rsidRPr="008E4C13" w:rsidRDefault="006C76DB">
      <w:pPr>
        <w:spacing w:line="240" w:lineRule="exact"/>
        <w:ind w:left="1083"/>
        <w:rPr>
          <w:rFonts w:ascii="Cambria"/>
          <w:i/>
          <w:lang w:val="en-US"/>
        </w:rPr>
      </w:pPr>
      <w:r w:rsidRPr="008E4C13">
        <w:rPr>
          <w:rFonts w:ascii="Cambria"/>
          <w:i/>
          <w:spacing w:val="5"/>
          <w:w w:val="130"/>
          <w:lang w:val="en-US"/>
        </w:rPr>
        <w:t>"""</w:t>
      </w:r>
    </w:p>
    <w:p w14:paraId="30B721CB" w14:textId="77777777" w:rsidR="00854AE3" w:rsidRPr="008E4C13" w:rsidRDefault="006C76DB">
      <w:pPr>
        <w:spacing w:before="13"/>
        <w:ind w:left="1087"/>
        <w:rPr>
          <w:rFonts w:ascii="Cambria"/>
          <w:i/>
          <w:lang w:val="en-US"/>
        </w:rPr>
      </w:pPr>
      <w:r w:rsidRPr="008E4C13">
        <w:rPr>
          <w:rFonts w:ascii="Cambria"/>
          <w:i/>
          <w:spacing w:val="17"/>
          <w:w w:val="125"/>
          <w:lang w:val="en-US"/>
        </w:rPr>
        <w:t>Retrieve</w:t>
      </w:r>
      <w:r w:rsidRPr="008E4C13">
        <w:rPr>
          <w:rFonts w:ascii="Cambria"/>
          <w:i/>
          <w:spacing w:val="69"/>
          <w:w w:val="150"/>
          <w:lang w:val="en-US"/>
        </w:rPr>
        <w:t xml:space="preserve"> </w:t>
      </w:r>
      <w:r w:rsidRPr="008E4C13">
        <w:rPr>
          <w:rFonts w:ascii="Cambria"/>
          <w:i/>
          <w:spacing w:val="10"/>
          <w:w w:val="125"/>
          <w:lang w:val="en-US"/>
        </w:rPr>
        <w:t>the</w:t>
      </w:r>
      <w:r w:rsidRPr="008E4C13">
        <w:rPr>
          <w:rFonts w:ascii="Cambria"/>
          <w:i/>
          <w:spacing w:val="77"/>
          <w:w w:val="125"/>
          <w:lang w:val="en-US"/>
        </w:rPr>
        <w:t xml:space="preserve"> </w:t>
      </w:r>
      <w:r w:rsidRPr="008E4C13">
        <w:rPr>
          <w:rFonts w:ascii="Cambria"/>
          <w:i/>
          <w:w w:val="125"/>
          <w:lang w:val="en-US"/>
        </w:rPr>
        <w:t>ID</w:t>
      </w:r>
      <w:r w:rsidRPr="008E4C13">
        <w:rPr>
          <w:rFonts w:ascii="Cambria"/>
          <w:i/>
          <w:spacing w:val="75"/>
          <w:w w:val="125"/>
          <w:lang w:val="en-US"/>
        </w:rPr>
        <w:t xml:space="preserve"> </w:t>
      </w:r>
      <w:r w:rsidRPr="008E4C13">
        <w:rPr>
          <w:rFonts w:ascii="Cambria"/>
          <w:i/>
          <w:w w:val="125"/>
          <w:lang w:val="en-US"/>
        </w:rPr>
        <w:t>of</w:t>
      </w:r>
      <w:r w:rsidRPr="008E4C13">
        <w:rPr>
          <w:rFonts w:ascii="Cambria"/>
          <w:i/>
          <w:spacing w:val="76"/>
          <w:w w:val="125"/>
          <w:lang w:val="en-US"/>
        </w:rPr>
        <w:t xml:space="preserve"> </w:t>
      </w:r>
      <w:r w:rsidRPr="008E4C13">
        <w:rPr>
          <w:rFonts w:ascii="Cambria"/>
          <w:i/>
          <w:spacing w:val="10"/>
          <w:w w:val="125"/>
          <w:lang w:val="en-US"/>
        </w:rPr>
        <w:t>the</w:t>
      </w:r>
      <w:r w:rsidRPr="008E4C13">
        <w:rPr>
          <w:rFonts w:ascii="Cambria"/>
          <w:i/>
          <w:spacing w:val="68"/>
          <w:w w:val="150"/>
          <w:lang w:val="en-US"/>
        </w:rPr>
        <w:t xml:space="preserve"> </w:t>
      </w:r>
      <w:r w:rsidRPr="008E4C13">
        <w:rPr>
          <w:rFonts w:ascii="Cambria"/>
          <w:i/>
          <w:spacing w:val="13"/>
          <w:w w:val="125"/>
          <w:lang w:val="en-US"/>
        </w:rPr>
        <w:t>last</w:t>
      </w:r>
      <w:r w:rsidRPr="008E4C13">
        <w:rPr>
          <w:rFonts w:ascii="Cambria"/>
          <w:i/>
          <w:spacing w:val="70"/>
          <w:w w:val="150"/>
          <w:lang w:val="en-US"/>
        </w:rPr>
        <w:t xml:space="preserve"> </w:t>
      </w:r>
      <w:r w:rsidRPr="008E4C13">
        <w:rPr>
          <w:rFonts w:ascii="Cambria"/>
          <w:i/>
          <w:spacing w:val="17"/>
          <w:w w:val="125"/>
          <w:lang w:val="en-US"/>
        </w:rPr>
        <w:t>inserted</w:t>
      </w:r>
      <w:r w:rsidRPr="008E4C13">
        <w:rPr>
          <w:rFonts w:ascii="Cambria"/>
          <w:i/>
          <w:spacing w:val="71"/>
          <w:w w:val="150"/>
          <w:lang w:val="en-US"/>
        </w:rPr>
        <w:t xml:space="preserve"> </w:t>
      </w:r>
      <w:r w:rsidRPr="008E4C13">
        <w:rPr>
          <w:rFonts w:ascii="Cambria"/>
          <w:i/>
          <w:spacing w:val="13"/>
          <w:w w:val="125"/>
          <w:lang w:val="en-US"/>
        </w:rPr>
        <w:t>tape</w:t>
      </w:r>
      <w:r w:rsidRPr="008E4C13">
        <w:rPr>
          <w:rFonts w:ascii="Cambria"/>
          <w:i/>
          <w:spacing w:val="68"/>
          <w:w w:val="150"/>
          <w:lang w:val="en-US"/>
        </w:rPr>
        <w:t xml:space="preserve"> </w:t>
      </w:r>
      <w:r w:rsidRPr="008E4C13">
        <w:rPr>
          <w:rFonts w:ascii="Cambria"/>
          <w:i/>
          <w:spacing w:val="13"/>
          <w:w w:val="125"/>
          <w:lang w:val="en-US"/>
        </w:rPr>
        <w:t>from</w:t>
      </w:r>
      <w:r w:rsidRPr="008E4C13">
        <w:rPr>
          <w:rFonts w:ascii="Cambria"/>
          <w:i/>
          <w:spacing w:val="68"/>
          <w:w w:val="150"/>
          <w:lang w:val="en-US"/>
        </w:rPr>
        <w:t xml:space="preserve"> </w:t>
      </w:r>
      <w:r w:rsidRPr="008E4C13">
        <w:rPr>
          <w:rFonts w:ascii="Cambria"/>
          <w:i/>
          <w:spacing w:val="10"/>
          <w:w w:val="125"/>
          <w:lang w:val="en-US"/>
        </w:rPr>
        <w:t>the</w:t>
      </w:r>
      <w:r w:rsidRPr="008E4C13">
        <w:rPr>
          <w:rFonts w:ascii="Cambria"/>
          <w:i/>
          <w:spacing w:val="70"/>
          <w:w w:val="150"/>
          <w:lang w:val="en-US"/>
        </w:rPr>
        <w:t xml:space="preserve"> </w:t>
      </w:r>
      <w:r w:rsidRPr="008E4C13">
        <w:rPr>
          <w:rFonts w:ascii="Cambria"/>
          <w:i/>
          <w:spacing w:val="17"/>
          <w:w w:val="125"/>
          <w:lang w:val="en-US"/>
        </w:rPr>
        <w:t>database.</w:t>
      </w:r>
    </w:p>
    <w:p w14:paraId="7C982EBA" w14:textId="77777777" w:rsidR="00854AE3" w:rsidRPr="008E4C13" w:rsidRDefault="00854AE3">
      <w:pPr>
        <w:pStyle w:val="Textkrper"/>
        <w:spacing w:before="26"/>
        <w:rPr>
          <w:rFonts w:ascii="Cambria"/>
          <w:i/>
          <w:sz w:val="22"/>
          <w:lang w:val="en-US"/>
        </w:rPr>
      </w:pPr>
    </w:p>
    <w:p w14:paraId="7545886F" w14:textId="77777777" w:rsidR="00854AE3" w:rsidRPr="008E4C13" w:rsidRDefault="006C76DB">
      <w:pPr>
        <w:ind w:left="1086"/>
        <w:rPr>
          <w:rFonts w:ascii="Cambria"/>
          <w:i/>
          <w:lang w:val="en-US"/>
        </w:rPr>
      </w:pPr>
      <w:r w:rsidRPr="008E4C13">
        <w:rPr>
          <w:rFonts w:ascii="Cambria"/>
          <w:i/>
          <w:spacing w:val="16"/>
          <w:w w:val="125"/>
          <w:lang w:val="en-US"/>
        </w:rPr>
        <w:t>Returns:</w:t>
      </w:r>
    </w:p>
    <w:p w14:paraId="078FF5B3" w14:textId="77777777" w:rsidR="00854AE3" w:rsidRPr="008E4C13" w:rsidRDefault="006C76DB">
      <w:pPr>
        <w:spacing w:before="13"/>
        <w:ind w:left="1625"/>
        <w:rPr>
          <w:rFonts w:ascii="Cambria"/>
          <w:i/>
          <w:lang w:val="en-US"/>
        </w:rPr>
      </w:pPr>
      <w:r w:rsidRPr="008E4C13">
        <w:rPr>
          <w:rFonts w:ascii="Cambria"/>
          <w:i/>
          <w:spacing w:val="15"/>
          <w:w w:val="135"/>
          <w:lang w:val="en-US"/>
        </w:rPr>
        <w:t>int:</w:t>
      </w:r>
      <w:r w:rsidRPr="008E4C13">
        <w:rPr>
          <w:rFonts w:ascii="Cambria"/>
          <w:i/>
          <w:spacing w:val="60"/>
          <w:w w:val="135"/>
          <w:lang w:val="en-US"/>
        </w:rPr>
        <w:t xml:space="preserve"> </w:t>
      </w:r>
      <w:r w:rsidRPr="008E4C13">
        <w:rPr>
          <w:rFonts w:ascii="Cambria"/>
          <w:i/>
          <w:spacing w:val="10"/>
          <w:w w:val="125"/>
          <w:lang w:val="en-US"/>
        </w:rPr>
        <w:t>The</w:t>
      </w:r>
      <w:r w:rsidRPr="008E4C13">
        <w:rPr>
          <w:rFonts w:ascii="Cambria"/>
          <w:i/>
          <w:spacing w:val="63"/>
          <w:w w:val="135"/>
          <w:lang w:val="en-US"/>
        </w:rPr>
        <w:t xml:space="preserve"> </w:t>
      </w:r>
      <w:r w:rsidRPr="008E4C13">
        <w:rPr>
          <w:rFonts w:ascii="Cambria"/>
          <w:i/>
          <w:w w:val="135"/>
          <w:lang w:val="en-US"/>
        </w:rPr>
        <w:t>ID</w:t>
      </w:r>
      <w:r w:rsidRPr="008E4C13">
        <w:rPr>
          <w:rFonts w:ascii="Cambria"/>
          <w:i/>
          <w:spacing w:val="61"/>
          <w:w w:val="135"/>
          <w:lang w:val="en-US"/>
        </w:rPr>
        <w:t xml:space="preserve"> </w:t>
      </w:r>
      <w:r w:rsidRPr="008E4C13">
        <w:rPr>
          <w:rFonts w:ascii="Cambria"/>
          <w:i/>
          <w:w w:val="135"/>
          <w:lang w:val="en-US"/>
        </w:rPr>
        <w:t>of</w:t>
      </w:r>
      <w:r w:rsidRPr="008E4C13">
        <w:rPr>
          <w:rFonts w:ascii="Cambria"/>
          <w:i/>
          <w:spacing w:val="63"/>
          <w:w w:val="135"/>
          <w:lang w:val="en-US"/>
        </w:rPr>
        <w:t xml:space="preserve"> </w:t>
      </w:r>
      <w:r w:rsidRPr="008E4C13">
        <w:rPr>
          <w:rFonts w:ascii="Cambria"/>
          <w:i/>
          <w:spacing w:val="10"/>
          <w:w w:val="135"/>
          <w:lang w:val="en-US"/>
        </w:rPr>
        <w:t>the</w:t>
      </w:r>
      <w:r w:rsidRPr="008E4C13">
        <w:rPr>
          <w:rFonts w:ascii="Cambria"/>
          <w:i/>
          <w:spacing w:val="66"/>
          <w:w w:val="135"/>
          <w:lang w:val="en-US"/>
        </w:rPr>
        <w:t xml:space="preserve"> </w:t>
      </w:r>
      <w:r w:rsidRPr="008E4C13">
        <w:rPr>
          <w:rFonts w:ascii="Cambria"/>
          <w:i/>
          <w:spacing w:val="13"/>
          <w:w w:val="135"/>
          <w:lang w:val="en-US"/>
        </w:rPr>
        <w:t>last</w:t>
      </w:r>
      <w:r w:rsidRPr="008E4C13">
        <w:rPr>
          <w:rFonts w:ascii="Cambria"/>
          <w:i/>
          <w:spacing w:val="68"/>
          <w:w w:val="135"/>
          <w:lang w:val="en-US"/>
        </w:rPr>
        <w:t xml:space="preserve"> </w:t>
      </w:r>
      <w:r w:rsidRPr="008E4C13">
        <w:rPr>
          <w:rFonts w:ascii="Cambria"/>
          <w:i/>
          <w:spacing w:val="17"/>
          <w:w w:val="135"/>
          <w:lang w:val="en-US"/>
        </w:rPr>
        <w:t>inserted</w:t>
      </w:r>
      <w:r w:rsidRPr="008E4C13">
        <w:rPr>
          <w:rFonts w:ascii="Cambria"/>
          <w:i/>
          <w:spacing w:val="68"/>
          <w:w w:val="135"/>
          <w:lang w:val="en-US"/>
        </w:rPr>
        <w:t xml:space="preserve"> </w:t>
      </w:r>
      <w:r w:rsidRPr="008E4C13">
        <w:rPr>
          <w:rFonts w:ascii="Cambria"/>
          <w:i/>
          <w:spacing w:val="14"/>
          <w:w w:val="135"/>
          <w:lang w:val="en-US"/>
        </w:rPr>
        <w:t>tape.</w:t>
      </w:r>
    </w:p>
    <w:p w14:paraId="38D192BE" w14:textId="77777777" w:rsidR="00854AE3" w:rsidRPr="008E4C13" w:rsidRDefault="006C76DB">
      <w:pPr>
        <w:spacing w:before="13"/>
        <w:ind w:left="1083"/>
        <w:rPr>
          <w:rFonts w:ascii="Cambria"/>
          <w:i/>
          <w:lang w:val="en-US"/>
        </w:rPr>
      </w:pPr>
      <w:r w:rsidRPr="008E4C13">
        <w:rPr>
          <w:rFonts w:ascii="Cambria"/>
          <w:i/>
          <w:spacing w:val="5"/>
          <w:w w:val="130"/>
          <w:lang w:val="en-US"/>
        </w:rPr>
        <w:t>"""</w:t>
      </w:r>
    </w:p>
    <w:p w14:paraId="5AF75E23" w14:textId="77777777" w:rsidR="00854AE3" w:rsidRPr="008E4C13" w:rsidRDefault="006C76DB">
      <w:pPr>
        <w:spacing w:before="13"/>
        <w:ind w:left="2160"/>
        <w:rPr>
          <w:rFonts w:ascii="Cambria"/>
          <w:i/>
          <w:lang w:val="en-US"/>
        </w:rPr>
      </w:pPr>
      <w:r w:rsidRPr="008E4C13">
        <w:rPr>
          <w:rFonts w:ascii="Cambria"/>
          <w:i/>
          <w:w w:val="105"/>
          <w:lang w:val="en-US"/>
        </w:rPr>
        <w:t>#</w:t>
      </w:r>
      <w:r w:rsidRPr="008E4C13">
        <w:rPr>
          <w:rFonts w:ascii="Cambria"/>
          <w:i/>
          <w:spacing w:val="77"/>
          <w:w w:val="150"/>
          <w:lang w:val="en-US"/>
        </w:rPr>
        <w:t xml:space="preserve"> </w:t>
      </w:r>
      <w:proofErr w:type="gramStart"/>
      <w:r w:rsidRPr="008E4C13">
        <w:rPr>
          <w:rFonts w:ascii="Cambria"/>
          <w:i/>
          <w:spacing w:val="13"/>
          <w:w w:val="105"/>
          <w:lang w:val="en-US"/>
        </w:rPr>
        <w:t>Read</w:t>
      </w:r>
      <w:r w:rsidRPr="008E4C13">
        <w:rPr>
          <w:rFonts w:ascii="Cambria"/>
          <w:i/>
          <w:spacing w:val="28"/>
          <w:w w:val="105"/>
          <w:lang w:val="en-US"/>
        </w:rPr>
        <w:t xml:space="preserve">  </w:t>
      </w:r>
      <w:r w:rsidRPr="008E4C13">
        <w:rPr>
          <w:rFonts w:ascii="Cambria"/>
          <w:i/>
          <w:spacing w:val="17"/>
          <w:w w:val="105"/>
          <w:lang w:val="en-US"/>
        </w:rPr>
        <w:t>database</w:t>
      </w:r>
      <w:proofErr w:type="gramEnd"/>
      <w:r w:rsidRPr="008E4C13">
        <w:rPr>
          <w:rFonts w:ascii="Cambria"/>
          <w:i/>
          <w:spacing w:val="29"/>
          <w:w w:val="105"/>
          <w:lang w:val="en-US"/>
        </w:rPr>
        <w:t xml:space="preserve">  </w:t>
      </w:r>
      <w:r w:rsidRPr="008E4C13">
        <w:rPr>
          <w:rFonts w:ascii="Cambria"/>
          <w:i/>
          <w:spacing w:val="16"/>
          <w:w w:val="105"/>
          <w:lang w:val="en-US"/>
        </w:rPr>
        <w:t>configuration</w:t>
      </w:r>
    </w:p>
    <w:p w14:paraId="5EE339C2" w14:textId="77777777" w:rsidR="00854AE3" w:rsidRPr="008E4C13" w:rsidRDefault="006C76DB">
      <w:pPr>
        <w:spacing w:line="302" w:lineRule="exact"/>
        <w:ind w:left="1086"/>
        <w:rPr>
          <w:rFonts w:ascii="Lucida Sans Unicode"/>
          <w:lang w:val="en-US"/>
        </w:rPr>
      </w:pPr>
      <w:r w:rsidRPr="008E4C13">
        <w:rPr>
          <w:rFonts w:ascii="Lucida Sans Unicode"/>
          <w:spacing w:val="11"/>
          <w:lang w:val="en-US"/>
        </w:rPr>
        <w:t>params</w:t>
      </w:r>
      <w:r w:rsidRPr="008E4C13">
        <w:rPr>
          <w:rFonts w:ascii="Lucida Sans Unicode"/>
          <w:spacing w:val="37"/>
          <w:lang w:val="en-US"/>
        </w:rPr>
        <w:t xml:space="preserve"> </w:t>
      </w:r>
      <w:r w:rsidRPr="008E4C13">
        <w:rPr>
          <w:rFonts w:ascii="Lucida Sans Unicode"/>
          <w:lang w:val="en-US"/>
        </w:rPr>
        <w:t>=</w:t>
      </w:r>
      <w:r w:rsidRPr="008E4C13">
        <w:rPr>
          <w:rFonts w:ascii="Lucida Sans Unicode"/>
          <w:spacing w:val="38"/>
          <w:lang w:val="en-US"/>
        </w:rPr>
        <w:t xml:space="preserve"> </w:t>
      </w:r>
      <w:r w:rsidRPr="008E4C13">
        <w:rPr>
          <w:rFonts w:ascii="Lucida Sans Unicode"/>
          <w:spacing w:val="11"/>
          <w:lang w:val="en-US"/>
        </w:rPr>
        <w:t>config</w:t>
      </w:r>
      <w:r w:rsidRPr="008E4C13">
        <w:rPr>
          <w:rFonts w:ascii="Lucida Sans Unicode"/>
          <w:spacing w:val="-36"/>
          <w:lang w:val="en-US"/>
        </w:rPr>
        <w:t xml:space="preserve"> </w:t>
      </w:r>
      <w:r w:rsidRPr="008E4C13">
        <w:rPr>
          <w:rFonts w:ascii="Lucida Sans Unicode"/>
          <w:spacing w:val="-5"/>
          <w:lang w:val="en-US"/>
        </w:rPr>
        <w:t>()</w:t>
      </w:r>
    </w:p>
    <w:p w14:paraId="4E2BA789" w14:textId="77777777" w:rsidR="00854AE3" w:rsidRPr="008E4C13" w:rsidRDefault="006C76DB">
      <w:pPr>
        <w:spacing w:line="231" w:lineRule="exact"/>
        <w:ind w:left="1619"/>
        <w:rPr>
          <w:rFonts w:ascii="Cambria"/>
          <w:i/>
          <w:lang w:val="en-US"/>
        </w:rPr>
      </w:pPr>
      <w:r w:rsidRPr="008E4C13">
        <w:rPr>
          <w:rFonts w:ascii="Cambria"/>
          <w:i/>
          <w:w w:val="110"/>
          <w:lang w:val="en-US"/>
        </w:rPr>
        <w:t>#</w:t>
      </w:r>
      <w:r w:rsidRPr="008E4C13">
        <w:rPr>
          <w:rFonts w:ascii="Cambria"/>
          <w:i/>
          <w:spacing w:val="24"/>
          <w:w w:val="110"/>
          <w:lang w:val="en-US"/>
        </w:rPr>
        <w:t xml:space="preserve">  </w:t>
      </w:r>
      <w:proofErr w:type="gramStart"/>
      <w:r w:rsidRPr="008E4C13">
        <w:rPr>
          <w:rFonts w:ascii="Cambria"/>
          <w:i/>
          <w:spacing w:val="16"/>
          <w:w w:val="110"/>
          <w:lang w:val="en-US"/>
        </w:rPr>
        <w:t>Connect</w:t>
      </w:r>
      <w:r w:rsidRPr="008E4C13">
        <w:rPr>
          <w:rFonts w:ascii="Cambria"/>
          <w:i/>
          <w:spacing w:val="26"/>
          <w:w w:val="110"/>
          <w:lang w:val="en-US"/>
        </w:rPr>
        <w:t xml:space="preserve">  </w:t>
      </w:r>
      <w:r w:rsidRPr="008E4C13">
        <w:rPr>
          <w:rFonts w:ascii="Cambria"/>
          <w:i/>
          <w:w w:val="110"/>
          <w:lang w:val="en-US"/>
        </w:rPr>
        <w:t>to</w:t>
      </w:r>
      <w:proofErr w:type="gramEnd"/>
      <w:r w:rsidRPr="008E4C13">
        <w:rPr>
          <w:rFonts w:ascii="Cambria"/>
          <w:i/>
          <w:spacing w:val="25"/>
          <w:w w:val="110"/>
          <w:lang w:val="en-US"/>
        </w:rPr>
        <w:t xml:space="preserve">  </w:t>
      </w:r>
      <w:r w:rsidRPr="008E4C13">
        <w:rPr>
          <w:rFonts w:ascii="Cambria"/>
          <w:i/>
          <w:spacing w:val="10"/>
          <w:w w:val="110"/>
          <w:lang w:val="en-US"/>
        </w:rPr>
        <w:t>the</w:t>
      </w:r>
      <w:r w:rsidRPr="008E4C13">
        <w:rPr>
          <w:rFonts w:ascii="Cambria"/>
          <w:i/>
          <w:spacing w:val="27"/>
          <w:w w:val="110"/>
          <w:lang w:val="en-US"/>
        </w:rPr>
        <w:t xml:space="preserve">  </w:t>
      </w:r>
      <w:r w:rsidRPr="008E4C13">
        <w:rPr>
          <w:rFonts w:ascii="Cambria"/>
          <w:i/>
          <w:spacing w:val="18"/>
          <w:w w:val="110"/>
          <w:lang w:val="en-US"/>
        </w:rPr>
        <w:t>PostgreSQL</w:t>
      </w:r>
      <w:r w:rsidRPr="008E4C13">
        <w:rPr>
          <w:rFonts w:ascii="Cambria"/>
          <w:i/>
          <w:spacing w:val="30"/>
          <w:w w:val="110"/>
          <w:lang w:val="en-US"/>
        </w:rPr>
        <w:t xml:space="preserve">  </w:t>
      </w:r>
      <w:r w:rsidRPr="008E4C13">
        <w:rPr>
          <w:rFonts w:ascii="Cambria"/>
          <w:i/>
          <w:spacing w:val="15"/>
          <w:w w:val="110"/>
          <w:lang w:val="en-US"/>
        </w:rPr>
        <w:t>database</w:t>
      </w:r>
    </w:p>
    <w:p w14:paraId="7BC7075C" w14:textId="77777777" w:rsidR="00854AE3" w:rsidRPr="008E4C13" w:rsidRDefault="006C76DB">
      <w:pPr>
        <w:spacing w:line="311" w:lineRule="exact"/>
        <w:ind w:left="1085"/>
        <w:rPr>
          <w:rFonts w:ascii="Lucida Sans Unicode"/>
          <w:lang w:val="en-US"/>
        </w:rPr>
      </w:pPr>
      <w:r w:rsidRPr="008E4C13">
        <w:rPr>
          <w:rFonts w:ascii="Lucida Sans Unicode"/>
          <w:spacing w:val="13"/>
          <w:w w:val="90"/>
          <w:lang w:val="en-US"/>
        </w:rPr>
        <w:t>conn</w:t>
      </w:r>
      <w:r w:rsidRPr="008E4C13">
        <w:rPr>
          <w:rFonts w:ascii="Lucida Sans Unicode"/>
          <w:spacing w:val="73"/>
          <w:w w:val="150"/>
          <w:lang w:val="en-US"/>
        </w:rPr>
        <w:t xml:space="preserve"> </w:t>
      </w:r>
      <w:r w:rsidRPr="008E4C13">
        <w:rPr>
          <w:rFonts w:ascii="Lucida Sans Unicode"/>
          <w:w w:val="90"/>
          <w:lang w:val="en-US"/>
        </w:rPr>
        <w:t>=</w:t>
      </w:r>
      <w:r w:rsidRPr="008E4C13">
        <w:rPr>
          <w:rFonts w:ascii="Lucida Sans Unicode"/>
          <w:spacing w:val="76"/>
          <w:w w:val="150"/>
          <w:lang w:val="en-US"/>
        </w:rPr>
        <w:t xml:space="preserve"> </w:t>
      </w:r>
      <w:proofErr w:type="spellStart"/>
      <w:r w:rsidRPr="008E4C13">
        <w:rPr>
          <w:rFonts w:ascii="Lucida Sans Unicode"/>
          <w:spacing w:val="17"/>
          <w:w w:val="90"/>
          <w:lang w:val="en-US"/>
        </w:rPr>
        <w:t>psycopg</w:t>
      </w:r>
      <w:proofErr w:type="spellEnd"/>
      <w:r w:rsidRPr="008E4C13">
        <w:rPr>
          <w:rFonts w:ascii="Lucida Sans Unicode"/>
          <w:spacing w:val="-42"/>
          <w:w w:val="90"/>
          <w:lang w:val="en-US"/>
        </w:rPr>
        <w:t xml:space="preserve"> </w:t>
      </w:r>
      <w:proofErr w:type="gramStart"/>
      <w:r w:rsidRPr="008E4C13">
        <w:rPr>
          <w:rFonts w:ascii="Lucida Sans Unicode"/>
          <w:w w:val="90"/>
          <w:lang w:val="en-US"/>
        </w:rPr>
        <w:t>2</w:t>
      </w:r>
      <w:r w:rsidRPr="008E4C13">
        <w:rPr>
          <w:rFonts w:ascii="Lucida Sans Unicode"/>
          <w:spacing w:val="-29"/>
          <w:w w:val="90"/>
          <w:lang w:val="en-US"/>
        </w:rPr>
        <w:t xml:space="preserve"> </w:t>
      </w:r>
      <w:r w:rsidRPr="008E4C13">
        <w:rPr>
          <w:rFonts w:ascii="Lucida Sans Unicode"/>
          <w:w w:val="90"/>
          <w:lang w:val="en-US"/>
        </w:rPr>
        <w:t>.</w:t>
      </w:r>
      <w:proofErr w:type="gramEnd"/>
      <w:r w:rsidRPr="008E4C13">
        <w:rPr>
          <w:rFonts w:ascii="Lucida Sans Unicode"/>
          <w:spacing w:val="-29"/>
          <w:w w:val="90"/>
          <w:lang w:val="en-US"/>
        </w:rPr>
        <w:t xml:space="preserve"> </w:t>
      </w:r>
      <w:r w:rsidRPr="008E4C13">
        <w:rPr>
          <w:rFonts w:ascii="Lucida Sans Unicode"/>
          <w:spacing w:val="16"/>
          <w:w w:val="90"/>
          <w:lang w:val="en-US"/>
        </w:rPr>
        <w:t>connect</w:t>
      </w:r>
      <w:r w:rsidRPr="008E4C13">
        <w:rPr>
          <w:rFonts w:ascii="Lucida Sans Unicode"/>
          <w:spacing w:val="-24"/>
          <w:w w:val="90"/>
          <w:lang w:val="en-US"/>
        </w:rPr>
        <w:t xml:space="preserve"> </w:t>
      </w:r>
      <w:r w:rsidRPr="008E4C13">
        <w:rPr>
          <w:rFonts w:ascii="Lucida Sans Unicode"/>
          <w:spacing w:val="10"/>
          <w:w w:val="90"/>
          <w:lang w:val="en-US"/>
        </w:rPr>
        <w:t>(**</w:t>
      </w:r>
      <w:r w:rsidRPr="008E4C13">
        <w:rPr>
          <w:rFonts w:ascii="Lucida Sans Unicode"/>
          <w:spacing w:val="-24"/>
          <w:w w:val="90"/>
          <w:lang w:val="en-US"/>
        </w:rPr>
        <w:t xml:space="preserve"> </w:t>
      </w:r>
      <w:proofErr w:type="gramStart"/>
      <w:r w:rsidRPr="008E4C13">
        <w:rPr>
          <w:rFonts w:ascii="Lucida Sans Unicode"/>
          <w:spacing w:val="15"/>
          <w:w w:val="90"/>
          <w:lang w:val="en-US"/>
        </w:rPr>
        <w:t>params</w:t>
      </w:r>
      <w:r w:rsidRPr="008E4C13">
        <w:rPr>
          <w:rFonts w:ascii="Lucida Sans Unicode"/>
          <w:spacing w:val="-31"/>
          <w:w w:val="90"/>
          <w:lang w:val="en-US"/>
        </w:rPr>
        <w:t xml:space="preserve"> </w:t>
      </w:r>
      <w:r w:rsidRPr="008E4C13">
        <w:rPr>
          <w:rFonts w:ascii="Lucida Sans Unicode"/>
          <w:spacing w:val="-10"/>
          <w:w w:val="90"/>
          <w:lang w:val="en-US"/>
        </w:rPr>
        <w:t>)</w:t>
      </w:r>
      <w:proofErr w:type="gramEnd"/>
    </w:p>
    <w:p w14:paraId="1D725766" w14:textId="77777777" w:rsidR="00854AE3" w:rsidRPr="008E4C13" w:rsidRDefault="006C76DB">
      <w:pPr>
        <w:spacing w:line="231" w:lineRule="exact"/>
        <w:ind w:left="1619"/>
        <w:rPr>
          <w:rFonts w:ascii="Cambria"/>
          <w:i/>
          <w:lang w:val="en-US"/>
        </w:rPr>
      </w:pPr>
      <w:r w:rsidRPr="008E4C13">
        <w:rPr>
          <w:rFonts w:ascii="Cambria"/>
          <w:i/>
          <w:lang w:val="en-US"/>
        </w:rPr>
        <w:t>#</w:t>
      </w:r>
      <w:r w:rsidRPr="008E4C13">
        <w:rPr>
          <w:rFonts w:ascii="Cambria"/>
          <w:i/>
          <w:spacing w:val="35"/>
          <w:lang w:val="en-US"/>
        </w:rPr>
        <w:t xml:space="preserve">  </w:t>
      </w:r>
      <w:proofErr w:type="gramStart"/>
      <w:r w:rsidRPr="008E4C13">
        <w:rPr>
          <w:rFonts w:ascii="Cambria"/>
          <w:i/>
          <w:spacing w:val="15"/>
          <w:lang w:val="en-US"/>
        </w:rPr>
        <w:t>Create</w:t>
      </w:r>
      <w:r w:rsidRPr="008E4C13">
        <w:rPr>
          <w:rFonts w:ascii="Cambria"/>
          <w:i/>
          <w:spacing w:val="35"/>
          <w:lang w:val="en-US"/>
        </w:rPr>
        <w:t xml:space="preserve">  </w:t>
      </w:r>
      <w:r w:rsidRPr="008E4C13">
        <w:rPr>
          <w:rFonts w:ascii="Cambria"/>
          <w:i/>
          <w:lang w:val="en-US"/>
        </w:rPr>
        <w:t>a</w:t>
      </w:r>
      <w:proofErr w:type="gramEnd"/>
      <w:r w:rsidRPr="008E4C13">
        <w:rPr>
          <w:rFonts w:ascii="Cambria"/>
          <w:i/>
          <w:spacing w:val="34"/>
          <w:lang w:val="en-US"/>
        </w:rPr>
        <w:t xml:space="preserve">  </w:t>
      </w:r>
      <w:r w:rsidRPr="008E4C13">
        <w:rPr>
          <w:rFonts w:ascii="Cambria"/>
          <w:i/>
          <w:spacing w:val="10"/>
          <w:lang w:val="en-US"/>
        </w:rPr>
        <w:t>new</w:t>
      </w:r>
      <w:r w:rsidRPr="008E4C13">
        <w:rPr>
          <w:rFonts w:ascii="Cambria"/>
          <w:i/>
          <w:spacing w:val="38"/>
          <w:lang w:val="en-US"/>
        </w:rPr>
        <w:t xml:space="preserve">  </w:t>
      </w:r>
      <w:r w:rsidRPr="008E4C13">
        <w:rPr>
          <w:rFonts w:ascii="Cambria"/>
          <w:i/>
          <w:spacing w:val="13"/>
          <w:lang w:val="en-US"/>
        </w:rPr>
        <w:t>cursor</w:t>
      </w:r>
    </w:p>
    <w:p w14:paraId="468FAB03" w14:textId="77777777" w:rsidR="00854AE3" w:rsidRPr="008E4C13" w:rsidRDefault="006C76DB">
      <w:pPr>
        <w:spacing w:line="328" w:lineRule="exact"/>
        <w:ind w:left="1083"/>
        <w:rPr>
          <w:rFonts w:ascii="Lucida Sans Unicode"/>
          <w:lang w:val="en-US"/>
        </w:rPr>
      </w:pPr>
      <w:r w:rsidRPr="008E4C13">
        <w:rPr>
          <w:rFonts w:ascii="Lucida Sans Unicode"/>
          <w:spacing w:val="10"/>
          <w:lang w:val="en-US"/>
        </w:rPr>
        <w:t>cur</w:t>
      </w:r>
      <w:r w:rsidRPr="008E4C13">
        <w:rPr>
          <w:rFonts w:ascii="Lucida Sans Unicode"/>
          <w:spacing w:val="39"/>
          <w:lang w:val="en-US"/>
        </w:rPr>
        <w:t xml:space="preserve"> </w:t>
      </w:r>
      <w:r w:rsidRPr="008E4C13">
        <w:rPr>
          <w:rFonts w:ascii="Lucida Sans Unicode"/>
          <w:lang w:val="en-US"/>
        </w:rPr>
        <w:t>=</w:t>
      </w:r>
      <w:r w:rsidRPr="008E4C13">
        <w:rPr>
          <w:rFonts w:ascii="Lucida Sans Unicode"/>
          <w:spacing w:val="59"/>
          <w:lang w:val="en-US"/>
        </w:rPr>
        <w:t xml:space="preserve"> </w:t>
      </w:r>
      <w:proofErr w:type="gramStart"/>
      <w:r w:rsidRPr="008E4C13">
        <w:rPr>
          <w:rFonts w:ascii="Lucida Sans Unicode"/>
          <w:spacing w:val="13"/>
          <w:lang w:val="en-US"/>
        </w:rPr>
        <w:t>conn</w:t>
      </w:r>
      <w:r w:rsidRPr="008E4C13">
        <w:rPr>
          <w:rFonts w:ascii="Lucida Sans Unicode"/>
          <w:spacing w:val="-41"/>
          <w:lang w:val="en-US"/>
        </w:rPr>
        <w:t xml:space="preserve"> </w:t>
      </w:r>
      <w:r w:rsidRPr="008E4C13">
        <w:rPr>
          <w:rFonts w:ascii="Lucida Sans Unicode"/>
          <w:lang w:val="en-US"/>
        </w:rPr>
        <w:t>.</w:t>
      </w:r>
      <w:proofErr w:type="gramEnd"/>
      <w:r w:rsidRPr="008E4C13">
        <w:rPr>
          <w:rFonts w:ascii="Lucida Sans Unicode"/>
          <w:spacing w:val="-40"/>
          <w:lang w:val="en-US"/>
        </w:rPr>
        <w:t xml:space="preserve"> </w:t>
      </w:r>
      <w:r w:rsidRPr="008E4C13">
        <w:rPr>
          <w:rFonts w:ascii="Lucida Sans Unicode"/>
          <w:spacing w:val="15"/>
          <w:lang w:val="en-US"/>
        </w:rPr>
        <w:t>cursor</w:t>
      </w:r>
      <w:r w:rsidRPr="008E4C13">
        <w:rPr>
          <w:rFonts w:ascii="Lucida Sans Unicode"/>
          <w:spacing w:val="-36"/>
          <w:lang w:val="en-US"/>
        </w:rPr>
        <w:t xml:space="preserve"> </w:t>
      </w:r>
      <w:r w:rsidRPr="008E4C13">
        <w:rPr>
          <w:rFonts w:ascii="Lucida Sans Unicode"/>
          <w:spacing w:val="-5"/>
          <w:lang w:val="en-US"/>
        </w:rPr>
        <w:t>()</w:t>
      </w:r>
    </w:p>
    <w:p w14:paraId="10A06C75" w14:textId="77777777" w:rsidR="00854AE3" w:rsidRPr="008E4C13" w:rsidRDefault="006C76DB">
      <w:pPr>
        <w:spacing w:before="252" w:line="192" w:lineRule="auto"/>
        <w:ind w:left="1087" w:right="3442" w:hanging="4"/>
        <w:rPr>
          <w:rFonts w:ascii="Lucida Sans Unicode" w:hAnsi="Lucida Sans Unicode"/>
          <w:lang w:val="en-US"/>
        </w:rPr>
      </w:pPr>
      <w:r w:rsidRPr="008E4C13">
        <w:rPr>
          <w:rFonts w:ascii="Lucida Sans Unicode" w:hAnsi="Lucida Sans Unicode"/>
          <w:spacing w:val="15"/>
          <w:lang w:val="en-US"/>
        </w:rPr>
        <w:t>cur.</w:t>
      </w:r>
      <w:r w:rsidRPr="008E4C13">
        <w:rPr>
          <w:rFonts w:ascii="Lucida Sans Unicode" w:hAnsi="Lucida Sans Unicode"/>
          <w:spacing w:val="-36"/>
          <w:lang w:val="en-US"/>
        </w:rPr>
        <w:t xml:space="preserve"> </w:t>
      </w:r>
      <w:proofErr w:type="gramStart"/>
      <w:r w:rsidRPr="008E4C13">
        <w:rPr>
          <w:rFonts w:ascii="Lucida Sans Unicode" w:hAnsi="Lucida Sans Unicode"/>
          <w:spacing w:val="16"/>
          <w:lang w:val="en-US"/>
        </w:rPr>
        <w:t>execute</w:t>
      </w:r>
      <w:proofErr w:type="gramEnd"/>
      <w:r w:rsidRPr="008E4C13">
        <w:rPr>
          <w:rFonts w:ascii="Lucida Sans Unicode" w:hAnsi="Lucida Sans Unicode"/>
          <w:spacing w:val="-36"/>
          <w:lang w:val="en-US"/>
        </w:rPr>
        <w:t xml:space="preserve"> </w:t>
      </w:r>
      <w:r w:rsidRPr="008E4C13">
        <w:rPr>
          <w:rFonts w:ascii="Lucida Sans Unicode" w:hAnsi="Lucida Sans Unicode"/>
          <w:spacing w:val="11"/>
          <w:lang w:val="en-US"/>
        </w:rPr>
        <w:t>("</w:t>
      </w:r>
      <w:r w:rsidRPr="008E4C13">
        <w:rPr>
          <w:rFonts w:ascii="Lucida Sans Unicode" w:hAnsi="Lucida Sans Unicode"/>
          <w:spacing w:val="-37"/>
          <w:lang w:val="en-US"/>
        </w:rPr>
        <w:t xml:space="preserve"> </w:t>
      </w:r>
      <w:r w:rsidRPr="008E4C13">
        <w:rPr>
          <w:rFonts w:ascii="Lucida Sans Unicode" w:hAnsi="Lucida Sans Unicode"/>
          <w:spacing w:val="15"/>
          <w:lang w:val="en-US"/>
        </w:rPr>
        <w:t>SELECT</w:t>
      </w:r>
      <w:r w:rsidRPr="008E4C13">
        <w:rPr>
          <w:rFonts w:ascii="Lucida Sans Unicode" w:hAnsi="Lucida Sans Unicode"/>
          <w:spacing w:val="-36"/>
          <w:lang w:val="en-US"/>
        </w:rPr>
        <w:t xml:space="preserve"> </w:t>
      </w:r>
      <w:r w:rsidRPr="008E4C13">
        <w:rPr>
          <w:rFonts w:ascii="Lucida Sans Unicode" w:hAnsi="Lucida Sans Unicode"/>
          <w:spacing w:val="18"/>
          <w:lang w:val="en-US"/>
        </w:rPr>
        <w:t>␣</w:t>
      </w:r>
      <w:proofErr w:type="spellStart"/>
      <w:r w:rsidRPr="008E4C13">
        <w:rPr>
          <w:rFonts w:ascii="Lucida Sans Unicode" w:hAnsi="Lucida Sans Unicode"/>
          <w:spacing w:val="18"/>
          <w:lang w:val="en-US"/>
        </w:rPr>
        <w:t>id␣FROM</w:t>
      </w:r>
      <w:proofErr w:type="spellEnd"/>
      <w:r w:rsidRPr="008E4C13">
        <w:rPr>
          <w:rFonts w:ascii="Lucida Sans Unicode" w:hAnsi="Lucida Sans Unicode"/>
          <w:spacing w:val="-38"/>
          <w:lang w:val="en-US"/>
        </w:rPr>
        <w:t xml:space="preserve"> </w:t>
      </w:r>
      <w:r w:rsidRPr="008E4C13">
        <w:rPr>
          <w:rFonts w:ascii="Lucida Sans Unicode" w:hAnsi="Lucida Sans Unicode"/>
          <w:spacing w:val="16"/>
          <w:lang w:val="en-US"/>
        </w:rPr>
        <w:t>␣tape</w:t>
      </w:r>
      <w:r w:rsidRPr="008E4C13">
        <w:rPr>
          <w:rFonts w:ascii="Lucida Sans Unicode" w:hAnsi="Lucida Sans Unicode"/>
          <w:spacing w:val="-38"/>
          <w:lang w:val="en-US"/>
        </w:rPr>
        <w:t xml:space="preserve"> </w:t>
      </w:r>
      <w:r w:rsidRPr="008E4C13">
        <w:rPr>
          <w:rFonts w:ascii="Lucida Sans Unicode" w:hAnsi="Lucida Sans Unicode"/>
          <w:spacing w:val="11"/>
          <w:lang w:val="en-US"/>
        </w:rPr>
        <w:t xml:space="preserve">") </w:t>
      </w:r>
      <w:proofErr w:type="spellStart"/>
      <w:r w:rsidRPr="008E4C13">
        <w:rPr>
          <w:rFonts w:ascii="Lucida Sans Unicode" w:hAnsi="Lucida Sans Unicode"/>
          <w:spacing w:val="18"/>
          <w:w w:val="110"/>
          <w:lang w:val="en-US"/>
        </w:rPr>
        <w:t>last_tape_id</w:t>
      </w:r>
      <w:proofErr w:type="spellEnd"/>
      <w:r w:rsidRPr="008E4C13">
        <w:rPr>
          <w:rFonts w:ascii="Lucida Sans Unicode" w:hAnsi="Lucida Sans Unicode"/>
          <w:spacing w:val="80"/>
          <w:w w:val="110"/>
          <w:lang w:val="en-US"/>
        </w:rPr>
        <w:t xml:space="preserve"> </w:t>
      </w:r>
      <w:r w:rsidRPr="008E4C13">
        <w:rPr>
          <w:rFonts w:ascii="Lucida Sans Unicode" w:hAnsi="Lucida Sans Unicode"/>
          <w:lang w:val="en-US"/>
        </w:rPr>
        <w:t>=</w:t>
      </w:r>
      <w:r w:rsidRPr="008E4C13">
        <w:rPr>
          <w:rFonts w:ascii="Lucida Sans Unicode" w:hAnsi="Lucida Sans Unicode"/>
          <w:spacing w:val="40"/>
          <w:w w:val="110"/>
          <w:lang w:val="en-US"/>
        </w:rPr>
        <w:t xml:space="preserve"> </w:t>
      </w:r>
      <w:r w:rsidRPr="008E4C13">
        <w:rPr>
          <w:rFonts w:ascii="Lucida Sans Unicode" w:hAnsi="Lucida Sans Unicode"/>
          <w:spacing w:val="15"/>
          <w:w w:val="110"/>
          <w:lang w:val="en-US"/>
        </w:rPr>
        <w:t>cur.</w:t>
      </w:r>
      <w:r w:rsidRPr="008E4C13">
        <w:rPr>
          <w:rFonts w:ascii="Lucida Sans Unicode" w:hAnsi="Lucida Sans Unicode"/>
          <w:spacing w:val="-46"/>
          <w:w w:val="110"/>
          <w:lang w:val="en-US"/>
        </w:rPr>
        <w:t xml:space="preserve"> </w:t>
      </w:r>
      <w:proofErr w:type="spellStart"/>
      <w:r w:rsidRPr="008E4C13">
        <w:rPr>
          <w:rFonts w:ascii="Lucida Sans Unicode" w:hAnsi="Lucida Sans Unicode"/>
          <w:spacing w:val="17"/>
          <w:w w:val="110"/>
          <w:lang w:val="en-US"/>
        </w:rPr>
        <w:t>fetchone</w:t>
      </w:r>
      <w:proofErr w:type="spellEnd"/>
      <w:r w:rsidRPr="008E4C13">
        <w:rPr>
          <w:rFonts w:ascii="Lucida Sans Unicode" w:hAnsi="Lucida Sans Unicode"/>
          <w:spacing w:val="-42"/>
          <w:w w:val="110"/>
          <w:lang w:val="en-US"/>
        </w:rPr>
        <w:t xml:space="preserve"> </w:t>
      </w:r>
      <w:r w:rsidRPr="008E4C13">
        <w:rPr>
          <w:rFonts w:ascii="Lucida Sans Unicode" w:hAnsi="Lucida Sans Unicode"/>
          <w:w w:val="130"/>
          <w:lang w:val="en-US"/>
        </w:rPr>
        <w:t>()</w:t>
      </w:r>
    </w:p>
    <w:p w14:paraId="756D7A39" w14:textId="77777777" w:rsidR="00854AE3" w:rsidRPr="008E4C13" w:rsidRDefault="006C76DB">
      <w:pPr>
        <w:spacing w:line="257" w:lineRule="exact"/>
        <w:ind w:left="1082"/>
        <w:rPr>
          <w:rFonts w:ascii="Lucida Sans Unicode"/>
          <w:lang w:val="en-US"/>
        </w:rPr>
      </w:pPr>
      <w:r w:rsidRPr="008E4C13">
        <w:rPr>
          <w:rFonts w:ascii="Lucida Sans Unicode"/>
          <w:w w:val="115"/>
          <w:lang w:val="en-US"/>
        </w:rPr>
        <w:t>if</w:t>
      </w:r>
      <w:r w:rsidRPr="008E4C13">
        <w:rPr>
          <w:rFonts w:ascii="Lucida Sans Unicode"/>
          <w:spacing w:val="57"/>
          <w:w w:val="115"/>
          <w:lang w:val="en-US"/>
        </w:rPr>
        <w:t xml:space="preserve"> </w:t>
      </w:r>
      <w:proofErr w:type="spellStart"/>
      <w:r w:rsidRPr="008E4C13">
        <w:rPr>
          <w:rFonts w:ascii="Lucida Sans Unicode"/>
          <w:spacing w:val="18"/>
          <w:w w:val="115"/>
          <w:lang w:val="en-US"/>
        </w:rPr>
        <w:t>last_tape_</w:t>
      </w:r>
      <w:proofErr w:type="gramStart"/>
      <w:r w:rsidRPr="008E4C13">
        <w:rPr>
          <w:rFonts w:ascii="Lucida Sans Unicode"/>
          <w:spacing w:val="18"/>
          <w:w w:val="115"/>
          <w:lang w:val="en-US"/>
        </w:rPr>
        <w:t>id</w:t>
      </w:r>
      <w:proofErr w:type="spellEnd"/>
      <w:r w:rsidRPr="008E4C13">
        <w:rPr>
          <w:rFonts w:ascii="Lucida Sans Unicode"/>
          <w:spacing w:val="-48"/>
          <w:w w:val="115"/>
          <w:lang w:val="en-US"/>
        </w:rPr>
        <w:t xml:space="preserve"> </w:t>
      </w:r>
      <w:r w:rsidRPr="008E4C13">
        <w:rPr>
          <w:rFonts w:ascii="Lucida Sans Unicode"/>
          <w:spacing w:val="-10"/>
          <w:w w:val="115"/>
          <w:lang w:val="en-US"/>
        </w:rPr>
        <w:t>:</w:t>
      </w:r>
      <w:proofErr w:type="gramEnd"/>
    </w:p>
    <w:p w14:paraId="03F6E5FB" w14:textId="77777777" w:rsidR="00854AE3" w:rsidRPr="008E4C13" w:rsidRDefault="006C76DB">
      <w:pPr>
        <w:spacing w:before="15" w:line="192" w:lineRule="auto"/>
        <w:ind w:left="1085" w:right="5661" w:firstLine="542"/>
        <w:rPr>
          <w:rFonts w:ascii="Lucida Sans Unicode"/>
          <w:lang w:val="en-US"/>
        </w:rPr>
      </w:pPr>
      <w:r w:rsidRPr="008E4C13">
        <w:rPr>
          <w:rFonts w:ascii="Lucida Sans Unicode"/>
          <w:spacing w:val="15"/>
          <w:w w:val="110"/>
          <w:lang w:val="en-US"/>
        </w:rPr>
        <w:t>return</w:t>
      </w:r>
      <w:r w:rsidRPr="008E4C13">
        <w:rPr>
          <w:rFonts w:ascii="Lucida Sans Unicode"/>
          <w:spacing w:val="36"/>
          <w:w w:val="110"/>
          <w:lang w:val="en-US"/>
        </w:rPr>
        <w:t xml:space="preserve"> </w:t>
      </w:r>
      <w:proofErr w:type="spellStart"/>
      <w:r w:rsidRPr="008E4C13">
        <w:rPr>
          <w:rFonts w:ascii="Lucida Sans Unicode"/>
          <w:spacing w:val="18"/>
          <w:w w:val="110"/>
          <w:lang w:val="en-US"/>
        </w:rPr>
        <w:t>last_tape_id</w:t>
      </w:r>
      <w:proofErr w:type="spellEnd"/>
      <w:r w:rsidRPr="008E4C13">
        <w:rPr>
          <w:rFonts w:ascii="Lucida Sans Unicode"/>
          <w:spacing w:val="-39"/>
          <w:w w:val="110"/>
          <w:lang w:val="en-US"/>
        </w:rPr>
        <w:t xml:space="preserve"> </w:t>
      </w:r>
      <w:r w:rsidRPr="008E4C13">
        <w:rPr>
          <w:rFonts w:ascii="Lucida Sans Unicode"/>
          <w:spacing w:val="10"/>
          <w:w w:val="110"/>
          <w:lang w:val="en-US"/>
        </w:rPr>
        <w:t xml:space="preserve">[0] </w:t>
      </w:r>
      <w:proofErr w:type="gramStart"/>
      <w:r w:rsidRPr="008E4C13">
        <w:rPr>
          <w:rFonts w:ascii="Lucida Sans Unicode"/>
          <w:spacing w:val="13"/>
          <w:w w:val="125"/>
          <w:lang w:val="en-US"/>
        </w:rPr>
        <w:t>else</w:t>
      </w:r>
      <w:r w:rsidRPr="008E4C13">
        <w:rPr>
          <w:rFonts w:ascii="Lucida Sans Unicode"/>
          <w:spacing w:val="-59"/>
          <w:w w:val="125"/>
          <w:lang w:val="en-US"/>
        </w:rPr>
        <w:t xml:space="preserve"> </w:t>
      </w:r>
      <w:r w:rsidRPr="008E4C13">
        <w:rPr>
          <w:rFonts w:ascii="Lucida Sans Unicode"/>
          <w:w w:val="135"/>
          <w:lang w:val="en-US"/>
        </w:rPr>
        <w:t>:</w:t>
      </w:r>
      <w:proofErr w:type="gramEnd"/>
    </w:p>
    <w:p w14:paraId="31E178AB" w14:textId="77777777" w:rsidR="00854AE3" w:rsidRPr="008E4C13" w:rsidRDefault="006C76DB">
      <w:pPr>
        <w:spacing w:line="291" w:lineRule="exact"/>
        <w:ind w:left="1627"/>
        <w:rPr>
          <w:rFonts w:ascii="Lucida Sans Unicode"/>
          <w:lang w:val="en-US"/>
        </w:rPr>
      </w:pPr>
      <w:proofErr w:type="gramStart"/>
      <w:r w:rsidRPr="008E4C13">
        <w:rPr>
          <w:rFonts w:ascii="Lucida Sans Unicode"/>
          <w:spacing w:val="15"/>
          <w:lang w:val="en-US"/>
        </w:rPr>
        <w:t>return</w:t>
      </w:r>
      <w:r w:rsidRPr="008E4C13">
        <w:rPr>
          <w:rFonts w:ascii="Lucida Sans Unicode"/>
          <w:spacing w:val="23"/>
          <w:lang w:val="en-US"/>
        </w:rPr>
        <w:t xml:space="preserve">  </w:t>
      </w:r>
      <w:r w:rsidRPr="008E4C13">
        <w:rPr>
          <w:rFonts w:ascii="Lucida Sans Unicode"/>
          <w:spacing w:val="-10"/>
          <w:lang w:val="en-US"/>
        </w:rPr>
        <w:t>1</w:t>
      </w:r>
      <w:proofErr w:type="gramEnd"/>
    </w:p>
    <w:p w14:paraId="31DF1196" w14:textId="77777777" w:rsidR="00854AE3" w:rsidRPr="008E4C13" w:rsidRDefault="00854AE3">
      <w:pPr>
        <w:pStyle w:val="Textkrper"/>
        <w:rPr>
          <w:rFonts w:ascii="Lucida Sans Unicode"/>
          <w:sz w:val="22"/>
          <w:lang w:val="en-US"/>
        </w:rPr>
      </w:pPr>
    </w:p>
    <w:p w14:paraId="55B27CAF" w14:textId="77777777" w:rsidR="00854AE3" w:rsidRPr="008E4C13" w:rsidRDefault="00854AE3">
      <w:pPr>
        <w:pStyle w:val="Textkrper"/>
        <w:spacing w:before="69"/>
        <w:rPr>
          <w:rFonts w:ascii="Lucida Sans Unicode"/>
          <w:sz w:val="22"/>
          <w:lang w:val="en-US"/>
        </w:rPr>
      </w:pPr>
    </w:p>
    <w:p w14:paraId="3B663392" w14:textId="77777777" w:rsidR="00854AE3" w:rsidRPr="008E4C13" w:rsidRDefault="006C76DB">
      <w:pPr>
        <w:spacing w:line="321" w:lineRule="exact"/>
        <w:ind w:left="542" w:right="-29"/>
        <w:rPr>
          <w:rFonts w:ascii="Lucida Sans Unicode"/>
          <w:lang w:val="en-US"/>
        </w:rPr>
      </w:pPr>
      <w:proofErr w:type="gramStart"/>
      <w:r w:rsidRPr="008E4C13">
        <w:rPr>
          <w:rFonts w:ascii="Lucida Sans Unicode"/>
          <w:spacing w:val="10"/>
          <w:lang w:val="en-US"/>
        </w:rPr>
        <w:t>def</w:t>
      </w:r>
      <w:r w:rsidRPr="008E4C13">
        <w:rPr>
          <w:rFonts w:ascii="Lucida Sans Unicode"/>
          <w:spacing w:val="29"/>
          <w:lang w:val="en-US"/>
        </w:rPr>
        <w:t xml:space="preserve">  </w:t>
      </w:r>
      <w:proofErr w:type="spellStart"/>
      <w:r w:rsidRPr="008E4C13">
        <w:rPr>
          <w:rFonts w:ascii="Lucida Sans Unicode"/>
          <w:spacing w:val="19"/>
          <w:lang w:val="en-US"/>
        </w:rPr>
        <w:t>show</w:t>
      </w:r>
      <w:proofErr w:type="gramEnd"/>
      <w:r w:rsidRPr="008E4C13">
        <w:rPr>
          <w:rFonts w:ascii="Lucida Sans Unicode"/>
          <w:spacing w:val="19"/>
          <w:lang w:val="en-US"/>
        </w:rPr>
        <w:t>_image_progsess</w:t>
      </w:r>
      <w:proofErr w:type="spellEnd"/>
      <w:r w:rsidRPr="008E4C13">
        <w:rPr>
          <w:rFonts w:ascii="Lucida Sans Unicode"/>
          <w:spacing w:val="-32"/>
          <w:lang w:val="en-US"/>
        </w:rPr>
        <w:t xml:space="preserve"> </w:t>
      </w:r>
      <w:r w:rsidRPr="008E4C13">
        <w:rPr>
          <w:rFonts w:ascii="Lucida Sans Unicode"/>
          <w:spacing w:val="11"/>
          <w:lang w:val="en-US"/>
        </w:rPr>
        <w:t>(</w:t>
      </w:r>
      <w:proofErr w:type="spellStart"/>
      <w:r w:rsidRPr="008E4C13">
        <w:rPr>
          <w:rFonts w:ascii="Lucida Sans Unicode"/>
          <w:spacing w:val="11"/>
          <w:lang w:val="en-US"/>
        </w:rPr>
        <w:t>df</w:t>
      </w:r>
      <w:proofErr w:type="spellEnd"/>
      <w:r w:rsidRPr="008E4C13">
        <w:rPr>
          <w:rFonts w:ascii="Lucida Sans Unicode"/>
          <w:spacing w:val="-31"/>
          <w:lang w:val="en-US"/>
        </w:rPr>
        <w:t xml:space="preserve"> </w:t>
      </w:r>
      <w:r w:rsidRPr="008E4C13">
        <w:rPr>
          <w:rFonts w:ascii="Lucida Sans Unicode"/>
          <w:lang w:val="en-US"/>
        </w:rPr>
        <w:t>,</w:t>
      </w:r>
      <w:r w:rsidRPr="008E4C13">
        <w:rPr>
          <w:rFonts w:ascii="Lucida Sans Unicode"/>
          <w:spacing w:val="23"/>
          <w:lang w:val="en-US"/>
        </w:rPr>
        <w:t xml:space="preserve">  </w:t>
      </w:r>
      <w:r w:rsidRPr="008E4C13">
        <w:rPr>
          <w:rFonts w:ascii="Lucida Sans Unicode"/>
          <w:spacing w:val="12"/>
          <w:lang w:val="en-US"/>
        </w:rPr>
        <w:t>image</w:t>
      </w:r>
      <w:r w:rsidRPr="008E4C13">
        <w:rPr>
          <w:rFonts w:ascii="Lucida Sans Unicode"/>
          <w:spacing w:val="-20"/>
          <w:lang w:val="en-US"/>
        </w:rPr>
        <w:t xml:space="preserve"> </w:t>
      </w:r>
      <w:r w:rsidRPr="008E4C13">
        <w:rPr>
          <w:rFonts w:ascii="Lucida Sans Unicode"/>
          <w:lang w:val="en-US"/>
        </w:rPr>
        <w:t>,</w:t>
      </w:r>
      <w:r w:rsidRPr="008E4C13">
        <w:rPr>
          <w:rFonts w:ascii="Lucida Sans Unicode"/>
          <w:spacing w:val="24"/>
          <w:lang w:val="en-US"/>
        </w:rPr>
        <w:t xml:space="preserve">  </w:t>
      </w:r>
      <w:r w:rsidRPr="008E4C13">
        <w:rPr>
          <w:rFonts w:ascii="Lucida Sans Unicode"/>
          <w:spacing w:val="15"/>
          <w:lang w:val="en-US"/>
        </w:rPr>
        <w:t>contours</w:t>
      </w:r>
      <w:r w:rsidRPr="008E4C13">
        <w:rPr>
          <w:rFonts w:ascii="Lucida Sans Unicode"/>
          <w:spacing w:val="-16"/>
          <w:lang w:val="en-US"/>
        </w:rPr>
        <w:t xml:space="preserve"> </w:t>
      </w:r>
      <w:r w:rsidRPr="008E4C13">
        <w:rPr>
          <w:rFonts w:ascii="Lucida Sans Unicode"/>
          <w:lang w:val="en-US"/>
        </w:rPr>
        <w:t>,</w:t>
      </w:r>
      <w:r w:rsidRPr="008E4C13">
        <w:rPr>
          <w:rFonts w:ascii="Lucida Sans Unicode"/>
          <w:spacing w:val="25"/>
          <w:lang w:val="en-US"/>
        </w:rPr>
        <w:t xml:space="preserve">  </w:t>
      </w:r>
      <w:proofErr w:type="spellStart"/>
      <w:r w:rsidRPr="008E4C13">
        <w:rPr>
          <w:rFonts w:ascii="Lucida Sans Unicode"/>
          <w:spacing w:val="16"/>
          <w:lang w:val="en-US"/>
        </w:rPr>
        <w:t>radii_list</w:t>
      </w:r>
      <w:proofErr w:type="spellEnd"/>
      <w:r w:rsidRPr="008E4C13">
        <w:rPr>
          <w:rFonts w:ascii="Lucida Sans Unicode"/>
          <w:spacing w:val="-14"/>
          <w:lang w:val="en-US"/>
        </w:rPr>
        <w:t xml:space="preserve"> </w:t>
      </w:r>
      <w:r w:rsidRPr="008E4C13">
        <w:rPr>
          <w:rFonts w:ascii="Lucida Sans Unicode"/>
          <w:lang w:val="en-US"/>
        </w:rPr>
        <w:t>,</w:t>
      </w:r>
      <w:r w:rsidRPr="008E4C13">
        <w:rPr>
          <w:rFonts w:ascii="Lucida Sans Unicode"/>
          <w:spacing w:val="24"/>
          <w:lang w:val="en-US"/>
        </w:rPr>
        <w:t xml:space="preserve">  </w:t>
      </w:r>
      <w:proofErr w:type="spellStart"/>
      <w:r w:rsidRPr="008E4C13">
        <w:rPr>
          <w:rFonts w:ascii="Lucida Sans Unicode"/>
          <w:spacing w:val="17"/>
          <w:lang w:val="en-US"/>
        </w:rPr>
        <w:t>x_coords_list</w:t>
      </w:r>
      <w:proofErr w:type="spellEnd"/>
      <w:r w:rsidRPr="008E4C13">
        <w:rPr>
          <w:rFonts w:ascii="Lucida Sans Unicode"/>
          <w:spacing w:val="-11"/>
          <w:lang w:val="en-US"/>
        </w:rPr>
        <w:t xml:space="preserve"> </w:t>
      </w:r>
      <w:r w:rsidRPr="008E4C13">
        <w:rPr>
          <w:rFonts w:ascii="Lucida Sans Unicode"/>
          <w:lang w:val="en-US"/>
        </w:rPr>
        <w:t>,</w:t>
      </w:r>
      <w:r w:rsidRPr="008E4C13">
        <w:rPr>
          <w:rFonts w:ascii="Lucida Sans Unicode"/>
          <w:spacing w:val="26"/>
          <w:lang w:val="en-US"/>
        </w:rPr>
        <w:t xml:space="preserve">  </w:t>
      </w:r>
      <w:proofErr w:type="spellStart"/>
      <w:r w:rsidRPr="008E4C13">
        <w:rPr>
          <w:rFonts w:ascii="Lucida Sans Unicode"/>
          <w:spacing w:val="-5"/>
          <w:lang w:val="en-US"/>
        </w:rPr>
        <w:t>y_c</w:t>
      </w:r>
      <w:proofErr w:type="spellEnd"/>
    </w:p>
    <w:p w14:paraId="5AD53464" w14:textId="77777777" w:rsidR="00854AE3" w:rsidRPr="008E4C13" w:rsidRDefault="006C76DB">
      <w:pPr>
        <w:spacing w:line="240" w:lineRule="exact"/>
        <w:ind w:left="1083"/>
        <w:rPr>
          <w:rFonts w:ascii="Cambria"/>
          <w:i/>
          <w:lang w:val="en-US"/>
        </w:rPr>
      </w:pPr>
      <w:r w:rsidRPr="008E4C13">
        <w:rPr>
          <w:rFonts w:ascii="Cambria"/>
          <w:i/>
          <w:spacing w:val="5"/>
          <w:w w:val="130"/>
          <w:lang w:val="en-US"/>
        </w:rPr>
        <w:t>"""</w:t>
      </w:r>
    </w:p>
    <w:p w14:paraId="4047BDB0" w14:textId="77777777" w:rsidR="00854AE3" w:rsidRPr="008E4C13" w:rsidRDefault="006C76DB">
      <w:pPr>
        <w:spacing w:before="13"/>
        <w:ind w:left="1086"/>
        <w:rPr>
          <w:rFonts w:ascii="Cambria"/>
          <w:i/>
          <w:lang w:val="en-US"/>
        </w:rPr>
      </w:pPr>
      <w:r w:rsidRPr="008E4C13">
        <w:rPr>
          <w:rFonts w:ascii="Cambria"/>
          <w:i/>
          <w:spacing w:val="16"/>
          <w:w w:val="120"/>
          <w:lang w:val="en-US"/>
        </w:rPr>
        <w:t>Display</w:t>
      </w:r>
      <w:r w:rsidRPr="008E4C13">
        <w:rPr>
          <w:rFonts w:ascii="Cambria"/>
          <w:i/>
          <w:spacing w:val="78"/>
          <w:w w:val="120"/>
          <w:lang w:val="en-US"/>
        </w:rPr>
        <w:t xml:space="preserve"> </w:t>
      </w:r>
      <w:r w:rsidRPr="008E4C13">
        <w:rPr>
          <w:rFonts w:ascii="Cambria"/>
          <w:i/>
          <w:spacing w:val="10"/>
          <w:w w:val="120"/>
          <w:lang w:val="en-US"/>
        </w:rPr>
        <w:t>the</w:t>
      </w:r>
      <w:r w:rsidRPr="008E4C13">
        <w:rPr>
          <w:rFonts w:ascii="Cambria"/>
          <w:i/>
          <w:spacing w:val="78"/>
          <w:w w:val="120"/>
          <w:lang w:val="en-US"/>
        </w:rPr>
        <w:t xml:space="preserve"> </w:t>
      </w:r>
      <w:r w:rsidRPr="008E4C13">
        <w:rPr>
          <w:rFonts w:ascii="Cambria"/>
          <w:i/>
          <w:spacing w:val="17"/>
          <w:w w:val="120"/>
          <w:lang w:val="en-US"/>
        </w:rPr>
        <w:t>processed</w:t>
      </w:r>
      <w:r w:rsidRPr="008E4C13">
        <w:rPr>
          <w:rFonts w:ascii="Cambria"/>
          <w:i/>
          <w:spacing w:val="66"/>
          <w:w w:val="150"/>
          <w:lang w:val="en-US"/>
        </w:rPr>
        <w:t xml:space="preserve"> </w:t>
      </w:r>
      <w:r w:rsidRPr="008E4C13">
        <w:rPr>
          <w:rFonts w:ascii="Cambria"/>
          <w:i/>
          <w:spacing w:val="14"/>
          <w:w w:val="120"/>
          <w:lang w:val="en-US"/>
        </w:rPr>
        <w:t>image</w:t>
      </w:r>
      <w:r w:rsidRPr="008E4C13">
        <w:rPr>
          <w:rFonts w:ascii="Cambria"/>
          <w:i/>
          <w:spacing w:val="79"/>
          <w:w w:val="120"/>
          <w:lang w:val="en-US"/>
        </w:rPr>
        <w:t xml:space="preserve"> </w:t>
      </w:r>
      <w:r w:rsidRPr="008E4C13">
        <w:rPr>
          <w:rFonts w:ascii="Cambria"/>
          <w:i/>
          <w:spacing w:val="13"/>
          <w:w w:val="120"/>
          <w:lang w:val="en-US"/>
        </w:rPr>
        <w:t>with</w:t>
      </w:r>
      <w:r w:rsidRPr="008E4C13">
        <w:rPr>
          <w:rFonts w:ascii="Cambria"/>
          <w:i/>
          <w:spacing w:val="79"/>
          <w:w w:val="120"/>
          <w:lang w:val="en-US"/>
        </w:rPr>
        <w:t xml:space="preserve"> </w:t>
      </w:r>
      <w:r w:rsidRPr="008E4C13">
        <w:rPr>
          <w:rFonts w:ascii="Cambria"/>
          <w:i/>
          <w:spacing w:val="16"/>
          <w:w w:val="120"/>
          <w:lang w:val="en-US"/>
        </w:rPr>
        <w:t>circles</w:t>
      </w:r>
      <w:r w:rsidRPr="008E4C13">
        <w:rPr>
          <w:rFonts w:ascii="Cambria"/>
          <w:i/>
          <w:spacing w:val="78"/>
          <w:w w:val="120"/>
          <w:lang w:val="en-US"/>
        </w:rPr>
        <w:t xml:space="preserve"> </w:t>
      </w:r>
      <w:r w:rsidRPr="008E4C13">
        <w:rPr>
          <w:rFonts w:ascii="Cambria"/>
          <w:i/>
          <w:spacing w:val="10"/>
          <w:w w:val="120"/>
          <w:lang w:val="en-US"/>
        </w:rPr>
        <w:t>and</w:t>
      </w:r>
      <w:r w:rsidRPr="008E4C13">
        <w:rPr>
          <w:rFonts w:ascii="Cambria"/>
          <w:i/>
          <w:spacing w:val="79"/>
          <w:w w:val="120"/>
          <w:lang w:val="en-US"/>
        </w:rPr>
        <w:t xml:space="preserve"> </w:t>
      </w:r>
      <w:r w:rsidRPr="008E4C13">
        <w:rPr>
          <w:rFonts w:ascii="Cambria"/>
          <w:i/>
          <w:spacing w:val="17"/>
          <w:w w:val="120"/>
          <w:lang w:val="en-US"/>
        </w:rPr>
        <w:t>contours.</w:t>
      </w:r>
    </w:p>
    <w:p w14:paraId="1B44EF38" w14:textId="77777777" w:rsidR="00854AE3" w:rsidRPr="008E4C13" w:rsidRDefault="00854AE3">
      <w:pPr>
        <w:rPr>
          <w:rFonts w:ascii="Cambria"/>
          <w:lang w:val="en-US"/>
        </w:rPr>
        <w:sectPr w:rsidR="00854AE3" w:rsidRPr="008E4C13">
          <w:pgSz w:w="11910" w:h="16840"/>
          <w:pgMar w:top="1920" w:right="0" w:bottom="2640" w:left="1260" w:header="1033" w:footer="2458" w:gutter="0"/>
          <w:cols w:space="720"/>
        </w:sectPr>
      </w:pPr>
    </w:p>
    <w:p w14:paraId="3E99E87F" w14:textId="77777777" w:rsidR="00854AE3" w:rsidRPr="008E4C13" w:rsidRDefault="006C76DB">
      <w:pPr>
        <w:spacing w:before="130"/>
        <w:ind w:left="1085"/>
        <w:rPr>
          <w:rFonts w:ascii="Cambria"/>
          <w:i/>
          <w:lang w:val="en-US"/>
        </w:rPr>
      </w:pPr>
      <w:proofErr w:type="spellStart"/>
      <w:r w:rsidRPr="008E4C13">
        <w:rPr>
          <w:rFonts w:ascii="Cambria"/>
          <w:i/>
          <w:spacing w:val="14"/>
          <w:w w:val="130"/>
          <w:lang w:val="en-US"/>
        </w:rPr>
        <w:t>Args</w:t>
      </w:r>
      <w:proofErr w:type="spellEnd"/>
      <w:r w:rsidRPr="008E4C13">
        <w:rPr>
          <w:rFonts w:ascii="Cambria"/>
          <w:i/>
          <w:spacing w:val="14"/>
          <w:w w:val="130"/>
          <w:lang w:val="en-US"/>
        </w:rPr>
        <w:t>:</w:t>
      </w:r>
    </w:p>
    <w:p w14:paraId="31792FF9" w14:textId="77777777" w:rsidR="00854AE3" w:rsidRPr="008E4C13" w:rsidRDefault="006C76DB">
      <w:pPr>
        <w:spacing w:before="13" w:line="252" w:lineRule="auto"/>
        <w:ind w:left="1627" w:right="1331" w:hanging="4"/>
        <w:rPr>
          <w:rFonts w:ascii="Cambria"/>
          <w:i/>
          <w:lang w:val="en-US"/>
        </w:rPr>
      </w:pPr>
      <w:proofErr w:type="spellStart"/>
      <w:r w:rsidRPr="008E4C13">
        <w:rPr>
          <w:rFonts w:ascii="Cambria"/>
          <w:i/>
          <w:w w:val="115"/>
          <w:lang w:val="en-US"/>
        </w:rPr>
        <w:t>df</w:t>
      </w:r>
      <w:proofErr w:type="spellEnd"/>
      <w:r w:rsidRPr="008E4C13">
        <w:rPr>
          <w:rFonts w:ascii="Cambria"/>
          <w:i/>
          <w:spacing w:val="61"/>
          <w:w w:val="115"/>
          <w:lang w:val="en-US"/>
        </w:rPr>
        <w:t xml:space="preserve"> </w:t>
      </w:r>
      <w:proofErr w:type="gramStart"/>
      <w:r w:rsidRPr="008E4C13">
        <w:rPr>
          <w:rFonts w:ascii="Cambria"/>
          <w:i/>
          <w:w w:val="115"/>
          <w:lang w:val="en-US"/>
        </w:rPr>
        <w:t>(</w:t>
      </w:r>
      <w:r w:rsidRPr="008E4C13">
        <w:rPr>
          <w:rFonts w:ascii="Cambria"/>
          <w:i/>
          <w:spacing w:val="-26"/>
          <w:w w:val="115"/>
          <w:lang w:val="en-US"/>
        </w:rPr>
        <w:t xml:space="preserve"> </w:t>
      </w:r>
      <w:r w:rsidRPr="008E4C13">
        <w:rPr>
          <w:rFonts w:ascii="Cambria"/>
          <w:i/>
          <w:spacing w:val="17"/>
          <w:w w:val="115"/>
          <w:lang w:val="en-US"/>
        </w:rPr>
        <w:t>pandas</w:t>
      </w:r>
      <w:proofErr w:type="gramEnd"/>
      <w:r w:rsidRPr="008E4C13">
        <w:rPr>
          <w:rFonts w:ascii="Cambria"/>
          <w:i/>
          <w:spacing w:val="17"/>
          <w:w w:val="115"/>
          <w:lang w:val="en-US"/>
        </w:rPr>
        <w:t>.</w:t>
      </w:r>
      <w:r w:rsidRPr="008E4C13">
        <w:rPr>
          <w:rFonts w:ascii="Cambria"/>
          <w:i/>
          <w:spacing w:val="-24"/>
          <w:w w:val="115"/>
          <w:lang w:val="en-US"/>
        </w:rPr>
        <w:t xml:space="preserve"> </w:t>
      </w:r>
      <w:r w:rsidRPr="008E4C13">
        <w:rPr>
          <w:rFonts w:ascii="Cambria"/>
          <w:i/>
          <w:spacing w:val="15"/>
          <w:w w:val="115"/>
          <w:lang w:val="en-US"/>
        </w:rPr>
        <w:t>Data</w:t>
      </w:r>
      <w:r w:rsidRPr="008E4C13">
        <w:rPr>
          <w:rFonts w:ascii="Cambria"/>
          <w:i/>
          <w:spacing w:val="-36"/>
          <w:w w:val="115"/>
          <w:lang w:val="en-US"/>
        </w:rPr>
        <w:t xml:space="preserve"> </w:t>
      </w:r>
      <w:r w:rsidRPr="008E4C13">
        <w:rPr>
          <w:rFonts w:ascii="Cambria"/>
          <w:i/>
          <w:spacing w:val="18"/>
          <w:w w:val="115"/>
          <w:lang w:val="en-US"/>
        </w:rPr>
        <w:t>Frame):</w:t>
      </w:r>
      <w:r w:rsidRPr="008E4C13">
        <w:rPr>
          <w:rFonts w:ascii="Cambria"/>
          <w:i/>
          <w:spacing w:val="80"/>
          <w:w w:val="115"/>
          <w:lang w:val="en-US"/>
        </w:rPr>
        <w:t xml:space="preserve"> </w:t>
      </w:r>
      <w:r w:rsidRPr="008E4C13">
        <w:rPr>
          <w:rFonts w:ascii="Cambria"/>
          <w:i/>
          <w:spacing w:val="15"/>
          <w:w w:val="115"/>
          <w:lang w:val="en-US"/>
        </w:rPr>
        <w:t>Data</w:t>
      </w:r>
      <w:r w:rsidRPr="008E4C13">
        <w:rPr>
          <w:rFonts w:ascii="Cambria"/>
          <w:i/>
          <w:spacing w:val="-37"/>
          <w:w w:val="115"/>
          <w:lang w:val="en-US"/>
        </w:rPr>
        <w:t xml:space="preserve"> </w:t>
      </w:r>
      <w:r w:rsidRPr="008E4C13">
        <w:rPr>
          <w:rFonts w:ascii="Cambria"/>
          <w:i/>
          <w:spacing w:val="16"/>
          <w:w w:val="115"/>
          <w:lang w:val="en-US"/>
        </w:rPr>
        <w:t>Frame</w:t>
      </w:r>
      <w:r w:rsidRPr="008E4C13">
        <w:rPr>
          <w:rFonts w:ascii="Cambria"/>
          <w:i/>
          <w:spacing w:val="80"/>
          <w:w w:val="115"/>
          <w:lang w:val="en-US"/>
        </w:rPr>
        <w:t xml:space="preserve"> </w:t>
      </w:r>
      <w:r w:rsidRPr="008E4C13">
        <w:rPr>
          <w:rFonts w:ascii="Cambria"/>
          <w:i/>
          <w:spacing w:val="18"/>
          <w:w w:val="115"/>
          <w:lang w:val="en-US"/>
        </w:rPr>
        <w:t>containing</w:t>
      </w:r>
      <w:r w:rsidRPr="008E4C13">
        <w:rPr>
          <w:rFonts w:ascii="Cambria"/>
          <w:i/>
          <w:spacing w:val="80"/>
          <w:w w:val="115"/>
          <w:lang w:val="en-US"/>
        </w:rPr>
        <w:t xml:space="preserve"> </w:t>
      </w:r>
      <w:r w:rsidRPr="008E4C13">
        <w:rPr>
          <w:rFonts w:ascii="Cambria"/>
          <w:i/>
          <w:spacing w:val="15"/>
          <w:w w:val="115"/>
          <w:lang w:val="en-US"/>
        </w:rPr>
        <w:t>circle</w:t>
      </w:r>
      <w:r w:rsidRPr="008E4C13">
        <w:rPr>
          <w:rFonts w:ascii="Cambria"/>
          <w:i/>
          <w:spacing w:val="80"/>
          <w:w w:val="115"/>
          <w:lang w:val="en-US"/>
        </w:rPr>
        <w:t xml:space="preserve"> </w:t>
      </w:r>
      <w:r w:rsidRPr="008E4C13">
        <w:rPr>
          <w:rFonts w:ascii="Cambria"/>
          <w:i/>
          <w:spacing w:val="16"/>
          <w:w w:val="115"/>
          <w:lang w:val="en-US"/>
        </w:rPr>
        <w:t xml:space="preserve">data. </w:t>
      </w:r>
      <w:r w:rsidRPr="008E4C13">
        <w:rPr>
          <w:rFonts w:ascii="Cambria"/>
          <w:i/>
          <w:spacing w:val="14"/>
          <w:w w:val="125"/>
          <w:lang w:val="en-US"/>
        </w:rPr>
        <w:t>image</w:t>
      </w:r>
      <w:r w:rsidRPr="008E4C13">
        <w:rPr>
          <w:rFonts w:ascii="Cambria"/>
          <w:i/>
          <w:spacing w:val="80"/>
          <w:w w:val="125"/>
          <w:lang w:val="en-US"/>
        </w:rPr>
        <w:t xml:space="preserve"> </w:t>
      </w:r>
      <w:proofErr w:type="gramStart"/>
      <w:r w:rsidRPr="008E4C13">
        <w:rPr>
          <w:rFonts w:ascii="Cambria"/>
          <w:i/>
          <w:w w:val="125"/>
          <w:lang w:val="en-US"/>
        </w:rPr>
        <w:t>(</w:t>
      </w:r>
      <w:r w:rsidRPr="008E4C13">
        <w:rPr>
          <w:rFonts w:ascii="Cambria"/>
          <w:i/>
          <w:spacing w:val="-32"/>
          <w:w w:val="125"/>
          <w:lang w:val="en-US"/>
        </w:rPr>
        <w:t xml:space="preserve"> </w:t>
      </w:r>
      <w:proofErr w:type="spellStart"/>
      <w:r w:rsidRPr="008E4C13">
        <w:rPr>
          <w:rFonts w:ascii="Cambria"/>
          <w:i/>
          <w:spacing w:val="17"/>
          <w:lang w:val="en-US"/>
        </w:rPr>
        <w:t>nu</w:t>
      </w:r>
      <w:r w:rsidRPr="008E4C13">
        <w:rPr>
          <w:rFonts w:ascii="Cambria"/>
          <w:i/>
          <w:spacing w:val="17"/>
          <w:w w:val="69"/>
          <w:lang w:val="en-US"/>
        </w:rPr>
        <w:t>m</w:t>
      </w:r>
      <w:r w:rsidRPr="008E4C13">
        <w:rPr>
          <w:rFonts w:ascii="Cambria"/>
          <w:i/>
          <w:spacing w:val="17"/>
          <w:w w:val="102"/>
          <w:lang w:val="en-US"/>
        </w:rPr>
        <w:t>p</w:t>
      </w:r>
      <w:r w:rsidRPr="008E4C13">
        <w:rPr>
          <w:rFonts w:ascii="Cambria"/>
          <w:i/>
          <w:spacing w:val="17"/>
          <w:w w:val="116"/>
          <w:lang w:val="en-US"/>
        </w:rPr>
        <w:t>y</w:t>
      </w:r>
      <w:proofErr w:type="spellEnd"/>
      <w:proofErr w:type="gramEnd"/>
      <w:r w:rsidRPr="008E4C13">
        <w:rPr>
          <w:rFonts w:ascii="Cambria"/>
          <w:i/>
          <w:spacing w:val="17"/>
          <w:w w:val="262"/>
          <w:lang w:val="en-US"/>
        </w:rPr>
        <w:t>.</w:t>
      </w:r>
      <w:r w:rsidRPr="008E4C13">
        <w:rPr>
          <w:rFonts w:ascii="Cambria"/>
          <w:i/>
          <w:spacing w:val="-29"/>
          <w:w w:val="124"/>
          <w:lang w:val="en-US"/>
        </w:rPr>
        <w:t xml:space="preserve"> </w:t>
      </w:r>
      <w:proofErr w:type="spellStart"/>
      <w:r w:rsidRPr="008E4C13">
        <w:rPr>
          <w:rFonts w:ascii="Cambria"/>
          <w:i/>
          <w:spacing w:val="18"/>
          <w:w w:val="125"/>
          <w:lang w:val="en-US"/>
        </w:rPr>
        <w:t>ndarray</w:t>
      </w:r>
      <w:proofErr w:type="spellEnd"/>
      <w:r w:rsidRPr="008E4C13">
        <w:rPr>
          <w:rFonts w:ascii="Cambria"/>
          <w:i/>
          <w:spacing w:val="18"/>
          <w:w w:val="125"/>
          <w:lang w:val="en-US"/>
        </w:rPr>
        <w:t>):</w:t>
      </w:r>
      <w:r w:rsidRPr="008E4C13">
        <w:rPr>
          <w:rFonts w:ascii="Cambria"/>
          <w:i/>
          <w:spacing w:val="80"/>
          <w:w w:val="125"/>
          <w:lang w:val="en-US"/>
        </w:rPr>
        <w:t xml:space="preserve"> </w:t>
      </w:r>
      <w:r w:rsidRPr="008E4C13">
        <w:rPr>
          <w:rFonts w:ascii="Cambria"/>
          <w:i/>
          <w:spacing w:val="17"/>
          <w:w w:val="125"/>
          <w:lang w:val="en-US"/>
        </w:rPr>
        <w:t>Original</w:t>
      </w:r>
      <w:r w:rsidRPr="008E4C13">
        <w:rPr>
          <w:rFonts w:ascii="Cambria"/>
          <w:i/>
          <w:spacing w:val="80"/>
          <w:w w:val="125"/>
          <w:lang w:val="en-US"/>
        </w:rPr>
        <w:t xml:space="preserve"> </w:t>
      </w:r>
      <w:r w:rsidRPr="008E4C13">
        <w:rPr>
          <w:rFonts w:ascii="Cambria"/>
          <w:i/>
          <w:spacing w:val="18"/>
          <w:w w:val="177"/>
          <w:lang w:val="en-US"/>
        </w:rPr>
        <w:t>i</w:t>
      </w:r>
      <w:r w:rsidRPr="008E4C13">
        <w:rPr>
          <w:rFonts w:ascii="Cambria"/>
          <w:i/>
          <w:spacing w:val="18"/>
          <w:w w:val="52"/>
          <w:lang w:val="en-US"/>
        </w:rPr>
        <w:t>m</w:t>
      </w:r>
      <w:r w:rsidRPr="008E4C13">
        <w:rPr>
          <w:rFonts w:ascii="Cambria"/>
          <w:i/>
          <w:spacing w:val="18"/>
          <w:w w:val="85"/>
          <w:lang w:val="en-US"/>
        </w:rPr>
        <w:t>a</w:t>
      </w:r>
      <w:r w:rsidRPr="008E4C13">
        <w:rPr>
          <w:rFonts w:ascii="Cambria"/>
          <w:i/>
          <w:spacing w:val="18"/>
          <w:w w:val="86"/>
          <w:lang w:val="en-US"/>
        </w:rPr>
        <w:t>g</w:t>
      </w:r>
      <w:r w:rsidRPr="008E4C13">
        <w:rPr>
          <w:rFonts w:ascii="Cambria"/>
          <w:i/>
          <w:spacing w:val="29"/>
          <w:lang w:val="en-US"/>
        </w:rPr>
        <w:t>e</w:t>
      </w:r>
      <w:r w:rsidRPr="008E4C13">
        <w:rPr>
          <w:rFonts w:ascii="Cambria"/>
          <w:i/>
          <w:w w:val="245"/>
          <w:lang w:val="en-US"/>
        </w:rPr>
        <w:t>.</w:t>
      </w:r>
    </w:p>
    <w:p w14:paraId="11322326" w14:textId="77777777" w:rsidR="00854AE3" w:rsidRPr="008E4C13" w:rsidRDefault="006C76DB">
      <w:pPr>
        <w:spacing w:line="252" w:lineRule="auto"/>
        <w:ind w:left="1628" w:right="261" w:hanging="1"/>
        <w:rPr>
          <w:rFonts w:ascii="Cambria"/>
          <w:i/>
          <w:lang w:val="en-US"/>
        </w:rPr>
      </w:pPr>
      <w:r w:rsidRPr="008E4C13">
        <w:rPr>
          <w:rFonts w:ascii="Cambria"/>
          <w:i/>
          <w:spacing w:val="17"/>
          <w:w w:val="135"/>
          <w:lang w:val="en-US"/>
        </w:rPr>
        <w:t>contours</w:t>
      </w:r>
      <w:r w:rsidRPr="008E4C13">
        <w:rPr>
          <w:rFonts w:ascii="Cambria"/>
          <w:i/>
          <w:spacing w:val="37"/>
          <w:w w:val="145"/>
          <w:lang w:val="en-US"/>
        </w:rPr>
        <w:t xml:space="preserve"> </w:t>
      </w:r>
      <w:proofErr w:type="gramStart"/>
      <w:r w:rsidRPr="008E4C13">
        <w:rPr>
          <w:rFonts w:ascii="Cambria"/>
          <w:i/>
          <w:w w:val="145"/>
          <w:lang w:val="en-US"/>
        </w:rPr>
        <w:t>(</w:t>
      </w:r>
      <w:r w:rsidRPr="008E4C13">
        <w:rPr>
          <w:rFonts w:ascii="Cambria"/>
          <w:i/>
          <w:spacing w:val="-42"/>
          <w:w w:val="145"/>
          <w:lang w:val="en-US"/>
        </w:rPr>
        <w:t xml:space="preserve"> </w:t>
      </w:r>
      <w:r w:rsidRPr="008E4C13">
        <w:rPr>
          <w:rFonts w:ascii="Cambria"/>
          <w:i/>
          <w:spacing w:val="16"/>
          <w:w w:val="145"/>
          <w:lang w:val="en-US"/>
        </w:rPr>
        <w:t>list</w:t>
      </w:r>
      <w:proofErr w:type="gramEnd"/>
      <w:r w:rsidRPr="008E4C13">
        <w:rPr>
          <w:rFonts w:ascii="Cambria"/>
          <w:i/>
          <w:spacing w:val="16"/>
          <w:w w:val="145"/>
          <w:lang w:val="en-US"/>
        </w:rPr>
        <w:t>):</w:t>
      </w:r>
      <w:r w:rsidRPr="008E4C13">
        <w:rPr>
          <w:rFonts w:ascii="Cambria"/>
          <w:i/>
          <w:spacing w:val="42"/>
          <w:w w:val="145"/>
          <w:lang w:val="en-US"/>
        </w:rPr>
        <w:t xml:space="preserve"> </w:t>
      </w:r>
      <w:r w:rsidRPr="008E4C13">
        <w:rPr>
          <w:rFonts w:ascii="Cambria"/>
          <w:i/>
          <w:spacing w:val="13"/>
          <w:w w:val="145"/>
          <w:lang w:val="en-US"/>
        </w:rPr>
        <w:t>List</w:t>
      </w:r>
      <w:r w:rsidRPr="008E4C13">
        <w:rPr>
          <w:rFonts w:ascii="Cambria"/>
          <w:i/>
          <w:spacing w:val="40"/>
          <w:w w:val="145"/>
          <w:lang w:val="en-US"/>
        </w:rPr>
        <w:t xml:space="preserve"> </w:t>
      </w:r>
      <w:r w:rsidRPr="008E4C13">
        <w:rPr>
          <w:rFonts w:ascii="Cambria"/>
          <w:i/>
          <w:w w:val="145"/>
          <w:lang w:val="en-US"/>
        </w:rPr>
        <w:t>of</w:t>
      </w:r>
      <w:r w:rsidRPr="008E4C13">
        <w:rPr>
          <w:rFonts w:ascii="Cambria"/>
          <w:i/>
          <w:spacing w:val="45"/>
          <w:w w:val="145"/>
          <w:lang w:val="en-US"/>
        </w:rPr>
        <w:t xml:space="preserve"> </w:t>
      </w:r>
      <w:r w:rsidRPr="008E4C13">
        <w:rPr>
          <w:rFonts w:ascii="Cambria"/>
          <w:i/>
          <w:spacing w:val="17"/>
          <w:w w:val="135"/>
          <w:lang w:val="en-US"/>
        </w:rPr>
        <w:t>contours</w:t>
      </w:r>
      <w:r w:rsidRPr="008E4C13">
        <w:rPr>
          <w:rFonts w:ascii="Cambria"/>
          <w:i/>
          <w:spacing w:val="54"/>
          <w:w w:val="135"/>
          <w:lang w:val="en-US"/>
        </w:rPr>
        <w:t xml:space="preserve"> </w:t>
      </w:r>
      <w:r w:rsidRPr="008E4C13">
        <w:rPr>
          <w:rFonts w:ascii="Cambria"/>
          <w:i/>
          <w:spacing w:val="17"/>
          <w:w w:val="135"/>
          <w:lang w:val="en-US"/>
        </w:rPr>
        <w:t>detected</w:t>
      </w:r>
      <w:r w:rsidRPr="008E4C13">
        <w:rPr>
          <w:rFonts w:ascii="Cambria"/>
          <w:i/>
          <w:spacing w:val="45"/>
          <w:w w:val="145"/>
          <w:lang w:val="en-US"/>
        </w:rPr>
        <w:t xml:space="preserve"> </w:t>
      </w:r>
      <w:r w:rsidRPr="008E4C13">
        <w:rPr>
          <w:rFonts w:ascii="Cambria"/>
          <w:i/>
          <w:w w:val="145"/>
          <w:lang w:val="en-US"/>
        </w:rPr>
        <w:t>in</w:t>
      </w:r>
      <w:r w:rsidRPr="008E4C13">
        <w:rPr>
          <w:rFonts w:ascii="Cambria"/>
          <w:i/>
          <w:spacing w:val="40"/>
          <w:w w:val="145"/>
          <w:lang w:val="en-US"/>
        </w:rPr>
        <w:t xml:space="preserve"> </w:t>
      </w:r>
      <w:r w:rsidRPr="008E4C13">
        <w:rPr>
          <w:rFonts w:ascii="Cambria"/>
          <w:i/>
          <w:spacing w:val="10"/>
          <w:w w:val="135"/>
          <w:lang w:val="en-US"/>
        </w:rPr>
        <w:t>the</w:t>
      </w:r>
      <w:r w:rsidRPr="008E4C13">
        <w:rPr>
          <w:rFonts w:ascii="Cambria"/>
          <w:i/>
          <w:spacing w:val="47"/>
          <w:w w:val="144"/>
          <w:lang w:val="en-US"/>
        </w:rPr>
        <w:t xml:space="preserve"> </w:t>
      </w:r>
      <w:r w:rsidRPr="008E4C13">
        <w:rPr>
          <w:rFonts w:ascii="Cambria"/>
          <w:i/>
          <w:spacing w:val="16"/>
          <w:w w:val="197"/>
          <w:lang w:val="en-US"/>
        </w:rPr>
        <w:t>i</w:t>
      </w:r>
      <w:r w:rsidRPr="008E4C13">
        <w:rPr>
          <w:rFonts w:ascii="Cambria"/>
          <w:i/>
          <w:spacing w:val="16"/>
          <w:w w:val="72"/>
          <w:lang w:val="en-US"/>
        </w:rPr>
        <w:t>m</w:t>
      </w:r>
      <w:r w:rsidRPr="008E4C13">
        <w:rPr>
          <w:rFonts w:ascii="Cambria"/>
          <w:i/>
          <w:spacing w:val="16"/>
          <w:w w:val="105"/>
          <w:lang w:val="en-US"/>
        </w:rPr>
        <w:t>a</w:t>
      </w:r>
      <w:r w:rsidRPr="008E4C13">
        <w:rPr>
          <w:rFonts w:ascii="Cambria"/>
          <w:i/>
          <w:spacing w:val="16"/>
          <w:w w:val="106"/>
          <w:lang w:val="en-US"/>
        </w:rPr>
        <w:t>g</w:t>
      </w:r>
      <w:r w:rsidRPr="008E4C13">
        <w:rPr>
          <w:rFonts w:ascii="Cambria"/>
          <w:i/>
          <w:spacing w:val="16"/>
          <w:w w:val="120"/>
          <w:lang w:val="en-US"/>
        </w:rPr>
        <w:t>e</w:t>
      </w:r>
      <w:r w:rsidRPr="008E4C13">
        <w:rPr>
          <w:rFonts w:ascii="Cambria"/>
          <w:i/>
          <w:spacing w:val="16"/>
          <w:w w:val="265"/>
          <w:lang w:val="en-US"/>
        </w:rPr>
        <w:t>.</w:t>
      </w:r>
      <w:r w:rsidRPr="008E4C13">
        <w:rPr>
          <w:rFonts w:ascii="Cambria"/>
          <w:i/>
          <w:spacing w:val="16"/>
          <w:w w:val="144"/>
          <w:lang w:val="en-US"/>
        </w:rPr>
        <w:t xml:space="preserve"> </w:t>
      </w:r>
      <w:proofErr w:type="spellStart"/>
      <w:r w:rsidRPr="008E4C13">
        <w:rPr>
          <w:rFonts w:ascii="Cambria"/>
          <w:i/>
          <w:spacing w:val="18"/>
          <w:w w:val="145"/>
          <w:lang w:val="en-US"/>
        </w:rPr>
        <w:t>radii_list</w:t>
      </w:r>
      <w:proofErr w:type="spellEnd"/>
      <w:r w:rsidRPr="008E4C13">
        <w:rPr>
          <w:rFonts w:ascii="Cambria"/>
          <w:i/>
          <w:spacing w:val="40"/>
          <w:w w:val="145"/>
          <w:lang w:val="en-US"/>
        </w:rPr>
        <w:t xml:space="preserve"> </w:t>
      </w:r>
      <w:proofErr w:type="gramStart"/>
      <w:r w:rsidRPr="008E4C13">
        <w:rPr>
          <w:rFonts w:ascii="Cambria"/>
          <w:i/>
          <w:w w:val="145"/>
          <w:lang w:val="en-US"/>
        </w:rPr>
        <w:t>(</w:t>
      </w:r>
      <w:r w:rsidRPr="008E4C13">
        <w:rPr>
          <w:rFonts w:ascii="Cambria"/>
          <w:i/>
          <w:spacing w:val="-42"/>
          <w:w w:val="145"/>
          <w:lang w:val="en-US"/>
        </w:rPr>
        <w:t xml:space="preserve"> </w:t>
      </w:r>
      <w:r w:rsidRPr="008E4C13">
        <w:rPr>
          <w:rFonts w:ascii="Cambria"/>
          <w:i/>
          <w:spacing w:val="16"/>
          <w:w w:val="145"/>
          <w:lang w:val="en-US"/>
        </w:rPr>
        <w:t>list</w:t>
      </w:r>
      <w:proofErr w:type="gramEnd"/>
      <w:r w:rsidRPr="008E4C13">
        <w:rPr>
          <w:rFonts w:ascii="Cambria"/>
          <w:i/>
          <w:spacing w:val="16"/>
          <w:w w:val="145"/>
          <w:lang w:val="en-US"/>
        </w:rPr>
        <w:t>):</w:t>
      </w:r>
      <w:r w:rsidRPr="008E4C13">
        <w:rPr>
          <w:rFonts w:ascii="Cambria"/>
          <w:i/>
          <w:spacing w:val="80"/>
          <w:w w:val="145"/>
          <w:lang w:val="en-US"/>
        </w:rPr>
        <w:t xml:space="preserve"> </w:t>
      </w:r>
      <w:r w:rsidRPr="008E4C13">
        <w:rPr>
          <w:rFonts w:ascii="Cambria"/>
          <w:i/>
          <w:spacing w:val="13"/>
          <w:w w:val="145"/>
          <w:lang w:val="en-US"/>
        </w:rPr>
        <w:t>List</w:t>
      </w:r>
      <w:r w:rsidRPr="008E4C13">
        <w:rPr>
          <w:rFonts w:ascii="Cambria"/>
          <w:i/>
          <w:spacing w:val="40"/>
          <w:w w:val="145"/>
          <w:lang w:val="en-US"/>
        </w:rPr>
        <w:t xml:space="preserve"> </w:t>
      </w:r>
      <w:r w:rsidRPr="008E4C13">
        <w:rPr>
          <w:rFonts w:ascii="Cambria"/>
          <w:i/>
          <w:w w:val="145"/>
          <w:lang w:val="en-US"/>
        </w:rPr>
        <w:t>of</w:t>
      </w:r>
      <w:r w:rsidRPr="008E4C13">
        <w:rPr>
          <w:rFonts w:ascii="Cambria"/>
          <w:i/>
          <w:spacing w:val="40"/>
          <w:w w:val="145"/>
          <w:lang w:val="en-US"/>
        </w:rPr>
        <w:t xml:space="preserve"> </w:t>
      </w:r>
      <w:r w:rsidRPr="008E4C13">
        <w:rPr>
          <w:rFonts w:ascii="Cambria"/>
          <w:i/>
          <w:spacing w:val="14"/>
          <w:w w:val="145"/>
          <w:lang w:val="en-US"/>
        </w:rPr>
        <w:t>radii</w:t>
      </w:r>
      <w:r w:rsidRPr="008E4C13">
        <w:rPr>
          <w:rFonts w:ascii="Cambria"/>
          <w:i/>
          <w:spacing w:val="40"/>
          <w:w w:val="145"/>
          <w:lang w:val="en-US"/>
        </w:rPr>
        <w:t xml:space="preserve"> </w:t>
      </w:r>
      <w:r w:rsidRPr="008E4C13">
        <w:rPr>
          <w:rFonts w:ascii="Cambria"/>
          <w:i/>
          <w:w w:val="145"/>
          <w:lang w:val="en-US"/>
        </w:rPr>
        <w:t>of</w:t>
      </w:r>
      <w:r w:rsidRPr="008E4C13">
        <w:rPr>
          <w:rFonts w:ascii="Cambria"/>
          <w:i/>
          <w:spacing w:val="80"/>
          <w:w w:val="145"/>
          <w:lang w:val="en-US"/>
        </w:rPr>
        <w:t xml:space="preserve"> </w:t>
      </w:r>
      <w:r w:rsidRPr="008E4C13">
        <w:rPr>
          <w:rFonts w:ascii="Cambria"/>
          <w:i/>
          <w:spacing w:val="17"/>
          <w:w w:val="135"/>
          <w:lang w:val="en-US"/>
        </w:rPr>
        <w:t>detected</w:t>
      </w:r>
      <w:r w:rsidRPr="008E4C13">
        <w:rPr>
          <w:rFonts w:ascii="Cambria"/>
          <w:i/>
          <w:spacing w:val="80"/>
          <w:w w:val="145"/>
          <w:lang w:val="en-US"/>
        </w:rPr>
        <w:t xml:space="preserve"> </w:t>
      </w:r>
      <w:r w:rsidRPr="008E4C13">
        <w:rPr>
          <w:rFonts w:ascii="Cambria"/>
          <w:i/>
          <w:spacing w:val="18"/>
          <w:w w:val="145"/>
          <w:lang w:val="en-US"/>
        </w:rPr>
        <w:t xml:space="preserve">circles. </w:t>
      </w:r>
      <w:proofErr w:type="spellStart"/>
      <w:r w:rsidRPr="008E4C13">
        <w:rPr>
          <w:rFonts w:ascii="Cambria"/>
          <w:i/>
          <w:spacing w:val="18"/>
          <w:w w:val="135"/>
          <w:lang w:val="en-US"/>
        </w:rPr>
        <w:t>x_coords_list</w:t>
      </w:r>
      <w:proofErr w:type="spellEnd"/>
      <w:r w:rsidRPr="008E4C13">
        <w:rPr>
          <w:rFonts w:ascii="Cambria"/>
          <w:i/>
          <w:spacing w:val="54"/>
          <w:w w:val="135"/>
          <w:lang w:val="en-US"/>
        </w:rPr>
        <w:t xml:space="preserve"> </w:t>
      </w:r>
      <w:proofErr w:type="gramStart"/>
      <w:r w:rsidRPr="008E4C13">
        <w:rPr>
          <w:rFonts w:ascii="Cambria"/>
          <w:i/>
          <w:w w:val="135"/>
          <w:lang w:val="en-US"/>
        </w:rPr>
        <w:t>(</w:t>
      </w:r>
      <w:r w:rsidRPr="008E4C13">
        <w:rPr>
          <w:rFonts w:ascii="Cambria"/>
          <w:i/>
          <w:spacing w:val="-37"/>
          <w:w w:val="135"/>
          <w:lang w:val="en-US"/>
        </w:rPr>
        <w:t xml:space="preserve"> </w:t>
      </w:r>
      <w:r w:rsidRPr="008E4C13">
        <w:rPr>
          <w:rFonts w:ascii="Cambria"/>
          <w:i/>
          <w:spacing w:val="16"/>
          <w:w w:val="135"/>
          <w:lang w:val="en-US"/>
        </w:rPr>
        <w:t>list</w:t>
      </w:r>
      <w:proofErr w:type="gramEnd"/>
      <w:r w:rsidRPr="008E4C13">
        <w:rPr>
          <w:rFonts w:ascii="Cambria"/>
          <w:i/>
          <w:spacing w:val="16"/>
          <w:w w:val="135"/>
          <w:lang w:val="en-US"/>
        </w:rPr>
        <w:t>):</w:t>
      </w:r>
      <w:r w:rsidRPr="008E4C13">
        <w:rPr>
          <w:rFonts w:ascii="Cambria"/>
          <w:i/>
          <w:spacing w:val="67"/>
          <w:w w:val="135"/>
          <w:lang w:val="en-US"/>
        </w:rPr>
        <w:t xml:space="preserve"> </w:t>
      </w:r>
      <w:r w:rsidRPr="008E4C13">
        <w:rPr>
          <w:rFonts w:ascii="Cambria"/>
          <w:i/>
          <w:spacing w:val="13"/>
          <w:w w:val="135"/>
          <w:lang w:val="en-US"/>
        </w:rPr>
        <w:t>List</w:t>
      </w:r>
      <w:r w:rsidRPr="008E4C13">
        <w:rPr>
          <w:rFonts w:ascii="Cambria"/>
          <w:i/>
          <w:spacing w:val="67"/>
          <w:w w:val="135"/>
          <w:lang w:val="en-US"/>
        </w:rPr>
        <w:t xml:space="preserve"> </w:t>
      </w:r>
      <w:r w:rsidRPr="008E4C13">
        <w:rPr>
          <w:rFonts w:ascii="Cambria"/>
          <w:i/>
          <w:w w:val="135"/>
          <w:lang w:val="en-US"/>
        </w:rPr>
        <w:t>of</w:t>
      </w:r>
      <w:r w:rsidRPr="008E4C13">
        <w:rPr>
          <w:rFonts w:ascii="Cambria"/>
          <w:i/>
          <w:spacing w:val="40"/>
          <w:w w:val="135"/>
          <w:lang w:val="en-US"/>
        </w:rPr>
        <w:t xml:space="preserve"> </w:t>
      </w:r>
      <w:r w:rsidRPr="008E4C13">
        <w:rPr>
          <w:rFonts w:ascii="Cambria"/>
          <w:i/>
          <w:spacing w:val="13"/>
          <w:w w:val="135"/>
          <w:lang w:val="en-US"/>
        </w:rPr>
        <w:t>x-</w:t>
      </w:r>
      <w:r w:rsidRPr="008E4C13">
        <w:rPr>
          <w:rFonts w:ascii="Cambria"/>
          <w:i/>
          <w:spacing w:val="-34"/>
          <w:w w:val="135"/>
          <w:lang w:val="en-US"/>
        </w:rPr>
        <w:t xml:space="preserve"> </w:t>
      </w:r>
      <w:r w:rsidRPr="008E4C13">
        <w:rPr>
          <w:rFonts w:ascii="Cambria"/>
          <w:i/>
          <w:spacing w:val="18"/>
          <w:w w:val="135"/>
          <w:lang w:val="en-US"/>
        </w:rPr>
        <w:t>coordinates</w:t>
      </w:r>
      <w:r w:rsidRPr="008E4C13">
        <w:rPr>
          <w:rFonts w:ascii="Cambria"/>
          <w:i/>
          <w:spacing w:val="70"/>
          <w:w w:val="135"/>
          <w:lang w:val="en-US"/>
        </w:rPr>
        <w:t xml:space="preserve"> </w:t>
      </w:r>
      <w:r w:rsidRPr="008E4C13">
        <w:rPr>
          <w:rFonts w:ascii="Cambria"/>
          <w:i/>
          <w:w w:val="135"/>
          <w:lang w:val="en-US"/>
        </w:rPr>
        <w:t>of</w:t>
      </w:r>
      <w:r w:rsidRPr="008E4C13">
        <w:rPr>
          <w:rFonts w:ascii="Cambria"/>
          <w:i/>
          <w:spacing w:val="69"/>
          <w:w w:val="135"/>
          <w:lang w:val="en-US"/>
        </w:rPr>
        <w:t xml:space="preserve"> </w:t>
      </w:r>
      <w:r w:rsidRPr="008E4C13">
        <w:rPr>
          <w:rFonts w:ascii="Cambria"/>
          <w:i/>
          <w:spacing w:val="17"/>
          <w:w w:val="135"/>
          <w:lang w:val="en-US"/>
        </w:rPr>
        <w:t>detected</w:t>
      </w:r>
      <w:r w:rsidRPr="008E4C13">
        <w:rPr>
          <w:rFonts w:ascii="Cambria"/>
          <w:i/>
          <w:spacing w:val="73"/>
          <w:w w:val="135"/>
          <w:lang w:val="en-US"/>
        </w:rPr>
        <w:t xml:space="preserve"> </w:t>
      </w:r>
      <w:r w:rsidRPr="008E4C13">
        <w:rPr>
          <w:rFonts w:ascii="Cambria"/>
          <w:i/>
          <w:spacing w:val="18"/>
          <w:w w:val="135"/>
          <w:lang w:val="en-US"/>
        </w:rPr>
        <w:t xml:space="preserve">circles. </w:t>
      </w:r>
      <w:proofErr w:type="spellStart"/>
      <w:r w:rsidRPr="008E4C13">
        <w:rPr>
          <w:rFonts w:ascii="Cambria"/>
          <w:i/>
          <w:spacing w:val="18"/>
          <w:w w:val="135"/>
          <w:lang w:val="en-US"/>
        </w:rPr>
        <w:t>y_coords_list</w:t>
      </w:r>
      <w:proofErr w:type="spellEnd"/>
      <w:r w:rsidRPr="008E4C13">
        <w:rPr>
          <w:rFonts w:ascii="Cambria"/>
          <w:i/>
          <w:spacing w:val="42"/>
          <w:w w:val="135"/>
          <w:lang w:val="en-US"/>
        </w:rPr>
        <w:t xml:space="preserve"> </w:t>
      </w:r>
      <w:proofErr w:type="gramStart"/>
      <w:r w:rsidRPr="008E4C13">
        <w:rPr>
          <w:rFonts w:ascii="Cambria"/>
          <w:i/>
          <w:w w:val="135"/>
          <w:lang w:val="en-US"/>
        </w:rPr>
        <w:t>(</w:t>
      </w:r>
      <w:r w:rsidRPr="008E4C13">
        <w:rPr>
          <w:rFonts w:ascii="Cambria"/>
          <w:i/>
          <w:spacing w:val="-37"/>
          <w:w w:val="135"/>
          <w:lang w:val="en-US"/>
        </w:rPr>
        <w:t xml:space="preserve"> </w:t>
      </w:r>
      <w:r w:rsidRPr="008E4C13">
        <w:rPr>
          <w:rFonts w:ascii="Cambria"/>
          <w:i/>
          <w:spacing w:val="16"/>
          <w:w w:val="135"/>
          <w:lang w:val="en-US"/>
        </w:rPr>
        <w:t>list</w:t>
      </w:r>
      <w:proofErr w:type="gramEnd"/>
      <w:r w:rsidRPr="008E4C13">
        <w:rPr>
          <w:rFonts w:ascii="Cambria"/>
          <w:i/>
          <w:spacing w:val="16"/>
          <w:w w:val="135"/>
          <w:lang w:val="en-US"/>
        </w:rPr>
        <w:t>):</w:t>
      </w:r>
      <w:r w:rsidRPr="008E4C13">
        <w:rPr>
          <w:rFonts w:ascii="Cambria"/>
          <w:i/>
          <w:spacing w:val="53"/>
          <w:w w:val="135"/>
          <w:lang w:val="en-US"/>
        </w:rPr>
        <w:t xml:space="preserve"> </w:t>
      </w:r>
      <w:r w:rsidRPr="008E4C13">
        <w:rPr>
          <w:rFonts w:ascii="Cambria"/>
          <w:i/>
          <w:spacing w:val="13"/>
          <w:w w:val="135"/>
          <w:lang w:val="en-US"/>
        </w:rPr>
        <w:t>List</w:t>
      </w:r>
      <w:r w:rsidRPr="008E4C13">
        <w:rPr>
          <w:rFonts w:ascii="Cambria"/>
          <w:i/>
          <w:spacing w:val="57"/>
          <w:w w:val="135"/>
          <w:lang w:val="en-US"/>
        </w:rPr>
        <w:t xml:space="preserve"> </w:t>
      </w:r>
      <w:r w:rsidRPr="008E4C13">
        <w:rPr>
          <w:rFonts w:ascii="Cambria"/>
          <w:i/>
          <w:w w:val="135"/>
          <w:lang w:val="en-US"/>
        </w:rPr>
        <w:t>of</w:t>
      </w:r>
      <w:r w:rsidRPr="008E4C13">
        <w:rPr>
          <w:rFonts w:ascii="Cambria"/>
          <w:i/>
          <w:spacing w:val="48"/>
          <w:w w:val="135"/>
          <w:lang w:val="en-US"/>
        </w:rPr>
        <w:t xml:space="preserve"> </w:t>
      </w:r>
      <w:r w:rsidRPr="008E4C13">
        <w:rPr>
          <w:rFonts w:ascii="Cambria"/>
          <w:i/>
          <w:spacing w:val="13"/>
          <w:w w:val="135"/>
          <w:lang w:val="en-US"/>
        </w:rPr>
        <w:t>y-</w:t>
      </w:r>
      <w:r w:rsidRPr="008E4C13">
        <w:rPr>
          <w:rFonts w:ascii="Cambria"/>
          <w:i/>
          <w:spacing w:val="-34"/>
          <w:w w:val="135"/>
          <w:lang w:val="en-US"/>
        </w:rPr>
        <w:t xml:space="preserve"> </w:t>
      </w:r>
      <w:r w:rsidRPr="008E4C13">
        <w:rPr>
          <w:rFonts w:ascii="Cambria"/>
          <w:i/>
          <w:spacing w:val="18"/>
          <w:w w:val="135"/>
          <w:lang w:val="en-US"/>
        </w:rPr>
        <w:t>coordinates</w:t>
      </w:r>
      <w:r w:rsidRPr="008E4C13">
        <w:rPr>
          <w:rFonts w:ascii="Cambria"/>
          <w:i/>
          <w:spacing w:val="58"/>
          <w:w w:val="135"/>
          <w:lang w:val="en-US"/>
        </w:rPr>
        <w:t xml:space="preserve"> </w:t>
      </w:r>
      <w:r w:rsidRPr="008E4C13">
        <w:rPr>
          <w:rFonts w:ascii="Cambria"/>
          <w:i/>
          <w:w w:val="135"/>
          <w:lang w:val="en-US"/>
        </w:rPr>
        <w:t>of</w:t>
      </w:r>
      <w:r w:rsidRPr="008E4C13">
        <w:rPr>
          <w:rFonts w:ascii="Cambria"/>
          <w:i/>
          <w:spacing w:val="58"/>
          <w:w w:val="135"/>
          <w:lang w:val="en-US"/>
        </w:rPr>
        <w:t xml:space="preserve"> </w:t>
      </w:r>
      <w:r w:rsidRPr="008E4C13">
        <w:rPr>
          <w:rFonts w:ascii="Cambria"/>
          <w:i/>
          <w:spacing w:val="17"/>
          <w:w w:val="135"/>
          <w:lang w:val="en-US"/>
        </w:rPr>
        <w:t>detected</w:t>
      </w:r>
      <w:r w:rsidRPr="008E4C13">
        <w:rPr>
          <w:rFonts w:ascii="Cambria"/>
          <w:i/>
          <w:spacing w:val="62"/>
          <w:w w:val="135"/>
          <w:lang w:val="en-US"/>
        </w:rPr>
        <w:t xml:space="preserve"> </w:t>
      </w:r>
      <w:r w:rsidRPr="008E4C13">
        <w:rPr>
          <w:rFonts w:ascii="Cambria"/>
          <w:i/>
          <w:spacing w:val="16"/>
          <w:w w:val="135"/>
          <w:lang w:val="en-US"/>
        </w:rPr>
        <w:t>circles.</w:t>
      </w:r>
    </w:p>
    <w:p w14:paraId="4B7B2B6A" w14:textId="77777777" w:rsidR="00854AE3" w:rsidRPr="008E4C13" w:rsidRDefault="00854AE3">
      <w:pPr>
        <w:pStyle w:val="Textkrper"/>
        <w:spacing w:before="14"/>
        <w:rPr>
          <w:rFonts w:ascii="Cambria"/>
          <w:i/>
          <w:sz w:val="22"/>
          <w:lang w:val="en-US"/>
        </w:rPr>
      </w:pPr>
    </w:p>
    <w:p w14:paraId="4F3D6DB4" w14:textId="77777777" w:rsidR="00854AE3" w:rsidRPr="008E4C13" w:rsidRDefault="006C76DB">
      <w:pPr>
        <w:ind w:right="8505"/>
        <w:jc w:val="right"/>
        <w:rPr>
          <w:rFonts w:ascii="Cambria"/>
          <w:i/>
          <w:lang w:val="en-US"/>
        </w:rPr>
      </w:pPr>
      <w:r w:rsidRPr="008E4C13">
        <w:rPr>
          <w:rFonts w:ascii="Cambria"/>
          <w:i/>
          <w:spacing w:val="16"/>
          <w:w w:val="125"/>
          <w:lang w:val="en-US"/>
        </w:rPr>
        <w:t>Returns:</w:t>
      </w:r>
    </w:p>
    <w:p w14:paraId="02A67753" w14:textId="77777777" w:rsidR="00854AE3" w:rsidRPr="008E4C13" w:rsidRDefault="006C76DB">
      <w:pPr>
        <w:spacing w:before="13"/>
        <w:ind w:right="8512"/>
        <w:jc w:val="right"/>
        <w:rPr>
          <w:rFonts w:ascii="Cambria"/>
          <w:i/>
          <w:lang w:val="en-US"/>
        </w:rPr>
      </w:pPr>
      <w:r w:rsidRPr="008E4C13">
        <w:rPr>
          <w:rFonts w:ascii="Cambria"/>
          <w:i/>
          <w:spacing w:val="9"/>
          <w:lang w:val="en-US"/>
        </w:rPr>
        <w:t>None</w:t>
      </w:r>
    </w:p>
    <w:p w14:paraId="473C51F7" w14:textId="77777777" w:rsidR="00854AE3" w:rsidRPr="008E4C13" w:rsidRDefault="006C76DB">
      <w:pPr>
        <w:spacing w:before="13"/>
        <w:ind w:left="1083"/>
        <w:rPr>
          <w:rFonts w:ascii="Cambria"/>
          <w:i/>
          <w:lang w:val="en-US"/>
        </w:rPr>
      </w:pPr>
      <w:r w:rsidRPr="008E4C13">
        <w:rPr>
          <w:rFonts w:ascii="Cambria"/>
          <w:i/>
          <w:spacing w:val="5"/>
          <w:w w:val="130"/>
          <w:lang w:val="en-US"/>
        </w:rPr>
        <w:t>"""</w:t>
      </w:r>
    </w:p>
    <w:p w14:paraId="70214E04" w14:textId="77777777" w:rsidR="00854AE3" w:rsidRPr="008E4C13" w:rsidRDefault="006C76DB">
      <w:pPr>
        <w:spacing w:before="13" w:line="248" w:lineRule="exact"/>
        <w:ind w:left="1078"/>
        <w:rPr>
          <w:rFonts w:ascii="Cambria"/>
          <w:i/>
          <w:lang w:val="en-US"/>
        </w:rPr>
      </w:pPr>
      <w:r w:rsidRPr="008E4C13">
        <w:rPr>
          <w:rFonts w:ascii="Cambria"/>
          <w:i/>
          <w:w w:val="105"/>
          <w:lang w:val="en-US"/>
        </w:rPr>
        <w:t>#</w:t>
      </w:r>
      <w:r w:rsidRPr="008E4C13">
        <w:rPr>
          <w:rFonts w:ascii="Cambria"/>
          <w:i/>
          <w:spacing w:val="75"/>
          <w:w w:val="150"/>
          <w:lang w:val="en-US"/>
        </w:rPr>
        <w:t xml:space="preserve"> </w:t>
      </w:r>
      <w:proofErr w:type="gramStart"/>
      <w:r w:rsidRPr="008E4C13">
        <w:rPr>
          <w:rFonts w:ascii="Cambria"/>
          <w:i/>
          <w:spacing w:val="16"/>
          <w:w w:val="110"/>
          <w:lang w:val="en-US"/>
        </w:rPr>
        <w:t>Display</w:t>
      </w:r>
      <w:r w:rsidRPr="008E4C13">
        <w:rPr>
          <w:rFonts w:ascii="Cambria"/>
          <w:i/>
          <w:spacing w:val="26"/>
          <w:w w:val="110"/>
          <w:lang w:val="en-US"/>
        </w:rPr>
        <w:t xml:space="preserve">  </w:t>
      </w:r>
      <w:r w:rsidRPr="008E4C13">
        <w:rPr>
          <w:rFonts w:ascii="Cambria"/>
          <w:i/>
          <w:spacing w:val="15"/>
          <w:w w:val="110"/>
          <w:lang w:val="en-US"/>
        </w:rPr>
        <w:t>Data</w:t>
      </w:r>
      <w:proofErr w:type="gramEnd"/>
      <w:r w:rsidRPr="008E4C13">
        <w:rPr>
          <w:rFonts w:ascii="Cambria"/>
          <w:i/>
          <w:spacing w:val="-34"/>
          <w:w w:val="110"/>
          <w:lang w:val="en-US"/>
        </w:rPr>
        <w:t xml:space="preserve"> </w:t>
      </w:r>
      <w:r w:rsidRPr="008E4C13">
        <w:rPr>
          <w:rFonts w:ascii="Cambria"/>
          <w:i/>
          <w:spacing w:val="14"/>
          <w:w w:val="110"/>
          <w:lang w:val="en-US"/>
        </w:rPr>
        <w:t>Frame</w:t>
      </w:r>
    </w:p>
    <w:p w14:paraId="48BAE5C4" w14:textId="77777777" w:rsidR="00854AE3" w:rsidRPr="008E4C13" w:rsidRDefault="006C76DB">
      <w:pPr>
        <w:spacing w:line="328" w:lineRule="exact"/>
        <w:ind w:left="1085"/>
        <w:rPr>
          <w:rFonts w:ascii="Lucida Sans Unicode"/>
          <w:lang w:val="en-US"/>
        </w:rPr>
      </w:pPr>
      <w:proofErr w:type="gramStart"/>
      <w:r w:rsidRPr="008E4C13">
        <w:rPr>
          <w:rFonts w:ascii="Lucida Sans Unicode"/>
          <w:spacing w:val="17"/>
          <w:w w:val="115"/>
          <w:lang w:val="en-US"/>
        </w:rPr>
        <w:t>print(</w:t>
      </w:r>
      <w:r w:rsidRPr="008E4C13">
        <w:rPr>
          <w:rFonts w:ascii="Lucida Sans Unicode"/>
          <w:spacing w:val="-50"/>
          <w:w w:val="115"/>
          <w:lang w:val="en-US"/>
        </w:rPr>
        <w:t xml:space="preserve"> </w:t>
      </w:r>
      <w:proofErr w:type="spellStart"/>
      <w:r w:rsidRPr="008E4C13">
        <w:rPr>
          <w:rFonts w:ascii="Lucida Sans Unicode"/>
          <w:spacing w:val="8"/>
          <w:w w:val="125"/>
          <w:lang w:val="en-US"/>
        </w:rPr>
        <w:t>df</w:t>
      </w:r>
      <w:proofErr w:type="spellEnd"/>
      <w:proofErr w:type="gramEnd"/>
      <w:r w:rsidRPr="008E4C13">
        <w:rPr>
          <w:rFonts w:ascii="Lucida Sans Unicode"/>
          <w:spacing w:val="8"/>
          <w:w w:val="125"/>
          <w:lang w:val="en-US"/>
        </w:rPr>
        <w:t>)</w:t>
      </w:r>
    </w:p>
    <w:p w14:paraId="450D62D9" w14:textId="77777777" w:rsidR="00854AE3" w:rsidRPr="008E4C13" w:rsidRDefault="006C76DB">
      <w:pPr>
        <w:spacing w:before="236" w:line="248" w:lineRule="exact"/>
        <w:ind w:left="1078"/>
        <w:rPr>
          <w:rFonts w:ascii="Cambria"/>
          <w:i/>
          <w:lang w:val="en-US"/>
        </w:rPr>
      </w:pPr>
      <w:r w:rsidRPr="008E4C13">
        <w:rPr>
          <w:rFonts w:ascii="Cambria"/>
          <w:i/>
          <w:w w:val="110"/>
          <w:lang w:val="en-US"/>
        </w:rPr>
        <w:t>#</w:t>
      </w:r>
      <w:r w:rsidRPr="008E4C13">
        <w:rPr>
          <w:rFonts w:ascii="Cambria"/>
          <w:i/>
          <w:spacing w:val="72"/>
          <w:w w:val="125"/>
          <w:lang w:val="en-US"/>
        </w:rPr>
        <w:t xml:space="preserve"> </w:t>
      </w:r>
      <w:r w:rsidRPr="008E4C13">
        <w:rPr>
          <w:rFonts w:ascii="Cambria"/>
          <w:i/>
          <w:spacing w:val="16"/>
          <w:w w:val="125"/>
          <w:lang w:val="en-US"/>
        </w:rPr>
        <w:t>Display</w:t>
      </w:r>
      <w:r w:rsidRPr="008E4C13">
        <w:rPr>
          <w:rFonts w:ascii="Cambria"/>
          <w:i/>
          <w:spacing w:val="78"/>
          <w:w w:val="125"/>
          <w:lang w:val="en-US"/>
        </w:rPr>
        <w:t xml:space="preserve"> </w:t>
      </w:r>
      <w:r w:rsidRPr="008E4C13">
        <w:rPr>
          <w:rFonts w:ascii="Cambria"/>
          <w:i/>
          <w:spacing w:val="10"/>
          <w:w w:val="125"/>
          <w:lang w:val="en-US"/>
        </w:rPr>
        <w:t>the</w:t>
      </w:r>
      <w:r w:rsidRPr="008E4C13">
        <w:rPr>
          <w:rFonts w:ascii="Cambria"/>
          <w:i/>
          <w:spacing w:val="78"/>
          <w:w w:val="125"/>
          <w:lang w:val="en-US"/>
        </w:rPr>
        <w:t xml:space="preserve"> </w:t>
      </w:r>
      <w:r w:rsidRPr="008E4C13">
        <w:rPr>
          <w:rFonts w:ascii="Cambria"/>
          <w:i/>
          <w:spacing w:val="17"/>
          <w:w w:val="125"/>
          <w:lang w:val="en-US"/>
        </w:rPr>
        <w:t>original</w:t>
      </w:r>
      <w:r w:rsidRPr="008E4C13">
        <w:rPr>
          <w:rFonts w:ascii="Cambria"/>
          <w:i/>
          <w:spacing w:val="68"/>
          <w:w w:val="150"/>
          <w:lang w:val="en-US"/>
        </w:rPr>
        <w:t xml:space="preserve"> </w:t>
      </w:r>
      <w:r w:rsidRPr="008E4C13">
        <w:rPr>
          <w:rFonts w:ascii="Cambria"/>
          <w:i/>
          <w:spacing w:val="10"/>
          <w:w w:val="125"/>
          <w:lang w:val="en-US"/>
        </w:rPr>
        <w:t>image</w:t>
      </w:r>
    </w:p>
    <w:p w14:paraId="2D960616" w14:textId="77777777" w:rsidR="00854AE3" w:rsidRPr="008E4C13" w:rsidRDefault="006C76DB">
      <w:pPr>
        <w:spacing w:line="328" w:lineRule="exact"/>
        <w:ind w:left="1083"/>
        <w:rPr>
          <w:rFonts w:ascii="Lucida Sans Unicode" w:hAnsi="Lucida Sans Unicode"/>
          <w:lang w:val="en-US"/>
        </w:rPr>
      </w:pPr>
      <w:r w:rsidRPr="008E4C13">
        <w:rPr>
          <w:rFonts w:ascii="Lucida Sans Unicode" w:hAnsi="Lucida Sans Unicode"/>
          <w:spacing w:val="10"/>
          <w:lang w:val="en-US"/>
        </w:rPr>
        <w:t>cv</w:t>
      </w:r>
      <w:proofErr w:type="gramStart"/>
      <w:r w:rsidRPr="008E4C13">
        <w:rPr>
          <w:rFonts w:ascii="Lucida Sans Unicode" w:hAnsi="Lucida Sans Unicode"/>
          <w:spacing w:val="10"/>
          <w:lang w:val="en-US"/>
        </w:rPr>
        <w:t>2</w:t>
      </w:r>
      <w:r w:rsidRPr="008E4C13">
        <w:rPr>
          <w:rFonts w:ascii="Lucida Sans Unicode" w:hAnsi="Lucida Sans Unicode"/>
          <w:spacing w:val="-42"/>
          <w:lang w:val="en-US"/>
        </w:rPr>
        <w:t xml:space="preserve"> </w:t>
      </w:r>
      <w:r w:rsidRPr="008E4C13">
        <w:rPr>
          <w:rFonts w:ascii="Lucida Sans Unicode" w:hAnsi="Lucida Sans Unicode"/>
          <w:lang w:val="en-US"/>
        </w:rPr>
        <w:t>.</w:t>
      </w:r>
      <w:proofErr w:type="gramEnd"/>
      <w:r w:rsidRPr="008E4C13">
        <w:rPr>
          <w:rFonts w:ascii="Lucida Sans Unicode" w:hAnsi="Lucida Sans Unicode"/>
          <w:spacing w:val="-39"/>
          <w:lang w:val="en-US"/>
        </w:rPr>
        <w:t xml:space="preserve"> </w:t>
      </w:r>
      <w:proofErr w:type="spellStart"/>
      <w:r w:rsidRPr="008E4C13">
        <w:rPr>
          <w:rFonts w:ascii="Lucida Sans Unicode" w:hAnsi="Lucida Sans Unicode"/>
          <w:spacing w:val="13"/>
          <w:lang w:val="en-US"/>
        </w:rPr>
        <w:t>imshow</w:t>
      </w:r>
      <w:proofErr w:type="spellEnd"/>
      <w:r w:rsidRPr="008E4C13">
        <w:rPr>
          <w:rFonts w:ascii="Lucida Sans Unicode" w:hAnsi="Lucida Sans Unicode"/>
          <w:spacing w:val="-40"/>
          <w:lang w:val="en-US"/>
        </w:rPr>
        <w:t xml:space="preserve"> </w:t>
      </w:r>
      <w:r w:rsidRPr="008E4C13">
        <w:rPr>
          <w:rFonts w:ascii="Lucida Sans Unicode" w:hAnsi="Lucida Sans Unicode"/>
          <w:spacing w:val="13"/>
          <w:lang w:val="en-US"/>
        </w:rPr>
        <w:t>(’</w:t>
      </w:r>
      <w:r w:rsidRPr="008E4C13">
        <w:rPr>
          <w:rFonts w:ascii="Lucida Sans Unicode" w:hAnsi="Lucida Sans Unicode"/>
          <w:spacing w:val="-43"/>
          <w:lang w:val="en-US"/>
        </w:rPr>
        <w:t xml:space="preserve"> </w:t>
      </w:r>
      <w:proofErr w:type="spellStart"/>
      <w:r w:rsidRPr="008E4C13">
        <w:rPr>
          <w:rFonts w:ascii="Lucida Sans Unicode" w:hAnsi="Lucida Sans Unicode"/>
          <w:spacing w:val="13"/>
          <w:lang w:val="en-US"/>
        </w:rPr>
        <w:t>Original␣</w:t>
      </w:r>
      <w:proofErr w:type="gramStart"/>
      <w:r w:rsidRPr="008E4C13">
        <w:rPr>
          <w:rFonts w:ascii="Lucida Sans Unicode" w:hAnsi="Lucida Sans Unicode"/>
          <w:spacing w:val="13"/>
          <w:lang w:val="en-US"/>
        </w:rPr>
        <w:t>Image</w:t>
      </w:r>
      <w:proofErr w:type="spellEnd"/>
      <w:r w:rsidRPr="008E4C13">
        <w:rPr>
          <w:rFonts w:ascii="Lucida Sans Unicode" w:hAnsi="Lucida Sans Unicode"/>
          <w:spacing w:val="-36"/>
          <w:lang w:val="en-US"/>
        </w:rPr>
        <w:t xml:space="preserve"> </w:t>
      </w:r>
      <w:r w:rsidRPr="008E4C13">
        <w:rPr>
          <w:rFonts w:ascii="Lucida Sans Unicode" w:hAnsi="Lucida Sans Unicode"/>
          <w:spacing w:val="11"/>
          <w:lang w:val="en-US"/>
        </w:rPr>
        <w:t>’</w:t>
      </w:r>
      <w:proofErr w:type="gramEnd"/>
      <w:r w:rsidRPr="008E4C13">
        <w:rPr>
          <w:rFonts w:ascii="Lucida Sans Unicode" w:hAnsi="Lucida Sans Unicode"/>
          <w:spacing w:val="11"/>
          <w:lang w:val="en-US"/>
        </w:rPr>
        <w:t>,</w:t>
      </w:r>
      <w:r w:rsidRPr="008E4C13">
        <w:rPr>
          <w:rFonts w:ascii="Lucida Sans Unicode" w:hAnsi="Lucida Sans Unicode"/>
          <w:spacing w:val="70"/>
          <w:lang w:val="en-US"/>
        </w:rPr>
        <w:t xml:space="preserve"> </w:t>
      </w:r>
      <w:r w:rsidRPr="008E4C13">
        <w:rPr>
          <w:rFonts w:ascii="Lucida Sans Unicode" w:hAnsi="Lucida Sans Unicode"/>
          <w:spacing w:val="10"/>
          <w:lang w:val="en-US"/>
        </w:rPr>
        <w:t>cv2</w:t>
      </w:r>
      <w:r w:rsidRPr="008E4C13">
        <w:rPr>
          <w:rFonts w:ascii="Lucida Sans Unicode" w:hAnsi="Lucida Sans Unicode"/>
          <w:spacing w:val="-42"/>
          <w:lang w:val="en-US"/>
        </w:rPr>
        <w:t xml:space="preserve"> </w:t>
      </w:r>
      <w:r w:rsidRPr="008E4C13">
        <w:rPr>
          <w:rFonts w:ascii="Lucida Sans Unicode" w:hAnsi="Lucida Sans Unicode"/>
          <w:lang w:val="en-US"/>
        </w:rPr>
        <w:t>.</w:t>
      </w:r>
      <w:r w:rsidRPr="008E4C13">
        <w:rPr>
          <w:rFonts w:ascii="Lucida Sans Unicode" w:hAnsi="Lucida Sans Unicode"/>
          <w:spacing w:val="-40"/>
          <w:lang w:val="en-US"/>
        </w:rPr>
        <w:t xml:space="preserve"> </w:t>
      </w:r>
      <w:proofErr w:type="spellStart"/>
      <w:r w:rsidRPr="008E4C13">
        <w:rPr>
          <w:rFonts w:ascii="Lucida Sans Unicode" w:hAnsi="Lucida Sans Unicode"/>
          <w:spacing w:val="13"/>
          <w:lang w:val="en-US"/>
        </w:rPr>
        <w:t>imread</w:t>
      </w:r>
      <w:proofErr w:type="spellEnd"/>
      <w:r w:rsidRPr="008E4C13">
        <w:rPr>
          <w:rFonts w:ascii="Lucida Sans Unicode" w:hAnsi="Lucida Sans Unicode"/>
          <w:spacing w:val="-40"/>
          <w:lang w:val="en-US"/>
        </w:rPr>
        <w:t xml:space="preserve"> </w:t>
      </w:r>
      <w:proofErr w:type="gramStart"/>
      <w:r w:rsidRPr="008E4C13">
        <w:rPr>
          <w:rFonts w:ascii="Lucida Sans Unicode" w:hAnsi="Lucida Sans Unicode"/>
          <w:lang w:val="en-US"/>
        </w:rPr>
        <w:t>(</w:t>
      </w:r>
      <w:r w:rsidRPr="008E4C13">
        <w:rPr>
          <w:rFonts w:ascii="Lucida Sans Unicode" w:hAnsi="Lucida Sans Unicode"/>
          <w:spacing w:val="-38"/>
          <w:lang w:val="en-US"/>
        </w:rPr>
        <w:t xml:space="preserve"> </w:t>
      </w:r>
      <w:proofErr w:type="spellStart"/>
      <w:r w:rsidRPr="008E4C13">
        <w:rPr>
          <w:rFonts w:ascii="Lucida Sans Unicode" w:hAnsi="Lucida Sans Unicode"/>
          <w:spacing w:val="13"/>
          <w:lang w:val="en-US"/>
        </w:rPr>
        <w:t>image</w:t>
      </w:r>
      <w:proofErr w:type="gramEnd"/>
      <w:r w:rsidRPr="008E4C13">
        <w:rPr>
          <w:rFonts w:ascii="Lucida Sans Unicode" w:hAnsi="Lucida Sans Unicode"/>
          <w:spacing w:val="13"/>
          <w:lang w:val="en-US"/>
        </w:rPr>
        <w:t>_name</w:t>
      </w:r>
      <w:proofErr w:type="spellEnd"/>
      <w:r w:rsidRPr="008E4C13">
        <w:rPr>
          <w:rFonts w:ascii="Lucida Sans Unicode" w:hAnsi="Lucida Sans Unicode"/>
          <w:spacing w:val="-35"/>
          <w:lang w:val="en-US"/>
        </w:rPr>
        <w:t xml:space="preserve"> </w:t>
      </w:r>
      <w:r w:rsidRPr="008E4C13">
        <w:rPr>
          <w:rFonts w:ascii="Lucida Sans Unicode" w:hAnsi="Lucida Sans Unicode"/>
          <w:spacing w:val="-5"/>
          <w:lang w:val="en-US"/>
        </w:rPr>
        <w:t>))</w:t>
      </w:r>
    </w:p>
    <w:p w14:paraId="6F743901" w14:textId="77777777" w:rsidR="00854AE3" w:rsidRPr="008E4C13" w:rsidRDefault="006C76DB">
      <w:pPr>
        <w:spacing w:before="236" w:line="248" w:lineRule="exact"/>
        <w:ind w:left="1078"/>
        <w:rPr>
          <w:rFonts w:ascii="Cambria"/>
          <w:i/>
          <w:lang w:val="en-US"/>
        </w:rPr>
      </w:pPr>
      <w:r w:rsidRPr="008E4C13">
        <w:rPr>
          <w:rFonts w:ascii="Cambria"/>
          <w:i/>
          <w:w w:val="110"/>
          <w:lang w:val="en-US"/>
        </w:rPr>
        <w:t>#</w:t>
      </w:r>
      <w:r w:rsidRPr="008E4C13">
        <w:rPr>
          <w:rFonts w:ascii="Cambria"/>
          <w:i/>
          <w:spacing w:val="65"/>
          <w:w w:val="150"/>
          <w:lang w:val="en-US"/>
        </w:rPr>
        <w:t xml:space="preserve"> </w:t>
      </w:r>
      <w:r w:rsidRPr="008E4C13">
        <w:rPr>
          <w:rFonts w:ascii="Cambria"/>
          <w:i/>
          <w:spacing w:val="16"/>
          <w:w w:val="115"/>
          <w:lang w:val="en-US"/>
        </w:rPr>
        <w:t>Display</w:t>
      </w:r>
      <w:r w:rsidRPr="008E4C13">
        <w:rPr>
          <w:rFonts w:ascii="Cambria"/>
          <w:i/>
          <w:spacing w:val="71"/>
          <w:w w:val="150"/>
          <w:lang w:val="en-US"/>
        </w:rPr>
        <w:t xml:space="preserve"> </w:t>
      </w:r>
      <w:r w:rsidRPr="008E4C13">
        <w:rPr>
          <w:rFonts w:ascii="Cambria"/>
          <w:i/>
          <w:spacing w:val="10"/>
          <w:w w:val="115"/>
          <w:lang w:val="en-US"/>
        </w:rPr>
        <w:t>the</w:t>
      </w:r>
      <w:r w:rsidRPr="008E4C13">
        <w:rPr>
          <w:rFonts w:ascii="Cambria"/>
          <w:i/>
          <w:spacing w:val="70"/>
          <w:w w:val="150"/>
          <w:lang w:val="en-US"/>
        </w:rPr>
        <w:t xml:space="preserve"> </w:t>
      </w:r>
      <w:r w:rsidRPr="008E4C13">
        <w:rPr>
          <w:rFonts w:ascii="Cambria"/>
          <w:i/>
          <w:spacing w:val="14"/>
          <w:w w:val="115"/>
          <w:lang w:val="en-US"/>
        </w:rPr>
        <w:t>image</w:t>
      </w:r>
      <w:r w:rsidRPr="008E4C13">
        <w:rPr>
          <w:rFonts w:ascii="Cambria"/>
          <w:i/>
          <w:spacing w:val="72"/>
          <w:w w:val="150"/>
          <w:lang w:val="en-US"/>
        </w:rPr>
        <w:t xml:space="preserve"> </w:t>
      </w:r>
      <w:r w:rsidRPr="008E4C13">
        <w:rPr>
          <w:rFonts w:ascii="Cambria"/>
          <w:i/>
          <w:spacing w:val="13"/>
          <w:w w:val="115"/>
          <w:lang w:val="en-US"/>
        </w:rPr>
        <w:t>with</w:t>
      </w:r>
      <w:r w:rsidRPr="008E4C13">
        <w:rPr>
          <w:rFonts w:ascii="Cambria"/>
          <w:i/>
          <w:spacing w:val="72"/>
          <w:w w:val="150"/>
          <w:lang w:val="en-US"/>
        </w:rPr>
        <w:t xml:space="preserve"> </w:t>
      </w:r>
      <w:r w:rsidRPr="008E4C13">
        <w:rPr>
          <w:rFonts w:ascii="Cambria"/>
          <w:i/>
          <w:spacing w:val="15"/>
          <w:w w:val="115"/>
          <w:lang w:val="en-US"/>
        </w:rPr>
        <w:t>contours</w:t>
      </w:r>
    </w:p>
    <w:p w14:paraId="58BBD259" w14:textId="77777777" w:rsidR="00854AE3" w:rsidRPr="008E4C13" w:rsidRDefault="006C76DB">
      <w:pPr>
        <w:spacing w:before="39" w:line="192" w:lineRule="auto"/>
        <w:ind w:left="1083" w:right="1331" w:firstLine="4"/>
        <w:rPr>
          <w:rFonts w:ascii="Lucida Sans Unicode"/>
          <w:lang w:val="en-US"/>
        </w:rPr>
      </w:pPr>
      <w:proofErr w:type="spellStart"/>
      <w:r w:rsidRPr="008E4C13">
        <w:rPr>
          <w:rFonts w:ascii="Lucida Sans Unicode"/>
          <w:spacing w:val="11"/>
          <w:lang w:val="en-US"/>
        </w:rPr>
        <w:t>image_with_contours</w:t>
      </w:r>
      <w:proofErr w:type="spellEnd"/>
      <w:r w:rsidRPr="008E4C13">
        <w:rPr>
          <w:rFonts w:ascii="Lucida Sans Unicode"/>
          <w:spacing w:val="38"/>
          <w:lang w:val="en-US"/>
        </w:rPr>
        <w:t xml:space="preserve"> </w:t>
      </w:r>
      <w:r w:rsidRPr="008E4C13">
        <w:rPr>
          <w:rFonts w:ascii="Lucida Sans Unicode"/>
          <w:lang w:val="en-US"/>
        </w:rPr>
        <w:t>=</w:t>
      </w:r>
      <w:r w:rsidRPr="008E4C13">
        <w:rPr>
          <w:rFonts w:ascii="Lucida Sans Unicode"/>
          <w:spacing w:val="36"/>
          <w:lang w:val="en-US"/>
        </w:rPr>
        <w:t xml:space="preserve"> </w:t>
      </w:r>
      <w:r w:rsidRPr="008E4C13">
        <w:rPr>
          <w:rFonts w:ascii="Lucida Sans Unicode"/>
          <w:spacing w:val="10"/>
          <w:lang w:val="en-US"/>
        </w:rPr>
        <w:t>cv</w:t>
      </w:r>
      <w:proofErr w:type="gramStart"/>
      <w:r w:rsidRPr="008E4C13">
        <w:rPr>
          <w:rFonts w:ascii="Lucida Sans Unicode"/>
          <w:spacing w:val="10"/>
          <w:lang w:val="en-US"/>
        </w:rPr>
        <w:t>2</w:t>
      </w:r>
      <w:r w:rsidRPr="008E4C13">
        <w:rPr>
          <w:rFonts w:ascii="Lucida Sans Unicode"/>
          <w:spacing w:val="-42"/>
          <w:lang w:val="en-US"/>
        </w:rPr>
        <w:t xml:space="preserve"> </w:t>
      </w:r>
      <w:r w:rsidRPr="008E4C13">
        <w:rPr>
          <w:rFonts w:ascii="Lucida Sans Unicode"/>
          <w:lang w:val="en-US"/>
        </w:rPr>
        <w:t>.</w:t>
      </w:r>
      <w:proofErr w:type="gramEnd"/>
      <w:r w:rsidRPr="008E4C13">
        <w:rPr>
          <w:rFonts w:ascii="Lucida Sans Unicode"/>
          <w:spacing w:val="-39"/>
          <w:lang w:val="en-US"/>
        </w:rPr>
        <w:t xml:space="preserve"> </w:t>
      </w:r>
      <w:proofErr w:type="spellStart"/>
      <w:proofErr w:type="gramStart"/>
      <w:r w:rsidRPr="008E4C13">
        <w:rPr>
          <w:rFonts w:ascii="Lucida Sans Unicode"/>
          <w:spacing w:val="11"/>
          <w:lang w:val="en-US"/>
        </w:rPr>
        <w:t>cvtColor</w:t>
      </w:r>
      <w:proofErr w:type="spellEnd"/>
      <w:r w:rsidRPr="008E4C13">
        <w:rPr>
          <w:rFonts w:ascii="Lucida Sans Unicode"/>
          <w:spacing w:val="11"/>
          <w:lang w:val="en-US"/>
        </w:rPr>
        <w:t>(</w:t>
      </w:r>
      <w:r w:rsidRPr="008E4C13">
        <w:rPr>
          <w:rFonts w:ascii="Lucida Sans Unicode"/>
          <w:spacing w:val="-43"/>
          <w:lang w:val="en-US"/>
        </w:rPr>
        <w:t xml:space="preserve"> </w:t>
      </w:r>
      <w:r w:rsidRPr="008E4C13">
        <w:rPr>
          <w:rFonts w:ascii="Lucida Sans Unicode"/>
          <w:spacing w:val="11"/>
          <w:lang w:val="en-US"/>
        </w:rPr>
        <w:t>image</w:t>
      </w:r>
      <w:proofErr w:type="gramEnd"/>
      <w:r w:rsidRPr="008E4C13">
        <w:rPr>
          <w:rFonts w:ascii="Lucida Sans Unicode"/>
          <w:spacing w:val="-27"/>
          <w:lang w:val="en-US"/>
        </w:rPr>
        <w:t xml:space="preserve"> </w:t>
      </w:r>
      <w:r w:rsidRPr="008E4C13">
        <w:rPr>
          <w:rFonts w:ascii="Lucida Sans Unicode"/>
          <w:lang w:val="en-US"/>
        </w:rPr>
        <w:t>,</w:t>
      </w:r>
      <w:r w:rsidRPr="008E4C13">
        <w:rPr>
          <w:rFonts w:ascii="Lucida Sans Unicode"/>
          <w:spacing w:val="36"/>
          <w:lang w:val="en-US"/>
        </w:rPr>
        <w:t xml:space="preserve"> </w:t>
      </w:r>
      <w:r w:rsidRPr="008E4C13">
        <w:rPr>
          <w:rFonts w:ascii="Lucida Sans Unicode"/>
          <w:spacing w:val="10"/>
          <w:lang w:val="en-US"/>
        </w:rPr>
        <w:t>cv2</w:t>
      </w:r>
      <w:r w:rsidRPr="008E4C13">
        <w:rPr>
          <w:rFonts w:ascii="Lucida Sans Unicode"/>
          <w:spacing w:val="-42"/>
          <w:lang w:val="en-US"/>
        </w:rPr>
        <w:t xml:space="preserve"> </w:t>
      </w:r>
      <w:r w:rsidRPr="008E4C13">
        <w:rPr>
          <w:rFonts w:ascii="Lucida Sans Unicode"/>
          <w:lang w:val="en-US"/>
        </w:rPr>
        <w:t>.</w:t>
      </w:r>
      <w:r w:rsidRPr="008E4C13">
        <w:rPr>
          <w:rFonts w:ascii="Lucida Sans Unicode"/>
          <w:spacing w:val="-38"/>
          <w:lang w:val="en-US"/>
        </w:rPr>
        <w:t xml:space="preserve"> </w:t>
      </w:r>
      <w:r w:rsidRPr="008E4C13">
        <w:rPr>
          <w:rFonts w:ascii="Lucida Sans Unicode"/>
          <w:spacing w:val="11"/>
          <w:lang w:val="en-US"/>
        </w:rPr>
        <w:t>COLOR_GRAY</w:t>
      </w:r>
      <w:r w:rsidRPr="008E4C13">
        <w:rPr>
          <w:rFonts w:ascii="Lucida Sans Unicode"/>
          <w:spacing w:val="-49"/>
          <w:lang w:val="en-US"/>
        </w:rPr>
        <w:t xml:space="preserve"> </w:t>
      </w:r>
      <w:r w:rsidRPr="008E4C13">
        <w:rPr>
          <w:rFonts w:ascii="Lucida Sans Unicode"/>
          <w:lang w:val="en-US"/>
        </w:rPr>
        <w:t>2</w:t>
      </w:r>
      <w:r w:rsidRPr="008E4C13">
        <w:rPr>
          <w:rFonts w:ascii="Lucida Sans Unicode"/>
          <w:spacing w:val="-49"/>
          <w:lang w:val="en-US"/>
        </w:rPr>
        <w:t xml:space="preserve"> </w:t>
      </w:r>
      <w:proofErr w:type="gramStart"/>
      <w:r w:rsidRPr="008E4C13">
        <w:rPr>
          <w:rFonts w:ascii="Lucida Sans Unicode"/>
          <w:spacing w:val="11"/>
          <w:lang w:val="en-US"/>
        </w:rPr>
        <w:t>BGR</w:t>
      </w:r>
      <w:r w:rsidRPr="008E4C13">
        <w:rPr>
          <w:rFonts w:ascii="Lucida Sans Unicode"/>
          <w:spacing w:val="-38"/>
          <w:lang w:val="en-US"/>
        </w:rPr>
        <w:t xml:space="preserve"> </w:t>
      </w:r>
      <w:r w:rsidRPr="008E4C13">
        <w:rPr>
          <w:rFonts w:ascii="Lucida Sans Unicode"/>
          <w:lang w:val="en-US"/>
        </w:rPr>
        <w:t>)</w:t>
      </w:r>
      <w:proofErr w:type="gramEnd"/>
      <w:r w:rsidRPr="008E4C13">
        <w:rPr>
          <w:rFonts w:ascii="Lucida Sans Unicode"/>
          <w:lang w:val="en-US"/>
        </w:rPr>
        <w:t xml:space="preserve"> </w:t>
      </w:r>
      <w:r w:rsidRPr="008E4C13">
        <w:rPr>
          <w:rFonts w:ascii="Lucida Sans Unicode"/>
          <w:spacing w:val="10"/>
          <w:w w:val="105"/>
          <w:lang w:val="en-US"/>
        </w:rPr>
        <w:t>for</w:t>
      </w:r>
      <w:r w:rsidRPr="008E4C13">
        <w:rPr>
          <w:rFonts w:ascii="Lucida Sans Unicode"/>
          <w:spacing w:val="80"/>
          <w:w w:val="105"/>
          <w:lang w:val="en-US"/>
        </w:rPr>
        <w:t xml:space="preserve"> </w:t>
      </w:r>
      <w:r w:rsidRPr="008E4C13">
        <w:rPr>
          <w:rFonts w:ascii="Lucida Sans Unicode"/>
          <w:spacing w:val="16"/>
          <w:w w:val="105"/>
          <w:lang w:val="en-US"/>
        </w:rPr>
        <w:t>contour</w:t>
      </w:r>
      <w:r w:rsidRPr="008E4C13">
        <w:rPr>
          <w:rFonts w:ascii="Lucida Sans Unicode"/>
          <w:spacing w:val="40"/>
          <w:w w:val="105"/>
          <w:lang w:val="en-US"/>
        </w:rPr>
        <w:t xml:space="preserve"> </w:t>
      </w:r>
      <w:r w:rsidRPr="008E4C13">
        <w:rPr>
          <w:rFonts w:ascii="Lucida Sans Unicode"/>
          <w:w w:val="105"/>
          <w:lang w:val="en-US"/>
        </w:rPr>
        <w:t>in</w:t>
      </w:r>
      <w:r w:rsidRPr="008E4C13">
        <w:rPr>
          <w:rFonts w:ascii="Lucida Sans Unicode"/>
          <w:spacing w:val="40"/>
          <w:w w:val="105"/>
          <w:lang w:val="en-US"/>
        </w:rPr>
        <w:t xml:space="preserve"> </w:t>
      </w:r>
      <w:r w:rsidRPr="008E4C13">
        <w:rPr>
          <w:rFonts w:ascii="Lucida Sans Unicode"/>
          <w:spacing w:val="17"/>
          <w:w w:val="105"/>
          <w:lang w:val="en-US"/>
        </w:rPr>
        <w:t>contours</w:t>
      </w:r>
      <w:r w:rsidRPr="008E4C13">
        <w:rPr>
          <w:rFonts w:ascii="Lucida Sans Unicode"/>
          <w:spacing w:val="-39"/>
          <w:w w:val="105"/>
          <w:lang w:val="en-US"/>
        </w:rPr>
        <w:t xml:space="preserve"> </w:t>
      </w:r>
      <w:r w:rsidRPr="008E4C13">
        <w:rPr>
          <w:rFonts w:ascii="Lucida Sans Unicode"/>
          <w:w w:val="130"/>
          <w:lang w:val="en-US"/>
        </w:rPr>
        <w:t>:</w:t>
      </w:r>
    </w:p>
    <w:p w14:paraId="38818B41" w14:textId="77777777" w:rsidR="00854AE3" w:rsidRPr="008E4C13" w:rsidRDefault="006C76DB">
      <w:pPr>
        <w:spacing w:before="1" w:line="192" w:lineRule="auto"/>
        <w:ind w:left="1083" w:firstLine="541"/>
        <w:rPr>
          <w:rFonts w:ascii="Lucida Sans Unicode" w:hAnsi="Lucida Sans Unicode"/>
          <w:lang w:val="en-US"/>
        </w:rPr>
      </w:pPr>
      <w:r w:rsidRPr="008E4C13">
        <w:rPr>
          <w:rFonts w:ascii="Lucida Sans Unicode" w:hAnsi="Lucida Sans Unicode"/>
          <w:spacing w:val="10"/>
          <w:lang w:val="en-US"/>
        </w:rPr>
        <w:t>cv</w:t>
      </w:r>
      <w:proofErr w:type="gramStart"/>
      <w:r w:rsidRPr="008E4C13">
        <w:rPr>
          <w:rFonts w:ascii="Lucida Sans Unicode" w:hAnsi="Lucida Sans Unicode"/>
          <w:spacing w:val="10"/>
          <w:lang w:val="en-US"/>
        </w:rPr>
        <w:t>2</w:t>
      </w:r>
      <w:r w:rsidRPr="008E4C13">
        <w:rPr>
          <w:rFonts w:ascii="Lucida Sans Unicode" w:hAnsi="Lucida Sans Unicode"/>
          <w:spacing w:val="-40"/>
          <w:lang w:val="en-US"/>
        </w:rPr>
        <w:t xml:space="preserve"> </w:t>
      </w:r>
      <w:r w:rsidRPr="008E4C13">
        <w:rPr>
          <w:rFonts w:ascii="Lucida Sans Unicode" w:hAnsi="Lucida Sans Unicode"/>
          <w:lang w:val="en-US"/>
        </w:rPr>
        <w:t>.</w:t>
      </w:r>
      <w:proofErr w:type="gramEnd"/>
      <w:r w:rsidRPr="008E4C13">
        <w:rPr>
          <w:rFonts w:ascii="Lucida Sans Unicode" w:hAnsi="Lucida Sans Unicode"/>
          <w:spacing w:val="-35"/>
          <w:lang w:val="en-US"/>
        </w:rPr>
        <w:t xml:space="preserve"> </w:t>
      </w:r>
      <w:r w:rsidRPr="008E4C13">
        <w:rPr>
          <w:rFonts w:ascii="Lucida Sans Unicode" w:hAnsi="Lucida Sans Unicode"/>
          <w:spacing w:val="15"/>
          <w:lang w:val="en-US"/>
        </w:rPr>
        <w:t>draw</w:t>
      </w:r>
      <w:r w:rsidRPr="008E4C13">
        <w:rPr>
          <w:rFonts w:ascii="Lucida Sans Unicode" w:hAnsi="Lucida Sans Unicode"/>
          <w:spacing w:val="-47"/>
          <w:lang w:val="en-US"/>
        </w:rPr>
        <w:t xml:space="preserve"> </w:t>
      </w:r>
      <w:r w:rsidRPr="008E4C13">
        <w:rPr>
          <w:rFonts w:ascii="Lucida Sans Unicode" w:hAnsi="Lucida Sans Unicode"/>
          <w:spacing w:val="17"/>
          <w:lang w:val="en-US"/>
        </w:rPr>
        <w:t>Contours</w:t>
      </w:r>
      <w:r w:rsidRPr="008E4C13">
        <w:rPr>
          <w:rFonts w:ascii="Lucida Sans Unicode" w:hAnsi="Lucida Sans Unicode"/>
          <w:spacing w:val="-35"/>
          <w:lang w:val="en-US"/>
        </w:rPr>
        <w:t xml:space="preserve"> </w:t>
      </w:r>
      <w:proofErr w:type="gramStart"/>
      <w:r w:rsidRPr="008E4C13">
        <w:rPr>
          <w:rFonts w:ascii="Lucida Sans Unicode" w:hAnsi="Lucida Sans Unicode"/>
          <w:lang w:val="en-US"/>
        </w:rPr>
        <w:t>(</w:t>
      </w:r>
      <w:r w:rsidRPr="008E4C13">
        <w:rPr>
          <w:rFonts w:ascii="Lucida Sans Unicode" w:hAnsi="Lucida Sans Unicode"/>
          <w:spacing w:val="-37"/>
          <w:lang w:val="en-US"/>
        </w:rPr>
        <w:t xml:space="preserve"> </w:t>
      </w:r>
      <w:proofErr w:type="spellStart"/>
      <w:r w:rsidRPr="008E4C13">
        <w:rPr>
          <w:rFonts w:ascii="Lucida Sans Unicode" w:hAnsi="Lucida Sans Unicode"/>
          <w:spacing w:val="18"/>
          <w:lang w:val="en-US"/>
        </w:rPr>
        <w:t>image</w:t>
      </w:r>
      <w:proofErr w:type="gramEnd"/>
      <w:r w:rsidRPr="008E4C13">
        <w:rPr>
          <w:rFonts w:ascii="Lucida Sans Unicode" w:hAnsi="Lucida Sans Unicode"/>
          <w:spacing w:val="18"/>
          <w:lang w:val="en-US"/>
        </w:rPr>
        <w:t>_with_contours</w:t>
      </w:r>
      <w:proofErr w:type="spellEnd"/>
      <w:r w:rsidRPr="008E4C13">
        <w:rPr>
          <w:rFonts w:ascii="Lucida Sans Unicode" w:hAnsi="Lucida Sans Unicode"/>
          <w:spacing w:val="-13"/>
          <w:lang w:val="en-US"/>
        </w:rPr>
        <w:t xml:space="preserve"> </w:t>
      </w:r>
      <w:r w:rsidRPr="008E4C13">
        <w:rPr>
          <w:rFonts w:ascii="Lucida Sans Unicode" w:hAnsi="Lucida Sans Unicode"/>
          <w:lang w:val="en-US"/>
        </w:rPr>
        <w:t>,</w:t>
      </w:r>
      <w:r w:rsidRPr="008E4C13">
        <w:rPr>
          <w:rFonts w:ascii="Lucida Sans Unicode" w:hAnsi="Lucida Sans Unicode"/>
          <w:spacing w:val="80"/>
          <w:lang w:val="en-US"/>
        </w:rPr>
        <w:t xml:space="preserve"> </w:t>
      </w:r>
      <w:r w:rsidRPr="008E4C13">
        <w:rPr>
          <w:rFonts w:ascii="Lucida Sans Unicode" w:hAnsi="Lucida Sans Unicode"/>
          <w:lang w:val="en-US"/>
        </w:rPr>
        <w:t>[</w:t>
      </w:r>
      <w:r w:rsidRPr="008E4C13">
        <w:rPr>
          <w:rFonts w:ascii="Lucida Sans Unicode" w:hAnsi="Lucida Sans Unicode"/>
          <w:spacing w:val="-37"/>
          <w:lang w:val="en-US"/>
        </w:rPr>
        <w:t xml:space="preserve"> </w:t>
      </w:r>
      <w:r w:rsidRPr="008E4C13">
        <w:rPr>
          <w:rFonts w:ascii="Lucida Sans Unicode" w:hAnsi="Lucida Sans Unicode"/>
          <w:spacing w:val="18"/>
          <w:lang w:val="en-US"/>
        </w:rPr>
        <w:t>contour],</w:t>
      </w:r>
      <w:r w:rsidRPr="008E4C13">
        <w:rPr>
          <w:rFonts w:ascii="Lucida Sans Unicode" w:hAnsi="Lucida Sans Unicode"/>
          <w:spacing w:val="80"/>
          <w:lang w:val="en-US"/>
        </w:rPr>
        <w:t xml:space="preserve"> </w:t>
      </w:r>
      <w:r w:rsidRPr="008E4C13">
        <w:rPr>
          <w:rFonts w:ascii="Lucida Sans Unicode" w:hAnsi="Lucida Sans Unicode"/>
          <w:lang w:val="en-US"/>
        </w:rPr>
        <w:t>0</w:t>
      </w:r>
      <w:r w:rsidRPr="008E4C13">
        <w:rPr>
          <w:rFonts w:ascii="Lucida Sans Unicode" w:hAnsi="Lucida Sans Unicode"/>
          <w:spacing w:val="-45"/>
          <w:lang w:val="en-US"/>
        </w:rPr>
        <w:t xml:space="preserve"> </w:t>
      </w:r>
      <w:r w:rsidRPr="008E4C13">
        <w:rPr>
          <w:rFonts w:ascii="Lucida Sans Unicode" w:hAnsi="Lucida Sans Unicode"/>
          <w:lang w:val="en-US"/>
        </w:rPr>
        <w:t>,</w:t>
      </w:r>
      <w:r w:rsidRPr="008E4C13">
        <w:rPr>
          <w:rFonts w:ascii="Lucida Sans Unicode" w:hAnsi="Lucida Sans Unicode"/>
          <w:spacing w:val="80"/>
          <w:lang w:val="en-US"/>
        </w:rPr>
        <w:t xml:space="preserve"> </w:t>
      </w:r>
      <w:r w:rsidRPr="008E4C13">
        <w:rPr>
          <w:rFonts w:ascii="Lucida Sans Unicode" w:hAnsi="Lucida Sans Unicode"/>
          <w:lang w:val="en-US"/>
        </w:rPr>
        <w:t>(0</w:t>
      </w:r>
      <w:r w:rsidRPr="008E4C13">
        <w:rPr>
          <w:rFonts w:ascii="Lucida Sans Unicode" w:hAnsi="Lucida Sans Unicode"/>
          <w:spacing w:val="-41"/>
          <w:lang w:val="en-US"/>
        </w:rPr>
        <w:t xml:space="preserve"> </w:t>
      </w:r>
      <w:r w:rsidRPr="008E4C13">
        <w:rPr>
          <w:rFonts w:ascii="Lucida Sans Unicode" w:hAnsi="Lucida Sans Unicode"/>
          <w:lang w:val="en-US"/>
        </w:rPr>
        <w:t>,</w:t>
      </w:r>
      <w:r w:rsidRPr="008E4C13">
        <w:rPr>
          <w:rFonts w:ascii="Lucida Sans Unicode" w:hAnsi="Lucida Sans Unicode"/>
          <w:spacing w:val="80"/>
          <w:lang w:val="en-US"/>
        </w:rPr>
        <w:t xml:space="preserve"> </w:t>
      </w:r>
      <w:r w:rsidRPr="008E4C13">
        <w:rPr>
          <w:rFonts w:ascii="Lucida Sans Unicode" w:hAnsi="Lucida Sans Unicode"/>
          <w:lang w:val="en-US"/>
        </w:rPr>
        <w:t>255</w:t>
      </w:r>
      <w:r w:rsidRPr="008E4C13">
        <w:rPr>
          <w:rFonts w:ascii="Lucida Sans Unicode" w:hAnsi="Lucida Sans Unicode"/>
          <w:spacing w:val="-38"/>
          <w:lang w:val="en-US"/>
        </w:rPr>
        <w:t xml:space="preserve"> </w:t>
      </w:r>
      <w:r w:rsidRPr="008E4C13">
        <w:rPr>
          <w:rFonts w:ascii="Lucida Sans Unicode" w:hAnsi="Lucida Sans Unicode"/>
          <w:lang w:val="en-US"/>
        </w:rPr>
        <w:t>,</w:t>
      </w:r>
      <w:r w:rsidRPr="008E4C13">
        <w:rPr>
          <w:rFonts w:ascii="Lucida Sans Unicode" w:hAnsi="Lucida Sans Unicode"/>
          <w:spacing w:val="80"/>
          <w:lang w:val="en-US"/>
        </w:rPr>
        <w:t xml:space="preserve"> </w:t>
      </w:r>
      <w:r w:rsidRPr="008E4C13">
        <w:rPr>
          <w:rFonts w:ascii="Lucida Sans Unicode" w:hAnsi="Lucida Sans Unicode"/>
          <w:spacing w:val="13"/>
          <w:lang w:val="en-US"/>
        </w:rPr>
        <w:t>0),</w:t>
      </w:r>
      <w:r w:rsidRPr="008E4C13">
        <w:rPr>
          <w:rFonts w:ascii="Lucida Sans Unicode" w:hAnsi="Lucida Sans Unicode"/>
          <w:spacing w:val="80"/>
          <w:lang w:val="en-US"/>
        </w:rPr>
        <w:t xml:space="preserve"> </w:t>
      </w:r>
      <w:r w:rsidRPr="008E4C13">
        <w:rPr>
          <w:rFonts w:ascii="Lucida Sans Unicode" w:hAnsi="Lucida Sans Unicode"/>
          <w:lang w:val="en-US"/>
        </w:rPr>
        <w:t xml:space="preserve">2) </w:t>
      </w:r>
      <w:r w:rsidRPr="008E4C13">
        <w:rPr>
          <w:rFonts w:ascii="Lucida Sans Unicode" w:hAnsi="Lucida Sans Unicode"/>
          <w:spacing w:val="10"/>
          <w:lang w:val="en-US"/>
        </w:rPr>
        <w:t>cv2</w:t>
      </w:r>
      <w:r w:rsidRPr="008E4C13">
        <w:rPr>
          <w:rFonts w:ascii="Lucida Sans Unicode" w:hAnsi="Lucida Sans Unicode"/>
          <w:spacing w:val="-37"/>
          <w:lang w:val="en-US"/>
        </w:rPr>
        <w:t xml:space="preserve"> </w:t>
      </w:r>
      <w:r w:rsidRPr="008E4C13">
        <w:rPr>
          <w:rFonts w:ascii="Lucida Sans Unicode" w:hAnsi="Lucida Sans Unicode"/>
          <w:lang w:val="en-US"/>
        </w:rPr>
        <w:t>.</w:t>
      </w:r>
      <w:r w:rsidRPr="008E4C13">
        <w:rPr>
          <w:rFonts w:ascii="Lucida Sans Unicode" w:hAnsi="Lucida Sans Unicode"/>
          <w:spacing w:val="-33"/>
          <w:lang w:val="en-US"/>
        </w:rPr>
        <w:t xml:space="preserve"> </w:t>
      </w:r>
      <w:proofErr w:type="spellStart"/>
      <w:r w:rsidRPr="008E4C13">
        <w:rPr>
          <w:rFonts w:ascii="Lucida Sans Unicode" w:hAnsi="Lucida Sans Unicode"/>
          <w:spacing w:val="15"/>
          <w:lang w:val="en-US"/>
        </w:rPr>
        <w:t>imshow</w:t>
      </w:r>
      <w:proofErr w:type="spellEnd"/>
      <w:r w:rsidRPr="008E4C13">
        <w:rPr>
          <w:rFonts w:ascii="Lucida Sans Unicode" w:hAnsi="Lucida Sans Unicode"/>
          <w:spacing w:val="-34"/>
          <w:lang w:val="en-US"/>
        </w:rPr>
        <w:t xml:space="preserve"> </w:t>
      </w:r>
      <w:r w:rsidRPr="008E4C13">
        <w:rPr>
          <w:rFonts w:ascii="Lucida Sans Unicode" w:hAnsi="Lucida Sans Unicode"/>
          <w:spacing w:val="13"/>
          <w:lang w:val="en-US"/>
        </w:rPr>
        <w:t>(’</w:t>
      </w:r>
      <w:r w:rsidRPr="008E4C13">
        <w:rPr>
          <w:rFonts w:ascii="Lucida Sans Unicode" w:hAnsi="Lucida Sans Unicode"/>
          <w:spacing w:val="-39"/>
          <w:lang w:val="en-US"/>
        </w:rPr>
        <w:t xml:space="preserve"> </w:t>
      </w:r>
      <w:r w:rsidRPr="008E4C13">
        <w:rPr>
          <w:rFonts w:ascii="Lucida Sans Unicode" w:hAnsi="Lucida Sans Unicode"/>
          <w:spacing w:val="14"/>
          <w:lang w:val="en-US"/>
        </w:rPr>
        <w:t>Image</w:t>
      </w:r>
      <w:r w:rsidRPr="008E4C13">
        <w:rPr>
          <w:rFonts w:ascii="Lucida Sans Unicode" w:hAnsi="Lucida Sans Unicode"/>
          <w:spacing w:val="-34"/>
          <w:lang w:val="en-US"/>
        </w:rPr>
        <w:t xml:space="preserve"> </w:t>
      </w:r>
      <w:r w:rsidRPr="008E4C13">
        <w:rPr>
          <w:rFonts w:ascii="Lucida Sans Unicode" w:hAnsi="Lucida Sans Unicode"/>
          <w:spacing w:val="16"/>
          <w:lang w:val="en-US"/>
        </w:rPr>
        <w:t>␣with</w:t>
      </w:r>
      <w:r w:rsidRPr="008E4C13">
        <w:rPr>
          <w:rFonts w:ascii="Lucida Sans Unicode" w:hAnsi="Lucida Sans Unicode"/>
          <w:spacing w:val="-36"/>
          <w:lang w:val="en-US"/>
        </w:rPr>
        <w:t xml:space="preserve"> </w:t>
      </w:r>
      <w:r w:rsidRPr="008E4C13">
        <w:rPr>
          <w:rFonts w:ascii="Lucida Sans Unicode" w:hAnsi="Lucida Sans Unicode"/>
          <w:spacing w:val="18"/>
          <w:lang w:val="en-US"/>
        </w:rPr>
        <w:t>␣</w:t>
      </w:r>
      <w:proofErr w:type="gramStart"/>
      <w:r w:rsidRPr="008E4C13">
        <w:rPr>
          <w:rFonts w:ascii="Lucida Sans Unicode" w:hAnsi="Lucida Sans Unicode"/>
          <w:spacing w:val="18"/>
          <w:lang w:val="en-US"/>
        </w:rPr>
        <w:t>Contours</w:t>
      </w:r>
      <w:r w:rsidRPr="008E4C13">
        <w:rPr>
          <w:rFonts w:ascii="Lucida Sans Unicode" w:hAnsi="Lucida Sans Unicode"/>
          <w:spacing w:val="-28"/>
          <w:lang w:val="en-US"/>
        </w:rPr>
        <w:t xml:space="preserve"> </w:t>
      </w:r>
      <w:r w:rsidRPr="008E4C13">
        <w:rPr>
          <w:rFonts w:ascii="Lucida Sans Unicode" w:hAnsi="Lucida Sans Unicode"/>
          <w:spacing w:val="11"/>
          <w:lang w:val="en-US"/>
        </w:rPr>
        <w:t>’</w:t>
      </w:r>
      <w:proofErr w:type="gramEnd"/>
      <w:r w:rsidRPr="008E4C13">
        <w:rPr>
          <w:rFonts w:ascii="Lucida Sans Unicode" w:hAnsi="Lucida Sans Unicode"/>
          <w:spacing w:val="11"/>
          <w:lang w:val="en-US"/>
        </w:rPr>
        <w:t>,</w:t>
      </w:r>
      <w:r w:rsidRPr="008E4C13">
        <w:rPr>
          <w:rFonts w:ascii="Lucida Sans Unicode" w:hAnsi="Lucida Sans Unicode"/>
          <w:spacing w:val="80"/>
          <w:lang w:val="en-US"/>
        </w:rPr>
        <w:t xml:space="preserve"> </w:t>
      </w:r>
      <w:proofErr w:type="spellStart"/>
      <w:r w:rsidRPr="008E4C13">
        <w:rPr>
          <w:rFonts w:ascii="Lucida Sans Unicode" w:hAnsi="Lucida Sans Unicode"/>
          <w:spacing w:val="19"/>
          <w:lang w:val="en-US"/>
        </w:rPr>
        <w:t>image_with_contours</w:t>
      </w:r>
      <w:proofErr w:type="spellEnd"/>
      <w:r w:rsidRPr="008E4C13">
        <w:rPr>
          <w:rFonts w:ascii="Lucida Sans Unicode" w:hAnsi="Lucida Sans Unicode"/>
          <w:spacing w:val="-31"/>
          <w:lang w:val="en-US"/>
        </w:rPr>
        <w:t xml:space="preserve"> </w:t>
      </w:r>
      <w:r w:rsidRPr="008E4C13">
        <w:rPr>
          <w:rFonts w:ascii="Lucida Sans Unicode" w:hAnsi="Lucida Sans Unicode"/>
          <w:lang w:val="en-US"/>
        </w:rPr>
        <w:t>)</w:t>
      </w:r>
    </w:p>
    <w:p w14:paraId="5CC81E2B" w14:textId="77777777" w:rsidR="00854AE3" w:rsidRPr="008E4C13" w:rsidRDefault="006C76DB">
      <w:pPr>
        <w:spacing w:before="256"/>
        <w:ind w:left="1078"/>
        <w:rPr>
          <w:rFonts w:ascii="Cambria"/>
          <w:i/>
          <w:lang w:val="en-US"/>
        </w:rPr>
      </w:pPr>
      <w:r w:rsidRPr="008E4C13">
        <w:rPr>
          <w:rFonts w:ascii="Cambria"/>
          <w:i/>
          <w:w w:val="105"/>
          <w:lang w:val="en-US"/>
        </w:rPr>
        <w:t>#</w:t>
      </w:r>
      <w:r w:rsidRPr="008E4C13">
        <w:rPr>
          <w:rFonts w:ascii="Cambria"/>
          <w:i/>
          <w:spacing w:val="66"/>
          <w:w w:val="150"/>
          <w:lang w:val="en-US"/>
        </w:rPr>
        <w:t xml:space="preserve"> </w:t>
      </w:r>
      <w:r w:rsidRPr="008E4C13">
        <w:rPr>
          <w:rFonts w:ascii="Cambria"/>
          <w:i/>
          <w:spacing w:val="16"/>
          <w:w w:val="115"/>
          <w:lang w:val="en-US"/>
        </w:rPr>
        <w:t>Display</w:t>
      </w:r>
      <w:r w:rsidRPr="008E4C13">
        <w:rPr>
          <w:rFonts w:ascii="Cambria"/>
          <w:i/>
          <w:spacing w:val="73"/>
          <w:w w:val="150"/>
          <w:lang w:val="en-US"/>
        </w:rPr>
        <w:t xml:space="preserve"> </w:t>
      </w:r>
      <w:r w:rsidRPr="008E4C13">
        <w:rPr>
          <w:rFonts w:ascii="Cambria"/>
          <w:i/>
          <w:spacing w:val="10"/>
          <w:w w:val="115"/>
          <w:lang w:val="en-US"/>
        </w:rPr>
        <w:t>the</w:t>
      </w:r>
      <w:r w:rsidRPr="008E4C13">
        <w:rPr>
          <w:rFonts w:ascii="Cambria"/>
          <w:i/>
          <w:spacing w:val="72"/>
          <w:w w:val="150"/>
          <w:lang w:val="en-US"/>
        </w:rPr>
        <w:t xml:space="preserve"> </w:t>
      </w:r>
      <w:r w:rsidRPr="008E4C13">
        <w:rPr>
          <w:rFonts w:ascii="Cambria"/>
          <w:i/>
          <w:spacing w:val="14"/>
          <w:w w:val="115"/>
          <w:lang w:val="en-US"/>
        </w:rPr>
        <w:t>image</w:t>
      </w:r>
      <w:r w:rsidRPr="008E4C13">
        <w:rPr>
          <w:rFonts w:ascii="Cambria"/>
          <w:i/>
          <w:spacing w:val="73"/>
          <w:w w:val="150"/>
          <w:lang w:val="en-US"/>
        </w:rPr>
        <w:t xml:space="preserve"> </w:t>
      </w:r>
      <w:r w:rsidRPr="008E4C13">
        <w:rPr>
          <w:rFonts w:ascii="Cambria"/>
          <w:i/>
          <w:spacing w:val="13"/>
          <w:w w:val="115"/>
          <w:lang w:val="en-US"/>
        </w:rPr>
        <w:t>with</w:t>
      </w:r>
      <w:r w:rsidRPr="008E4C13">
        <w:rPr>
          <w:rFonts w:ascii="Cambria"/>
          <w:i/>
          <w:spacing w:val="74"/>
          <w:w w:val="150"/>
          <w:lang w:val="en-US"/>
        </w:rPr>
        <w:t xml:space="preserve"> </w:t>
      </w:r>
      <w:r w:rsidRPr="008E4C13">
        <w:rPr>
          <w:rFonts w:ascii="Cambria"/>
          <w:i/>
          <w:spacing w:val="17"/>
          <w:w w:val="115"/>
          <w:lang w:val="en-US"/>
        </w:rPr>
        <w:t>contours</w:t>
      </w:r>
      <w:r w:rsidRPr="008E4C13">
        <w:rPr>
          <w:rFonts w:ascii="Cambria"/>
          <w:i/>
          <w:spacing w:val="72"/>
          <w:w w:val="150"/>
          <w:lang w:val="en-US"/>
        </w:rPr>
        <w:t xml:space="preserve"> </w:t>
      </w:r>
      <w:r w:rsidRPr="008E4C13">
        <w:rPr>
          <w:rFonts w:ascii="Cambria"/>
          <w:i/>
          <w:spacing w:val="10"/>
          <w:w w:val="105"/>
          <w:lang w:val="en-US"/>
        </w:rPr>
        <w:t>and</w:t>
      </w:r>
      <w:r w:rsidRPr="008E4C13">
        <w:rPr>
          <w:rFonts w:ascii="Cambria"/>
          <w:i/>
          <w:spacing w:val="73"/>
          <w:w w:val="150"/>
          <w:lang w:val="en-US"/>
        </w:rPr>
        <w:t xml:space="preserve"> </w:t>
      </w:r>
      <w:r w:rsidRPr="008E4C13">
        <w:rPr>
          <w:rFonts w:ascii="Cambria"/>
          <w:i/>
          <w:spacing w:val="14"/>
          <w:w w:val="125"/>
          <w:lang w:val="en-US"/>
        </w:rPr>
        <w:t>circles</w:t>
      </w:r>
    </w:p>
    <w:p w14:paraId="043A447F" w14:textId="77777777" w:rsidR="00854AE3" w:rsidRPr="008E4C13" w:rsidRDefault="006C76DB">
      <w:pPr>
        <w:spacing w:before="13" w:line="248" w:lineRule="exact"/>
        <w:ind w:left="1078"/>
        <w:rPr>
          <w:rFonts w:ascii="Cambria"/>
          <w:i/>
          <w:lang w:val="en-US"/>
        </w:rPr>
      </w:pPr>
      <w:r w:rsidRPr="008E4C13">
        <w:rPr>
          <w:rFonts w:ascii="Cambria"/>
          <w:i/>
          <w:w w:val="110"/>
          <w:lang w:val="en-US"/>
        </w:rPr>
        <w:t>#</w:t>
      </w:r>
      <w:r w:rsidRPr="008E4C13">
        <w:rPr>
          <w:rFonts w:ascii="Cambria"/>
          <w:i/>
          <w:spacing w:val="69"/>
          <w:w w:val="120"/>
          <w:lang w:val="en-US"/>
        </w:rPr>
        <w:t xml:space="preserve"> </w:t>
      </w:r>
      <w:r w:rsidRPr="008E4C13">
        <w:rPr>
          <w:rFonts w:ascii="Cambria"/>
          <w:i/>
          <w:spacing w:val="15"/>
          <w:w w:val="120"/>
          <w:lang w:val="en-US"/>
        </w:rPr>
        <w:t>Create</w:t>
      </w:r>
      <w:r w:rsidRPr="008E4C13">
        <w:rPr>
          <w:rFonts w:ascii="Cambria"/>
          <w:i/>
          <w:spacing w:val="69"/>
          <w:w w:val="120"/>
          <w:lang w:val="en-US"/>
        </w:rPr>
        <w:t xml:space="preserve"> </w:t>
      </w:r>
      <w:r w:rsidRPr="008E4C13">
        <w:rPr>
          <w:rFonts w:ascii="Cambria"/>
          <w:i/>
          <w:w w:val="110"/>
          <w:lang w:val="en-US"/>
        </w:rPr>
        <w:t>a</w:t>
      </w:r>
      <w:r w:rsidRPr="008E4C13">
        <w:rPr>
          <w:rFonts w:ascii="Cambria"/>
          <w:i/>
          <w:spacing w:val="69"/>
          <w:w w:val="120"/>
          <w:lang w:val="en-US"/>
        </w:rPr>
        <w:t xml:space="preserve"> </w:t>
      </w:r>
      <w:r w:rsidRPr="008E4C13">
        <w:rPr>
          <w:rFonts w:ascii="Cambria"/>
          <w:i/>
          <w:spacing w:val="13"/>
          <w:w w:val="120"/>
          <w:lang w:val="en-US"/>
        </w:rPr>
        <w:t>copy</w:t>
      </w:r>
      <w:r w:rsidRPr="008E4C13">
        <w:rPr>
          <w:rFonts w:ascii="Cambria"/>
          <w:i/>
          <w:spacing w:val="71"/>
          <w:w w:val="120"/>
          <w:lang w:val="en-US"/>
        </w:rPr>
        <w:t xml:space="preserve"> </w:t>
      </w:r>
      <w:r w:rsidRPr="008E4C13">
        <w:rPr>
          <w:rFonts w:ascii="Cambria"/>
          <w:i/>
          <w:w w:val="120"/>
          <w:lang w:val="en-US"/>
        </w:rPr>
        <w:t>of</w:t>
      </w:r>
      <w:r w:rsidRPr="008E4C13">
        <w:rPr>
          <w:rFonts w:ascii="Cambria"/>
          <w:i/>
          <w:spacing w:val="70"/>
          <w:w w:val="120"/>
          <w:lang w:val="en-US"/>
        </w:rPr>
        <w:t xml:space="preserve"> </w:t>
      </w:r>
      <w:r w:rsidRPr="008E4C13">
        <w:rPr>
          <w:rFonts w:ascii="Cambria"/>
          <w:i/>
          <w:spacing w:val="10"/>
          <w:w w:val="120"/>
          <w:lang w:val="en-US"/>
        </w:rPr>
        <w:t>the</w:t>
      </w:r>
      <w:r w:rsidRPr="008E4C13">
        <w:rPr>
          <w:rFonts w:ascii="Cambria"/>
          <w:i/>
          <w:spacing w:val="72"/>
          <w:w w:val="125"/>
          <w:lang w:val="en-US"/>
        </w:rPr>
        <w:t xml:space="preserve"> </w:t>
      </w:r>
      <w:r w:rsidRPr="008E4C13">
        <w:rPr>
          <w:rFonts w:ascii="Cambria"/>
          <w:i/>
          <w:spacing w:val="17"/>
          <w:w w:val="125"/>
          <w:lang w:val="en-US"/>
        </w:rPr>
        <w:t>original</w:t>
      </w:r>
      <w:r w:rsidRPr="008E4C13">
        <w:rPr>
          <w:rFonts w:ascii="Cambria"/>
          <w:i/>
          <w:spacing w:val="74"/>
          <w:w w:val="125"/>
          <w:lang w:val="en-US"/>
        </w:rPr>
        <w:t xml:space="preserve"> </w:t>
      </w:r>
      <w:r w:rsidRPr="008E4C13">
        <w:rPr>
          <w:rFonts w:ascii="Cambria"/>
          <w:i/>
          <w:spacing w:val="14"/>
          <w:w w:val="120"/>
          <w:lang w:val="en-US"/>
        </w:rPr>
        <w:t>image</w:t>
      </w:r>
      <w:r w:rsidRPr="008E4C13">
        <w:rPr>
          <w:rFonts w:ascii="Cambria"/>
          <w:i/>
          <w:spacing w:val="74"/>
          <w:w w:val="120"/>
          <w:lang w:val="en-US"/>
        </w:rPr>
        <w:t xml:space="preserve"> </w:t>
      </w:r>
      <w:r w:rsidRPr="008E4C13">
        <w:rPr>
          <w:rFonts w:ascii="Cambria"/>
          <w:i/>
          <w:spacing w:val="10"/>
          <w:w w:val="120"/>
          <w:lang w:val="en-US"/>
        </w:rPr>
        <w:t>for</w:t>
      </w:r>
      <w:r w:rsidRPr="008E4C13">
        <w:rPr>
          <w:rFonts w:ascii="Cambria"/>
          <w:i/>
          <w:spacing w:val="75"/>
          <w:w w:val="120"/>
          <w:lang w:val="en-US"/>
        </w:rPr>
        <w:t xml:space="preserve"> </w:t>
      </w:r>
      <w:r w:rsidRPr="008E4C13">
        <w:rPr>
          <w:rFonts w:ascii="Cambria"/>
          <w:i/>
          <w:spacing w:val="16"/>
          <w:w w:val="120"/>
          <w:lang w:val="en-US"/>
        </w:rPr>
        <w:t>drawing</w:t>
      </w:r>
      <w:r w:rsidRPr="008E4C13">
        <w:rPr>
          <w:rFonts w:ascii="Cambria"/>
          <w:i/>
          <w:spacing w:val="73"/>
          <w:w w:val="125"/>
          <w:lang w:val="en-US"/>
        </w:rPr>
        <w:t xml:space="preserve"> </w:t>
      </w:r>
      <w:r w:rsidRPr="008E4C13">
        <w:rPr>
          <w:rFonts w:ascii="Cambria"/>
          <w:i/>
          <w:spacing w:val="14"/>
          <w:w w:val="125"/>
          <w:lang w:val="en-US"/>
        </w:rPr>
        <w:t>circles</w:t>
      </w:r>
    </w:p>
    <w:p w14:paraId="4A626CB1" w14:textId="77777777" w:rsidR="00854AE3" w:rsidRPr="008E4C13" w:rsidRDefault="006C76DB">
      <w:pPr>
        <w:spacing w:line="328" w:lineRule="exact"/>
        <w:ind w:left="1088"/>
        <w:rPr>
          <w:rFonts w:ascii="Lucida Sans Unicode"/>
          <w:lang w:val="en-US"/>
        </w:rPr>
      </w:pPr>
      <w:proofErr w:type="spellStart"/>
      <w:r w:rsidRPr="008E4C13">
        <w:rPr>
          <w:rFonts w:ascii="Lucida Sans Unicode"/>
          <w:spacing w:val="11"/>
          <w:lang w:val="en-US"/>
        </w:rPr>
        <w:t>image_with_circles</w:t>
      </w:r>
      <w:proofErr w:type="spellEnd"/>
      <w:r w:rsidRPr="008E4C13">
        <w:rPr>
          <w:rFonts w:ascii="Lucida Sans Unicode"/>
          <w:spacing w:val="38"/>
          <w:lang w:val="en-US"/>
        </w:rPr>
        <w:t xml:space="preserve"> </w:t>
      </w:r>
      <w:r w:rsidRPr="008E4C13">
        <w:rPr>
          <w:rFonts w:ascii="Lucida Sans Unicode"/>
          <w:lang w:val="en-US"/>
        </w:rPr>
        <w:t>=</w:t>
      </w:r>
      <w:r w:rsidRPr="008E4C13">
        <w:rPr>
          <w:rFonts w:ascii="Lucida Sans Unicode"/>
          <w:spacing w:val="64"/>
          <w:lang w:val="en-US"/>
        </w:rPr>
        <w:t xml:space="preserve"> </w:t>
      </w:r>
      <w:r w:rsidRPr="008E4C13">
        <w:rPr>
          <w:rFonts w:ascii="Lucida Sans Unicode"/>
          <w:spacing w:val="10"/>
          <w:lang w:val="en-US"/>
        </w:rPr>
        <w:t>cv</w:t>
      </w:r>
      <w:proofErr w:type="gramStart"/>
      <w:r w:rsidRPr="008E4C13">
        <w:rPr>
          <w:rFonts w:ascii="Lucida Sans Unicode"/>
          <w:spacing w:val="10"/>
          <w:lang w:val="en-US"/>
        </w:rPr>
        <w:t>2</w:t>
      </w:r>
      <w:r w:rsidRPr="008E4C13">
        <w:rPr>
          <w:rFonts w:ascii="Lucida Sans Unicode"/>
          <w:spacing w:val="-42"/>
          <w:lang w:val="en-US"/>
        </w:rPr>
        <w:t xml:space="preserve"> </w:t>
      </w:r>
      <w:r w:rsidRPr="008E4C13">
        <w:rPr>
          <w:rFonts w:ascii="Lucida Sans Unicode"/>
          <w:lang w:val="en-US"/>
        </w:rPr>
        <w:t>.</w:t>
      </w:r>
      <w:proofErr w:type="gramEnd"/>
      <w:r w:rsidRPr="008E4C13">
        <w:rPr>
          <w:rFonts w:ascii="Lucida Sans Unicode"/>
          <w:spacing w:val="-39"/>
          <w:lang w:val="en-US"/>
        </w:rPr>
        <w:t xml:space="preserve"> </w:t>
      </w:r>
      <w:proofErr w:type="spellStart"/>
      <w:proofErr w:type="gramStart"/>
      <w:r w:rsidRPr="008E4C13">
        <w:rPr>
          <w:rFonts w:ascii="Lucida Sans Unicode"/>
          <w:spacing w:val="11"/>
          <w:lang w:val="en-US"/>
        </w:rPr>
        <w:t>cvtColor</w:t>
      </w:r>
      <w:proofErr w:type="spellEnd"/>
      <w:r w:rsidRPr="008E4C13">
        <w:rPr>
          <w:rFonts w:ascii="Lucida Sans Unicode"/>
          <w:spacing w:val="11"/>
          <w:lang w:val="en-US"/>
        </w:rPr>
        <w:t>(</w:t>
      </w:r>
      <w:r w:rsidRPr="008E4C13">
        <w:rPr>
          <w:rFonts w:ascii="Lucida Sans Unicode"/>
          <w:spacing w:val="-43"/>
          <w:lang w:val="en-US"/>
        </w:rPr>
        <w:t xml:space="preserve"> </w:t>
      </w:r>
      <w:r w:rsidRPr="008E4C13">
        <w:rPr>
          <w:rFonts w:ascii="Lucida Sans Unicode"/>
          <w:spacing w:val="11"/>
          <w:lang w:val="en-US"/>
        </w:rPr>
        <w:t>image</w:t>
      </w:r>
      <w:proofErr w:type="gramEnd"/>
      <w:r w:rsidRPr="008E4C13">
        <w:rPr>
          <w:rFonts w:ascii="Lucida Sans Unicode"/>
          <w:spacing w:val="-27"/>
          <w:lang w:val="en-US"/>
        </w:rPr>
        <w:t xml:space="preserve"> </w:t>
      </w:r>
      <w:r w:rsidRPr="008E4C13">
        <w:rPr>
          <w:rFonts w:ascii="Lucida Sans Unicode"/>
          <w:lang w:val="en-US"/>
        </w:rPr>
        <w:t>,</w:t>
      </w:r>
      <w:r w:rsidRPr="008E4C13">
        <w:rPr>
          <w:rFonts w:ascii="Lucida Sans Unicode"/>
          <w:spacing w:val="68"/>
          <w:lang w:val="en-US"/>
        </w:rPr>
        <w:t xml:space="preserve"> </w:t>
      </w:r>
      <w:r w:rsidRPr="008E4C13">
        <w:rPr>
          <w:rFonts w:ascii="Lucida Sans Unicode"/>
          <w:spacing w:val="10"/>
          <w:lang w:val="en-US"/>
        </w:rPr>
        <w:t>cv2</w:t>
      </w:r>
      <w:r w:rsidRPr="008E4C13">
        <w:rPr>
          <w:rFonts w:ascii="Lucida Sans Unicode"/>
          <w:spacing w:val="-42"/>
          <w:lang w:val="en-US"/>
        </w:rPr>
        <w:t xml:space="preserve"> </w:t>
      </w:r>
      <w:r w:rsidRPr="008E4C13">
        <w:rPr>
          <w:rFonts w:ascii="Lucida Sans Unicode"/>
          <w:lang w:val="en-US"/>
        </w:rPr>
        <w:t>.</w:t>
      </w:r>
      <w:r w:rsidRPr="008E4C13">
        <w:rPr>
          <w:rFonts w:ascii="Lucida Sans Unicode"/>
          <w:spacing w:val="-38"/>
          <w:lang w:val="en-US"/>
        </w:rPr>
        <w:t xml:space="preserve"> </w:t>
      </w:r>
      <w:r w:rsidRPr="008E4C13">
        <w:rPr>
          <w:rFonts w:ascii="Lucida Sans Unicode"/>
          <w:spacing w:val="11"/>
          <w:lang w:val="en-US"/>
        </w:rPr>
        <w:t>COLOR_GRAY</w:t>
      </w:r>
      <w:r w:rsidRPr="008E4C13">
        <w:rPr>
          <w:rFonts w:ascii="Lucida Sans Unicode"/>
          <w:spacing w:val="-49"/>
          <w:lang w:val="en-US"/>
        </w:rPr>
        <w:t xml:space="preserve"> </w:t>
      </w:r>
      <w:r w:rsidRPr="008E4C13">
        <w:rPr>
          <w:rFonts w:ascii="Lucida Sans Unicode"/>
          <w:lang w:val="en-US"/>
        </w:rPr>
        <w:t>2</w:t>
      </w:r>
      <w:r w:rsidRPr="008E4C13">
        <w:rPr>
          <w:rFonts w:ascii="Lucida Sans Unicode"/>
          <w:spacing w:val="-49"/>
          <w:lang w:val="en-US"/>
        </w:rPr>
        <w:t xml:space="preserve"> </w:t>
      </w:r>
      <w:proofErr w:type="gramStart"/>
      <w:r w:rsidRPr="008E4C13">
        <w:rPr>
          <w:rFonts w:ascii="Lucida Sans Unicode"/>
          <w:spacing w:val="11"/>
          <w:lang w:val="en-US"/>
        </w:rPr>
        <w:t>BGR</w:t>
      </w:r>
      <w:r w:rsidRPr="008E4C13">
        <w:rPr>
          <w:rFonts w:ascii="Lucida Sans Unicode"/>
          <w:spacing w:val="-38"/>
          <w:lang w:val="en-US"/>
        </w:rPr>
        <w:t xml:space="preserve"> </w:t>
      </w:r>
      <w:r w:rsidRPr="008E4C13">
        <w:rPr>
          <w:rFonts w:ascii="Lucida Sans Unicode"/>
          <w:spacing w:val="-10"/>
          <w:lang w:val="en-US"/>
        </w:rPr>
        <w:t>)</w:t>
      </w:r>
      <w:proofErr w:type="gramEnd"/>
    </w:p>
    <w:p w14:paraId="3CF090C0" w14:textId="77777777" w:rsidR="00854AE3" w:rsidRPr="008E4C13" w:rsidRDefault="006C76DB">
      <w:pPr>
        <w:spacing w:before="204" w:line="305" w:lineRule="exact"/>
        <w:ind w:left="1083"/>
        <w:rPr>
          <w:rFonts w:ascii="Lucida Sans Unicode"/>
          <w:lang w:val="en-US"/>
        </w:rPr>
      </w:pPr>
      <w:r w:rsidRPr="008E4C13">
        <w:rPr>
          <w:rFonts w:ascii="Lucida Sans Unicode"/>
          <w:spacing w:val="10"/>
          <w:w w:val="115"/>
          <w:lang w:val="en-US"/>
        </w:rPr>
        <w:t>for</w:t>
      </w:r>
      <w:r w:rsidRPr="008E4C13">
        <w:rPr>
          <w:rFonts w:ascii="Lucida Sans Unicode"/>
          <w:spacing w:val="46"/>
          <w:w w:val="115"/>
          <w:lang w:val="en-US"/>
        </w:rPr>
        <w:t xml:space="preserve"> </w:t>
      </w:r>
      <w:r w:rsidRPr="008E4C13">
        <w:rPr>
          <w:rFonts w:ascii="Lucida Sans Unicode"/>
          <w:spacing w:val="13"/>
          <w:w w:val="115"/>
          <w:lang w:val="en-US"/>
        </w:rPr>
        <w:t>x,</w:t>
      </w:r>
      <w:r w:rsidRPr="008E4C13">
        <w:rPr>
          <w:rFonts w:ascii="Lucida Sans Unicode"/>
          <w:spacing w:val="59"/>
          <w:w w:val="115"/>
          <w:lang w:val="en-US"/>
        </w:rPr>
        <w:t xml:space="preserve"> </w:t>
      </w:r>
      <w:r w:rsidRPr="008E4C13">
        <w:rPr>
          <w:rFonts w:ascii="Lucida Sans Unicode"/>
          <w:spacing w:val="13"/>
          <w:w w:val="115"/>
          <w:lang w:val="en-US"/>
        </w:rPr>
        <w:t>y,</w:t>
      </w:r>
      <w:r w:rsidRPr="008E4C13">
        <w:rPr>
          <w:rFonts w:ascii="Lucida Sans Unicode"/>
          <w:spacing w:val="62"/>
          <w:w w:val="115"/>
          <w:lang w:val="en-US"/>
        </w:rPr>
        <w:t xml:space="preserve"> </w:t>
      </w:r>
      <w:r w:rsidRPr="008E4C13">
        <w:rPr>
          <w:rFonts w:ascii="Lucida Sans Unicode"/>
          <w:w w:val="115"/>
          <w:lang w:val="en-US"/>
        </w:rPr>
        <w:t>r</w:t>
      </w:r>
      <w:r w:rsidRPr="008E4C13">
        <w:rPr>
          <w:rFonts w:ascii="Lucida Sans Unicode"/>
          <w:spacing w:val="66"/>
          <w:w w:val="115"/>
          <w:lang w:val="en-US"/>
        </w:rPr>
        <w:t xml:space="preserve"> </w:t>
      </w:r>
      <w:r w:rsidRPr="008E4C13">
        <w:rPr>
          <w:rFonts w:ascii="Lucida Sans Unicode"/>
          <w:w w:val="115"/>
          <w:lang w:val="en-US"/>
        </w:rPr>
        <w:t>in</w:t>
      </w:r>
      <w:r w:rsidRPr="008E4C13">
        <w:rPr>
          <w:rFonts w:ascii="Lucida Sans Unicode"/>
          <w:spacing w:val="71"/>
          <w:w w:val="115"/>
          <w:lang w:val="en-US"/>
        </w:rPr>
        <w:t xml:space="preserve"> </w:t>
      </w:r>
      <w:r w:rsidRPr="008E4C13">
        <w:rPr>
          <w:rFonts w:ascii="Lucida Sans Unicode"/>
          <w:spacing w:val="10"/>
          <w:w w:val="115"/>
          <w:lang w:val="en-US"/>
        </w:rPr>
        <w:t>zip</w:t>
      </w:r>
      <w:r w:rsidRPr="008E4C13">
        <w:rPr>
          <w:rFonts w:ascii="Lucida Sans Unicode"/>
          <w:spacing w:val="-52"/>
          <w:w w:val="115"/>
          <w:lang w:val="en-US"/>
        </w:rPr>
        <w:t xml:space="preserve"> </w:t>
      </w:r>
      <w:proofErr w:type="gramStart"/>
      <w:r w:rsidRPr="008E4C13">
        <w:rPr>
          <w:rFonts w:ascii="Lucida Sans Unicode"/>
          <w:w w:val="115"/>
          <w:lang w:val="en-US"/>
        </w:rPr>
        <w:t>(</w:t>
      </w:r>
      <w:r w:rsidRPr="008E4C13">
        <w:rPr>
          <w:rFonts w:ascii="Lucida Sans Unicode"/>
          <w:spacing w:val="-50"/>
          <w:w w:val="115"/>
          <w:lang w:val="en-US"/>
        </w:rPr>
        <w:t xml:space="preserve"> </w:t>
      </w:r>
      <w:proofErr w:type="spellStart"/>
      <w:r w:rsidRPr="008E4C13">
        <w:rPr>
          <w:rFonts w:ascii="Lucida Sans Unicode"/>
          <w:spacing w:val="17"/>
          <w:w w:val="115"/>
          <w:lang w:val="en-US"/>
        </w:rPr>
        <w:t>x</w:t>
      </w:r>
      <w:proofErr w:type="gramEnd"/>
      <w:r w:rsidRPr="008E4C13">
        <w:rPr>
          <w:rFonts w:ascii="Lucida Sans Unicode"/>
          <w:spacing w:val="17"/>
          <w:w w:val="115"/>
          <w:lang w:val="en-US"/>
        </w:rPr>
        <w:t>_coords_list</w:t>
      </w:r>
      <w:proofErr w:type="spellEnd"/>
      <w:r w:rsidRPr="008E4C13">
        <w:rPr>
          <w:rFonts w:ascii="Lucida Sans Unicode"/>
          <w:spacing w:val="-30"/>
          <w:w w:val="115"/>
          <w:lang w:val="en-US"/>
        </w:rPr>
        <w:t xml:space="preserve"> </w:t>
      </w:r>
      <w:r w:rsidRPr="008E4C13">
        <w:rPr>
          <w:rFonts w:ascii="Lucida Sans Unicode"/>
          <w:w w:val="115"/>
          <w:lang w:val="en-US"/>
        </w:rPr>
        <w:t>,</w:t>
      </w:r>
      <w:r w:rsidRPr="008E4C13">
        <w:rPr>
          <w:rFonts w:ascii="Lucida Sans Unicode"/>
          <w:spacing w:val="69"/>
          <w:w w:val="115"/>
          <w:lang w:val="en-US"/>
        </w:rPr>
        <w:t xml:space="preserve"> </w:t>
      </w:r>
      <w:proofErr w:type="spellStart"/>
      <w:r w:rsidRPr="008E4C13">
        <w:rPr>
          <w:rFonts w:ascii="Lucida Sans Unicode"/>
          <w:spacing w:val="17"/>
          <w:w w:val="115"/>
          <w:lang w:val="en-US"/>
        </w:rPr>
        <w:t>y_coords_list</w:t>
      </w:r>
      <w:proofErr w:type="spellEnd"/>
      <w:r w:rsidRPr="008E4C13">
        <w:rPr>
          <w:rFonts w:ascii="Lucida Sans Unicode"/>
          <w:spacing w:val="-30"/>
          <w:w w:val="115"/>
          <w:lang w:val="en-US"/>
        </w:rPr>
        <w:t xml:space="preserve"> </w:t>
      </w:r>
      <w:r w:rsidRPr="008E4C13">
        <w:rPr>
          <w:rFonts w:ascii="Lucida Sans Unicode"/>
          <w:w w:val="115"/>
          <w:lang w:val="en-US"/>
        </w:rPr>
        <w:t>,</w:t>
      </w:r>
      <w:r w:rsidRPr="008E4C13">
        <w:rPr>
          <w:rFonts w:ascii="Lucida Sans Unicode"/>
          <w:spacing w:val="70"/>
          <w:w w:val="115"/>
          <w:lang w:val="en-US"/>
        </w:rPr>
        <w:t xml:space="preserve"> </w:t>
      </w:r>
      <w:proofErr w:type="spellStart"/>
      <w:r w:rsidRPr="008E4C13">
        <w:rPr>
          <w:rFonts w:ascii="Lucida Sans Unicode"/>
          <w:spacing w:val="18"/>
          <w:w w:val="115"/>
          <w:lang w:val="en-US"/>
        </w:rPr>
        <w:t>radii_list</w:t>
      </w:r>
      <w:proofErr w:type="spellEnd"/>
      <w:r w:rsidRPr="008E4C13">
        <w:rPr>
          <w:rFonts w:ascii="Lucida Sans Unicode"/>
          <w:spacing w:val="-45"/>
          <w:w w:val="115"/>
          <w:lang w:val="en-US"/>
        </w:rPr>
        <w:t xml:space="preserve"> </w:t>
      </w:r>
      <w:r w:rsidRPr="008E4C13">
        <w:rPr>
          <w:rFonts w:ascii="Lucida Sans Unicode"/>
          <w:spacing w:val="-5"/>
          <w:w w:val="115"/>
          <w:lang w:val="en-US"/>
        </w:rPr>
        <w:t>):</w:t>
      </w:r>
    </w:p>
    <w:p w14:paraId="73EDF668" w14:textId="77777777" w:rsidR="00854AE3" w:rsidRPr="008E4C13" w:rsidRDefault="006C76DB">
      <w:pPr>
        <w:spacing w:before="15" w:line="192" w:lineRule="auto"/>
        <w:ind w:left="1083" w:firstLine="541"/>
        <w:rPr>
          <w:rFonts w:ascii="Lucida Sans Unicode" w:hAnsi="Lucida Sans Unicode"/>
          <w:lang w:val="en-US"/>
        </w:rPr>
      </w:pPr>
      <w:r w:rsidRPr="008E4C13">
        <w:rPr>
          <w:rFonts w:ascii="Lucida Sans Unicode" w:hAnsi="Lucida Sans Unicode"/>
          <w:spacing w:val="10"/>
          <w:w w:val="110"/>
          <w:lang w:val="en-US"/>
        </w:rPr>
        <w:t>cv</w:t>
      </w:r>
      <w:proofErr w:type="gramStart"/>
      <w:r w:rsidRPr="008E4C13">
        <w:rPr>
          <w:rFonts w:ascii="Lucida Sans Unicode" w:hAnsi="Lucida Sans Unicode"/>
          <w:spacing w:val="10"/>
          <w:w w:val="110"/>
          <w:lang w:val="en-US"/>
        </w:rPr>
        <w:t>2</w:t>
      </w:r>
      <w:r w:rsidRPr="008E4C13">
        <w:rPr>
          <w:rFonts w:ascii="Lucida Sans Unicode" w:hAnsi="Lucida Sans Unicode"/>
          <w:spacing w:val="-49"/>
          <w:w w:val="110"/>
          <w:lang w:val="en-US"/>
        </w:rPr>
        <w:t xml:space="preserve"> </w:t>
      </w:r>
      <w:r w:rsidRPr="008E4C13">
        <w:rPr>
          <w:rFonts w:ascii="Lucida Sans Unicode" w:hAnsi="Lucida Sans Unicode"/>
          <w:w w:val="115"/>
          <w:lang w:val="en-US"/>
        </w:rPr>
        <w:t>.</w:t>
      </w:r>
      <w:proofErr w:type="gramEnd"/>
      <w:r w:rsidRPr="008E4C13">
        <w:rPr>
          <w:rFonts w:ascii="Lucida Sans Unicode" w:hAnsi="Lucida Sans Unicode"/>
          <w:spacing w:val="-50"/>
          <w:w w:val="115"/>
          <w:lang w:val="en-US"/>
        </w:rPr>
        <w:t xml:space="preserve"> </w:t>
      </w:r>
      <w:r w:rsidRPr="008E4C13">
        <w:rPr>
          <w:rFonts w:ascii="Lucida Sans Unicode" w:hAnsi="Lucida Sans Unicode"/>
          <w:spacing w:val="15"/>
          <w:w w:val="115"/>
          <w:lang w:val="en-US"/>
        </w:rPr>
        <w:t>circle</w:t>
      </w:r>
      <w:r w:rsidRPr="008E4C13">
        <w:rPr>
          <w:rFonts w:ascii="Lucida Sans Unicode" w:hAnsi="Lucida Sans Unicode"/>
          <w:spacing w:val="-50"/>
          <w:w w:val="115"/>
          <w:lang w:val="en-US"/>
        </w:rPr>
        <w:t xml:space="preserve"> </w:t>
      </w:r>
      <w:proofErr w:type="gramStart"/>
      <w:r w:rsidRPr="008E4C13">
        <w:rPr>
          <w:rFonts w:ascii="Lucida Sans Unicode" w:hAnsi="Lucida Sans Unicode"/>
          <w:w w:val="115"/>
          <w:lang w:val="en-US"/>
        </w:rPr>
        <w:t>(</w:t>
      </w:r>
      <w:r w:rsidRPr="008E4C13">
        <w:rPr>
          <w:rFonts w:ascii="Lucida Sans Unicode" w:hAnsi="Lucida Sans Unicode"/>
          <w:spacing w:val="-50"/>
          <w:w w:val="115"/>
          <w:lang w:val="en-US"/>
        </w:rPr>
        <w:t xml:space="preserve"> </w:t>
      </w:r>
      <w:proofErr w:type="spellStart"/>
      <w:r w:rsidRPr="008E4C13">
        <w:rPr>
          <w:rFonts w:ascii="Lucida Sans Unicode" w:hAnsi="Lucida Sans Unicode"/>
          <w:spacing w:val="18"/>
          <w:w w:val="115"/>
          <w:lang w:val="en-US"/>
        </w:rPr>
        <w:t>image</w:t>
      </w:r>
      <w:proofErr w:type="gramEnd"/>
      <w:r w:rsidRPr="008E4C13">
        <w:rPr>
          <w:rFonts w:ascii="Lucida Sans Unicode" w:hAnsi="Lucida Sans Unicode"/>
          <w:spacing w:val="18"/>
          <w:w w:val="115"/>
          <w:lang w:val="en-US"/>
        </w:rPr>
        <w:t>_with_circles</w:t>
      </w:r>
      <w:proofErr w:type="spellEnd"/>
      <w:r w:rsidRPr="008E4C13">
        <w:rPr>
          <w:rFonts w:ascii="Lucida Sans Unicode" w:hAnsi="Lucida Sans Unicode"/>
          <w:spacing w:val="-28"/>
          <w:w w:val="115"/>
          <w:lang w:val="en-US"/>
        </w:rPr>
        <w:t xml:space="preserve"> </w:t>
      </w:r>
      <w:r w:rsidRPr="008E4C13">
        <w:rPr>
          <w:rFonts w:ascii="Lucida Sans Unicode" w:hAnsi="Lucida Sans Unicode"/>
          <w:w w:val="115"/>
          <w:lang w:val="en-US"/>
        </w:rPr>
        <w:t>,</w:t>
      </w:r>
      <w:r w:rsidRPr="008E4C13">
        <w:rPr>
          <w:rFonts w:ascii="Lucida Sans Unicode" w:hAnsi="Lucida Sans Unicode"/>
          <w:spacing w:val="22"/>
          <w:w w:val="115"/>
          <w:lang w:val="en-US"/>
        </w:rPr>
        <w:t xml:space="preserve"> </w:t>
      </w:r>
      <w:r w:rsidRPr="008E4C13">
        <w:rPr>
          <w:rFonts w:ascii="Lucida Sans Unicode" w:hAnsi="Lucida Sans Unicode"/>
          <w:spacing w:val="14"/>
          <w:w w:val="115"/>
          <w:lang w:val="en-US"/>
        </w:rPr>
        <w:t>(x,</w:t>
      </w:r>
      <w:r w:rsidRPr="008E4C13">
        <w:rPr>
          <w:rFonts w:ascii="Lucida Sans Unicode" w:hAnsi="Lucida Sans Unicode"/>
          <w:spacing w:val="33"/>
          <w:w w:val="115"/>
          <w:lang w:val="en-US"/>
        </w:rPr>
        <w:t xml:space="preserve"> </w:t>
      </w:r>
      <w:r w:rsidRPr="008E4C13">
        <w:rPr>
          <w:rFonts w:ascii="Lucida Sans Unicode" w:hAnsi="Lucida Sans Unicode"/>
          <w:spacing w:val="14"/>
          <w:w w:val="115"/>
          <w:lang w:val="en-US"/>
        </w:rPr>
        <w:t>y),</w:t>
      </w:r>
      <w:r w:rsidRPr="008E4C13">
        <w:rPr>
          <w:rFonts w:ascii="Lucida Sans Unicode" w:hAnsi="Lucida Sans Unicode"/>
          <w:spacing w:val="40"/>
          <w:w w:val="115"/>
          <w:lang w:val="en-US"/>
        </w:rPr>
        <w:t xml:space="preserve"> </w:t>
      </w:r>
      <w:r w:rsidRPr="008E4C13">
        <w:rPr>
          <w:rFonts w:ascii="Lucida Sans Unicode" w:hAnsi="Lucida Sans Unicode"/>
          <w:spacing w:val="13"/>
          <w:w w:val="115"/>
          <w:lang w:val="en-US"/>
        </w:rPr>
        <w:t>r,</w:t>
      </w:r>
      <w:r w:rsidRPr="008E4C13">
        <w:rPr>
          <w:rFonts w:ascii="Lucida Sans Unicode" w:hAnsi="Lucida Sans Unicode"/>
          <w:spacing w:val="40"/>
          <w:w w:val="115"/>
          <w:lang w:val="en-US"/>
        </w:rPr>
        <w:t xml:space="preserve"> </w:t>
      </w:r>
      <w:r w:rsidRPr="008E4C13">
        <w:rPr>
          <w:rFonts w:ascii="Lucida Sans Unicode" w:hAnsi="Lucida Sans Unicode"/>
          <w:w w:val="115"/>
          <w:lang w:val="en-US"/>
        </w:rPr>
        <w:t>(0</w:t>
      </w:r>
      <w:r w:rsidRPr="008E4C13">
        <w:rPr>
          <w:rFonts w:ascii="Lucida Sans Unicode" w:hAnsi="Lucida Sans Unicode"/>
          <w:spacing w:val="-54"/>
          <w:w w:val="115"/>
          <w:lang w:val="en-US"/>
        </w:rPr>
        <w:t xml:space="preserve"> </w:t>
      </w:r>
      <w:r w:rsidRPr="008E4C13">
        <w:rPr>
          <w:rFonts w:ascii="Lucida Sans Unicode" w:hAnsi="Lucida Sans Unicode"/>
          <w:w w:val="115"/>
          <w:lang w:val="en-US"/>
        </w:rPr>
        <w:t>,</w:t>
      </w:r>
      <w:r w:rsidRPr="008E4C13">
        <w:rPr>
          <w:rFonts w:ascii="Lucida Sans Unicode" w:hAnsi="Lucida Sans Unicode"/>
          <w:spacing w:val="40"/>
          <w:w w:val="115"/>
          <w:lang w:val="en-US"/>
        </w:rPr>
        <w:t xml:space="preserve"> </w:t>
      </w:r>
      <w:r w:rsidRPr="008E4C13">
        <w:rPr>
          <w:rFonts w:ascii="Lucida Sans Unicode" w:hAnsi="Lucida Sans Unicode"/>
          <w:w w:val="110"/>
          <w:lang w:val="en-US"/>
        </w:rPr>
        <w:t>0</w:t>
      </w:r>
      <w:r w:rsidRPr="008E4C13">
        <w:rPr>
          <w:rFonts w:ascii="Lucida Sans Unicode" w:hAnsi="Lucida Sans Unicode"/>
          <w:spacing w:val="-55"/>
          <w:w w:val="110"/>
          <w:lang w:val="en-US"/>
        </w:rPr>
        <w:t xml:space="preserve"> </w:t>
      </w:r>
      <w:r w:rsidRPr="008E4C13">
        <w:rPr>
          <w:rFonts w:ascii="Lucida Sans Unicode" w:hAnsi="Lucida Sans Unicode"/>
          <w:w w:val="115"/>
          <w:lang w:val="en-US"/>
        </w:rPr>
        <w:t>,</w:t>
      </w:r>
      <w:r w:rsidRPr="008E4C13">
        <w:rPr>
          <w:rFonts w:ascii="Lucida Sans Unicode" w:hAnsi="Lucida Sans Unicode"/>
          <w:spacing w:val="40"/>
          <w:w w:val="115"/>
          <w:lang w:val="en-US"/>
        </w:rPr>
        <w:t xml:space="preserve"> </w:t>
      </w:r>
      <w:r w:rsidRPr="008E4C13">
        <w:rPr>
          <w:rFonts w:ascii="Lucida Sans Unicode" w:hAnsi="Lucida Sans Unicode"/>
          <w:spacing w:val="16"/>
          <w:w w:val="115"/>
          <w:lang w:val="en-US"/>
        </w:rPr>
        <w:t>255),</w:t>
      </w:r>
      <w:r w:rsidRPr="008E4C13">
        <w:rPr>
          <w:rFonts w:ascii="Lucida Sans Unicode" w:hAnsi="Lucida Sans Unicode"/>
          <w:spacing w:val="60"/>
          <w:w w:val="115"/>
          <w:lang w:val="en-US"/>
        </w:rPr>
        <w:t xml:space="preserve"> </w:t>
      </w:r>
      <w:r w:rsidRPr="008E4C13">
        <w:rPr>
          <w:rFonts w:ascii="Lucida Sans Unicode" w:hAnsi="Lucida Sans Unicode"/>
          <w:spacing w:val="10"/>
          <w:w w:val="110"/>
          <w:lang w:val="en-US"/>
        </w:rPr>
        <w:t>cv2</w:t>
      </w:r>
      <w:r w:rsidRPr="008E4C13">
        <w:rPr>
          <w:rFonts w:ascii="Lucida Sans Unicode" w:hAnsi="Lucida Sans Unicode"/>
          <w:spacing w:val="-49"/>
          <w:w w:val="110"/>
          <w:lang w:val="en-US"/>
        </w:rPr>
        <w:t xml:space="preserve"> </w:t>
      </w:r>
      <w:r w:rsidRPr="008E4C13">
        <w:rPr>
          <w:rFonts w:ascii="Lucida Sans Unicode" w:hAnsi="Lucida Sans Unicode"/>
          <w:w w:val="115"/>
          <w:lang w:val="en-US"/>
        </w:rPr>
        <w:t>.</w:t>
      </w:r>
      <w:r w:rsidRPr="008E4C13">
        <w:rPr>
          <w:rFonts w:ascii="Lucida Sans Unicode" w:hAnsi="Lucida Sans Unicode"/>
          <w:spacing w:val="-50"/>
          <w:w w:val="115"/>
          <w:lang w:val="en-US"/>
        </w:rPr>
        <w:t xml:space="preserve"> </w:t>
      </w:r>
      <w:proofErr w:type="gramStart"/>
      <w:r w:rsidRPr="008E4C13">
        <w:rPr>
          <w:rFonts w:ascii="Lucida Sans Unicode" w:hAnsi="Lucida Sans Unicode"/>
          <w:spacing w:val="15"/>
          <w:w w:val="110"/>
          <w:lang w:val="en-US"/>
        </w:rPr>
        <w:t>FILLED</w:t>
      </w:r>
      <w:r w:rsidRPr="008E4C13">
        <w:rPr>
          <w:rFonts w:ascii="Lucida Sans Unicode" w:hAnsi="Lucida Sans Unicode"/>
          <w:spacing w:val="-47"/>
          <w:w w:val="110"/>
          <w:lang w:val="en-US"/>
        </w:rPr>
        <w:t xml:space="preserve"> </w:t>
      </w:r>
      <w:r w:rsidRPr="008E4C13">
        <w:rPr>
          <w:rFonts w:ascii="Lucida Sans Unicode" w:hAnsi="Lucida Sans Unicode"/>
          <w:w w:val="115"/>
          <w:lang w:val="en-US"/>
        </w:rPr>
        <w:t>)</w:t>
      </w:r>
      <w:proofErr w:type="gramEnd"/>
      <w:r w:rsidRPr="008E4C13">
        <w:rPr>
          <w:rFonts w:ascii="Lucida Sans Unicode" w:hAnsi="Lucida Sans Unicode"/>
          <w:w w:val="115"/>
          <w:lang w:val="en-US"/>
        </w:rPr>
        <w:t xml:space="preserve"> </w:t>
      </w:r>
      <w:r w:rsidRPr="008E4C13">
        <w:rPr>
          <w:rFonts w:ascii="Lucida Sans Unicode" w:hAnsi="Lucida Sans Unicode"/>
          <w:spacing w:val="10"/>
          <w:lang w:val="en-US"/>
        </w:rPr>
        <w:t>cv2</w:t>
      </w:r>
      <w:r w:rsidRPr="008E4C13">
        <w:rPr>
          <w:rFonts w:ascii="Lucida Sans Unicode" w:hAnsi="Lucida Sans Unicode"/>
          <w:spacing w:val="-18"/>
          <w:lang w:val="en-US"/>
        </w:rPr>
        <w:t xml:space="preserve"> </w:t>
      </w:r>
      <w:r w:rsidRPr="008E4C13">
        <w:rPr>
          <w:rFonts w:ascii="Lucida Sans Unicode" w:hAnsi="Lucida Sans Unicode"/>
          <w:lang w:val="en-US"/>
        </w:rPr>
        <w:t>.</w:t>
      </w:r>
      <w:r w:rsidRPr="008E4C13">
        <w:rPr>
          <w:rFonts w:ascii="Lucida Sans Unicode" w:hAnsi="Lucida Sans Unicode"/>
          <w:spacing w:val="-12"/>
          <w:lang w:val="en-US"/>
        </w:rPr>
        <w:t xml:space="preserve"> </w:t>
      </w:r>
      <w:proofErr w:type="spellStart"/>
      <w:r w:rsidRPr="008E4C13">
        <w:rPr>
          <w:rFonts w:ascii="Lucida Sans Unicode" w:hAnsi="Lucida Sans Unicode"/>
          <w:spacing w:val="15"/>
          <w:lang w:val="en-US"/>
        </w:rPr>
        <w:t>imshow</w:t>
      </w:r>
      <w:proofErr w:type="spellEnd"/>
      <w:r w:rsidRPr="008E4C13">
        <w:rPr>
          <w:rFonts w:ascii="Lucida Sans Unicode" w:hAnsi="Lucida Sans Unicode"/>
          <w:spacing w:val="-14"/>
          <w:lang w:val="en-US"/>
        </w:rPr>
        <w:t xml:space="preserve"> </w:t>
      </w:r>
      <w:r w:rsidRPr="008E4C13">
        <w:rPr>
          <w:rFonts w:ascii="Lucida Sans Unicode" w:hAnsi="Lucida Sans Unicode"/>
          <w:spacing w:val="13"/>
          <w:lang w:val="en-US"/>
        </w:rPr>
        <w:t>(’</w:t>
      </w:r>
      <w:r w:rsidRPr="008E4C13">
        <w:rPr>
          <w:rFonts w:ascii="Lucida Sans Unicode" w:hAnsi="Lucida Sans Unicode"/>
          <w:spacing w:val="-21"/>
          <w:lang w:val="en-US"/>
        </w:rPr>
        <w:t xml:space="preserve"> </w:t>
      </w:r>
      <w:r w:rsidRPr="008E4C13">
        <w:rPr>
          <w:rFonts w:ascii="Lucida Sans Unicode" w:hAnsi="Lucida Sans Unicode"/>
          <w:spacing w:val="14"/>
          <w:lang w:val="en-US"/>
        </w:rPr>
        <w:t>Image</w:t>
      </w:r>
      <w:r w:rsidRPr="008E4C13">
        <w:rPr>
          <w:rFonts w:ascii="Lucida Sans Unicode" w:hAnsi="Lucida Sans Unicode"/>
          <w:spacing w:val="-14"/>
          <w:lang w:val="en-US"/>
        </w:rPr>
        <w:t xml:space="preserve"> </w:t>
      </w:r>
      <w:r w:rsidRPr="008E4C13">
        <w:rPr>
          <w:rFonts w:ascii="Lucida Sans Unicode" w:hAnsi="Lucida Sans Unicode"/>
          <w:spacing w:val="16"/>
          <w:lang w:val="en-US"/>
        </w:rPr>
        <w:t>␣with</w:t>
      </w:r>
      <w:r w:rsidRPr="008E4C13">
        <w:rPr>
          <w:rFonts w:ascii="Lucida Sans Unicode" w:hAnsi="Lucida Sans Unicode"/>
          <w:spacing w:val="-16"/>
          <w:lang w:val="en-US"/>
        </w:rPr>
        <w:t xml:space="preserve"> </w:t>
      </w:r>
      <w:r w:rsidRPr="008E4C13">
        <w:rPr>
          <w:rFonts w:ascii="Lucida Sans Unicode" w:hAnsi="Lucida Sans Unicode"/>
          <w:spacing w:val="18"/>
          <w:lang w:val="en-US"/>
        </w:rPr>
        <w:t>␣</w:t>
      </w:r>
      <w:proofErr w:type="gramStart"/>
      <w:r w:rsidRPr="008E4C13">
        <w:rPr>
          <w:rFonts w:ascii="Lucida Sans Unicode" w:hAnsi="Lucida Sans Unicode"/>
          <w:spacing w:val="18"/>
          <w:lang w:val="en-US"/>
        </w:rPr>
        <w:t>Circles</w:t>
      </w:r>
      <w:r w:rsidRPr="008E4C13">
        <w:rPr>
          <w:rFonts w:ascii="Lucida Sans Unicode" w:hAnsi="Lucida Sans Unicode"/>
          <w:spacing w:val="-4"/>
          <w:lang w:val="en-US"/>
        </w:rPr>
        <w:t xml:space="preserve"> </w:t>
      </w:r>
      <w:r w:rsidRPr="008E4C13">
        <w:rPr>
          <w:rFonts w:ascii="Lucida Sans Unicode" w:hAnsi="Lucida Sans Unicode"/>
          <w:spacing w:val="11"/>
          <w:lang w:val="en-US"/>
        </w:rPr>
        <w:t>’</w:t>
      </w:r>
      <w:proofErr w:type="gramEnd"/>
      <w:r w:rsidRPr="008E4C13">
        <w:rPr>
          <w:rFonts w:ascii="Lucida Sans Unicode" w:hAnsi="Lucida Sans Unicode"/>
          <w:spacing w:val="11"/>
          <w:lang w:val="en-US"/>
        </w:rPr>
        <w:t>,</w:t>
      </w:r>
      <w:r w:rsidRPr="008E4C13">
        <w:rPr>
          <w:rFonts w:ascii="Lucida Sans Unicode" w:hAnsi="Lucida Sans Unicode"/>
          <w:spacing w:val="80"/>
          <w:w w:val="150"/>
          <w:lang w:val="en-US"/>
        </w:rPr>
        <w:t xml:space="preserve"> </w:t>
      </w:r>
      <w:proofErr w:type="spellStart"/>
      <w:r w:rsidRPr="008E4C13">
        <w:rPr>
          <w:rFonts w:ascii="Lucida Sans Unicode" w:hAnsi="Lucida Sans Unicode"/>
          <w:spacing w:val="19"/>
          <w:lang w:val="en-US"/>
        </w:rPr>
        <w:t>image_with_circles</w:t>
      </w:r>
      <w:proofErr w:type="spellEnd"/>
      <w:r w:rsidRPr="008E4C13">
        <w:rPr>
          <w:rFonts w:ascii="Lucida Sans Unicode" w:hAnsi="Lucida Sans Unicode"/>
          <w:spacing w:val="-10"/>
          <w:lang w:val="en-US"/>
        </w:rPr>
        <w:t xml:space="preserve"> </w:t>
      </w:r>
      <w:r w:rsidRPr="008E4C13">
        <w:rPr>
          <w:rFonts w:ascii="Lucida Sans Unicode" w:hAnsi="Lucida Sans Unicode"/>
          <w:lang w:val="en-US"/>
        </w:rPr>
        <w:t>)</w:t>
      </w:r>
    </w:p>
    <w:p w14:paraId="0B12D9C3" w14:textId="77777777" w:rsidR="00854AE3" w:rsidRPr="008E4C13" w:rsidRDefault="006C76DB">
      <w:pPr>
        <w:spacing w:before="224" w:line="305" w:lineRule="exact"/>
        <w:ind w:left="1083"/>
        <w:rPr>
          <w:rFonts w:ascii="Lucida Sans Unicode"/>
          <w:lang w:val="en-US"/>
        </w:rPr>
      </w:pPr>
      <w:r w:rsidRPr="008E4C13">
        <w:rPr>
          <w:rFonts w:ascii="Lucida Sans Unicode"/>
          <w:spacing w:val="10"/>
          <w:lang w:val="en-US"/>
        </w:rPr>
        <w:t>cv</w:t>
      </w:r>
      <w:proofErr w:type="gramStart"/>
      <w:r w:rsidRPr="008E4C13">
        <w:rPr>
          <w:rFonts w:ascii="Lucida Sans Unicode"/>
          <w:spacing w:val="10"/>
          <w:lang w:val="en-US"/>
        </w:rPr>
        <w:t>2</w:t>
      </w:r>
      <w:r w:rsidRPr="008E4C13">
        <w:rPr>
          <w:rFonts w:ascii="Lucida Sans Unicode"/>
          <w:spacing w:val="-42"/>
          <w:lang w:val="en-US"/>
        </w:rPr>
        <w:t xml:space="preserve"> </w:t>
      </w:r>
      <w:r w:rsidRPr="008E4C13">
        <w:rPr>
          <w:rFonts w:ascii="Lucida Sans Unicode"/>
          <w:lang w:val="en-US"/>
        </w:rPr>
        <w:t>.</w:t>
      </w:r>
      <w:proofErr w:type="gramEnd"/>
      <w:r w:rsidRPr="008E4C13">
        <w:rPr>
          <w:rFonts w:ascii="Lucida Sans Unicode"/>
          <w:spacing w:val="-38"/>
          <w:lang w:val="en-US"/>
        </w:rPr>
        <w:t xml:space="preserve"> </w:t>
      </w:r>
      <w:proofErr w:type="spellStart"/>
      <w:r w:rsidRPr="008E4C13">
        <w:rPr>
          <w:rFonts w:ascii="Lucida Sans Unicode"/>
          <w:spacing w:val="14"/>
          <w:lang w:val="en-US"/>
        </w:rPr>
        <w:t>waitKey</w:t>
      </w:r>
      <w:proofErr w:type="spellEnd"/>
      <w:r w:rsidRPr="008E4C13">
        <w:rPr>
          <w:rFonts w:ascii="Lucida Sans Unicode"/>
          <w:spacing w:val="-34"/>
          <w:lang w:val="en-US"/>
        </w:rPr>
        <w:t xml:space="preserve"> </w:t>
      </w:r>
      <w:r w:rsidRPr="008E4C13">
        <w:rPr>
          <w:rFonts w:ascii="Lucida Sans Unicode"/>
          <w:spacing w:val="-5"/>
          <w:lang w:val="en-US"/>
        </w:rPr>
        <w:t>(0)</w:t>
      </w:r>
    </w:p>
    <w:p w14:paraId="6D38C98E" w14:textId="77777777" w:rsidR="00854AE3" w:rsidRPr="008E4C13" w:rsidRDefault="006C76DB">
      <w:pPr>
        <w:spacing w:line="305" w:lineRule="exact"/>
        <w:ind w:left="1083"/>
        <w:rPr>
          <w:rFonts w:ascii="Lucida Sans Unicode"/>
          <w:lang w:val="en-US"/>
        </w:rPr>
      </w:pPr>
      <w:r w:rsidRPr="008E4C13">
        <w:rPr>
          <w:rFonts w:ascii="Lucida Sans Unicode"/>
          <w:spacing w:val="10"/>
          <w:lang w:val="en-US"/>
        </w:rPr>
        <w:t>cv</w:t>
      </w:r>
      <w:proofErr w:type="gramStart"/>
      <w:r w:rsidRPr="008E4C13">
        <w:rPr>
          <w:rFonts w:ascii="Lucida Sans Unicode"/>
          <w:spacing w:val="10"/>
          <w:lang w:val="en-US"/>
        </w:rPr>
        <w:t>2</w:t>
      </w:r>
      <w:r w:rsidRPr="008E4C13">
        <w:rPr>
          <w:rFonts w:ascii="Lucida Sans Unicode"/>
          <w:spacing w:val="-38"/>
          <w:lang w:val="en-US"/>
        </w:rPr>
        <w:t xml:space="preserve"> </w:t>
      </w:r>
      <w:r w:rsidRPr="008E4C13">
        <w:rPr>
          <w:rFonts w:ascii="Lucida Sans Unicode"/>
          <w:lang w:val="en-US"/>
        </w:rPr>
        <w:t>.</w:t>
      </w:r>
      <w:proofErr w:type="gramEnd"/>
      <w:r w:rsidRPr="008E4C13">
        <w:rPr>
          <w:rFonts w:ascii="Lucida Sans Unicode"/>
          <w:spacing w:val="-32"/>
          <w:lang w:val="en-US"/>
        </w:rPr>
        <w:t xml:space="preserve"> </w:t>
      </w:r>
      <w:r w:rsidRPr="008E4C13">
        <w:rPr>
          <w:rFonts w:ascii="Lucida Sans Unicode"/>
          <w:spacing w:val="12"/>
          <w:lang w:val="en-US"/>
        </w:rPr>
        <w:t>destroy</w:t>
      </w:r>
      <w:r w:rsidRPr="008E4C13">
        <w:rPr>
          <w:rFonts w:ascii="Lucida Sans Unicode"/>
          <w:spacing w:val="-45"/>
          <w:lang w:val="en-US"/>
        </w:rPr>
        <w:t xml:space="preserve"> </w:t>
      </w:r>
      <w:proofErr w:type="spellStart"/>
      <w:r w:rsidRPr="008E4C13">
        <w:rPr>
          <w:rFonts w:ascii="Lucida Sans Unicode"/>
          <w:spacing w:val="12"/>
          <w:lang w:val="en-US"/>
        </w:rPr>
        <w:t>AllWindows</w:t>
      </w:r>
      <w:proofErr w:type="spellEnd"/>
      <w:r w:rsidRPr="008E4C13">
        <w:rPr>
          <w:rFonts w:ascii="Lucida Sans Unicode"/>
          <w:spacing w:val="-29"/>
          <w:lang w:val="en-US"/>
        </w:rPr>
        <w:t xml:space="preserve"> </w:t>
      </w:r>
      <w:r w:rsidRPr="008E4C13">
        <w:rPr>
          <w:rFonts w:ascii="Lucida Sans Unicode"/>
          <w:spacing w:val="-5"/>
          <w:lang w:val="en-US"/>
        </w:rPr>
        <w:t>()</w:t>
      </w:r>
    </w:p>
    <w:p w14:paraId="369943DF" w14:textId="77777777" w:rsidR="00854AE3" w:rsidRPr="008E4C13" w:rsidRDefault="00854AE3">
      <w:pPr>
        <w:pStyle w:val="Textkrper"/>
        <w:spacing w:before="136"/>
        <w:rPr>
          <w:rFonts w:ascii="Lucida Sans Unicode"/>
          <w:sz w:val="22"/>
          <w:lang w:val="en-US"/>
        </w:rPr>
      </w:pPr>
    </w:p>
    <w:p w14:paraId="30CDA272" w14:textId="77777777" w:rsidR="00854AE3" w:rsidRPr="008E4C13" w:rsidRDefault="006C76DB">
      <w:pPr>
        <w:spacing w:before="1" w:line="321" w:lineRule="exact"/>
        <w:ind w:left="542"/>
        <w:rPr>
          <w:rFonts w:ascii="Lucida Sans Unicode"/>
          <w:lang w:val="en-US"/>
        </w:rPr>
      </w:pPr>
      <w:proofErr w:type="gramStart"/>
      <w:r w:rsidRPr="008E4C13">
        <w:rPr>
          <w:rFonts w:ascii="Lucida Sans Unicode"/>
          <w:spacing w:val="10"/>
          <w:lang w:val="en-US"/>
        </w:rPr>
        <w:t>def</w:t>
      </w:r>
      <w:r w:rsidRPr="008E4C13">
        <w:rPr>
          <w:rFonts w:ascii="Lucida Sans Unicode"/>
          <w:spacing w:val="42"/>
          <w:lang w:val="en-US"/>
        </w:rPr>
        <w:t xml:space="preserve">  </w:t>
      </w:r>
      <w:proofErr w:type="spellStart"/>
      <w:r w:rsidRPr="008E4C13">
        <w:rPr>
          <w:rFonts w:ascii="Lucida Sans Unicode"/>
          <w:spacing w:val="19"/>
          <w:lang w:val="en-US"/>
        </w:rPr>
        <w:t>insert</w:t>
      </w:r>
      <w:proofErr w:type="gramEnd"/>
      <w:r w:rsidRPr="008E4C13">
        <w:rPr>
          <w:rFonts w:ascii="Lucida Sans Unicode"/>
          <w:spacing w:val="19"/>
          <w:lang w:val="en-US"/>
        </w:rPr>
        <w:t>_data_kreis</w:t>
      </w:r>
      <w:proofErr w:type="spellEnd"/>
      <w:r w:rsidRPr="008E4C13">
        <w:rPr>
          <w:rFonts w:ascii="Lucida Sans Unicode"/>
          <w:spacing w:val="-29"/>
          <w:lang w:val="en-US"/>
        </w:rPr>
        <w:t xml:space="preserve"> </w:t>
      </w:r>
      <w:r w:rsidRPr="008E4C13">
        <w:rPr>
          <w:rFonts w:ascii="Lucida Sans Unicode"/>
          <w:lang w:val="en-US"/>
        </w:rPr>
        <w:t>(</w:t>
      </w:r>
      <w:r w:rsidRPr="008E4C13">
        <w:rPr>
          <w:rFonts w:ascii="Lucida Sans Unicode"/>
          <w:spacing w:val="-34"/>
          <w:lang w:val="en-US"/>
        </w:rPr>
        <w:t xml:space="preserve"> </w:t>
      </w:r>
      <w:r w:rsidRPr="008E4C13">
        <w:rPr>
          <w:rFonts w:ascii="Lucida Sans Unicode"/>
          <w:spacing w:val="13"/>
          <w:lang w:val="en-US"/>
        </w:rPr>
        <w:t>radius</w:t>
      </w:r>
      <w:r w:rsidRPr="008E4C13">
        <w:rPr>
          <w:rFonts w:ascii="Lucida Sans Unicode"/>
          <w:spacing w:val="-11"/>
          <w:lang w:val="en-US"/>
        </w:rPr>
        <w:t xml:space="preserve"> </w:t>
      </w:r>
      <w:r w:rsidRPr="008E4C13">
        <w:rPr>
          <w:rFonts w:ascii="Lucida Sans Unicode"/>
          <w:lang w:val="en-US"/>
        </w:rPr>
        <w:t>,</w:t>
      </w:r>
      <w:r w:rsidRPr="008E4C13">
        <w:rPr>
          <w:rFonts w:ascii="Lucida Sans Unicode"/>
          <w:spacing w:val="37"/>
          <w:lang w:val="en-US"/>
        </w:rPr>
        <w:t xml:space="preserve">  </w:t>
      </w:r>
      <w:proofErr w:type="spellStart"/>
      <w:r w:rsidRPr="008E4C13">
        <w:rPr>
          <w:rFonts w:ascii="Lucida Sans Unicode"/>
          <w:spacing w:val="17"/>
          <w:lang w:val="en-US"/>
        </w:rPr>
        <w:t>x_coordinate</w:t>
      </w:r>
      <w:proofErr w:type="spellEnd"/>
      <w:r w:rsidRPr="008E4C13">
        <w:rPr>
          <w:rFonts w:ascii="Lucida Sans Unicode"/>
          <w:spacing w:val="-6"/>
          <w:lang w:val="en-US"/>
        </w:rPr>
        <w:t xml:space="preserve"> </w:t>
      </w:r>
      <w:r w:rsidRPr="008E4C13">
        <w:rPr>
          <w:rFonts w:ascii="Lucida Sans Unicode"/>
          <w:lang w:val="en-US"/>
        </w:rPr>
        <w:t>,</w:t>
      </w:r>
      <w:r w:rsidRPr="008E4C13">
        <w:rPr>
          <w:rFonts w:ascii="Lucida Sans Unicode"/>
          <w:spacing w:val="37"/>
          <w:lang w:val="en-US"/>
        </w:rPr>
        <w:t xml:space="preserve">  </w:t>
      </w:r>
      <w:proofErr w:type="spellStart"/>
      <w:r w:rsidRPr="008E4C13">
        <w:rPr>
          <w:rFonts w:ascii="Lucida Sans Unicode"/>
          <w:spacing w:val="17"/>
          <w:lang w:val="en-US"/>
        </w:rPr>
        <w:t>y_coordinate</w:t>
      </w:r>
      <w:proofErr w:type="spellEnd"/>
      <w:r w:rsidRPr="008E4C13">
        <w:rPr>
          <w:rFonts w:ascii="Lucida Sans Unicode"/>
          <w:spacing w:val="-5"/>
          <w:lang w:val="en-US"/>
        </w:rPr>
        <w:t xml:space="preserve"> </w:t>
      </w:r>
      <w:r w:rsidRPr="008E4C13">
        <w:rPr>
          <w:rFonts w:ascii="Lucida Sans Unicode"/>
          <w:lang w:val="en-US"/>
        </w:rPr>
        <w:t>,</w:t>
      </w:r>
      <w:r w:rsidRPr="008E4C13">
        <w:rPr>
          <w:rFonts w:ascii="Lucida Sans Unicode"/>
          <w:spacing w:val="37"/>
          <w:lang w:val="en-US"/>
        </w:rPr>
        <w:t xml:space="preserve">  </w:t>
      </w:r>
      <w:proofErr w:type="spellStart"/>
      <w:r w:rsidRPr="008E4C13">
        <w:rPr>
          <w:rFonts w:ascii="Lucida Sans Unicode"/>
          <w:spacing w:val="16"/>
          <w:lang w:val="en-US"/>
        </w:rPr>
        <w:t>tape_id</w:t>
      </w:r>
      <w:proofErr w:type="spellEnd"/>
      <w:r w:rsidRPr="008E4C13">
        <w:rPr>
          <w:rFonts w:ascii="Lucida Sans Unicode"/>
          <w:spacing w:val="-25"/>
          <w:lang w:val="en-US"/>
        </w:rPr>
        <w:t xml:space="preserve"> </w:t>
      </w:r>
      <w:r w:rsidRPr="008E4C13">
        <w:rPr>
          <w:rFonts w:ascii="Lucida Sans Unicode"/>
          <w:spacing w:val="-5"/>
          <w:lang w:val="en-US"/>
        </w:rPr>
        <w:t>):</w:t>
      </w:r>
    </w:p>
    <w:p w14:paraId="5BDDC07C" w14:textId="77777777" w:rsidR="00854AE3" w:rsidRPr="008E4C13" w:rsidRDefault="006C76DB">
      <w:pPr>
        <w:spacing w:line="240" w:lineRule="exact"/>
        <w:ind w:left="1083"/>
        <w:rPr>
          <w:rFonts w:ascii="Cambria"/>
          <w:i/>
          <w:lang w:val="en-US"/>
        </w:rPr>
      </w:pPr>
      <w:r w:rsidRPr="008E4C13">
        <w:rPr>
          <w:rFonts w:ascii="Cambria"/>
          <w:i/>
          <w:spacing w:val="5"/>
          <w:w w:val="130"/>
          <w:lang w:val="en-US"/>
        </w:rPr>
        <w:t>"""</w:t>
      </w:r>
    </w:p>
    <w:p w14:paraId="652E436A" w14:textId="77777777" w:rsidR="00854AE3" w:rsidRPr="008E4C13" w:rsidRDefault="006C76DB">
      <w:pPr>
        <w:spacing w:before="13"/>
        <w:ind w:left="1086"/>
        <w:rPr>
          <w:rFonts w:ascii="Cambria"/>
          <w:i/>
          <w:lang w:val="en-US"/>
        </w:rPr>
      </w:pPr>
      <w:proofErr w:type="gramStart"/>
      <w:r w:rsidRPr="008E4C13">
        <w:rPr>
          <w:rFonts w:ascii="Cambria"/>
          <w:i/>
          <w:spacing w:val="15"/>
          <w:w w:val="125"/>
          <w:lang w:val="en-US"/>
        </w:rPr>
        <w:t>Insert</w:t>
      </w:r>
      <w:r w:rsidRPr="008E4C13">
        <w:rPr>
          <w:rFonts w:ascii="Cambria"/>
          <w:i/>
          <w:spacing w:val="21"/>
          <w:w w:val="125"/>
          <w:lang w:val="en-US"/>
        </w:rPr>
        <w:t xml:space="preserve">  </w:t>
      </w:r>
      <w:r w:rsidRPr="008E4C13">
        <w:rPr>
          <w:rFonts w:ascii="Cambria"/>
          <w:i/>
          <w:spacing w:val="15"/>
          <w:w w:val="125"/>
          <w:lang w:val="en-US"/>
        </w:rPr>
        <w:t>circle</w:t>
      </w:r>
      <w:proofErr w:type="gramEnd"/>
      <w:r w:rsidRPr="008E4C13">
        <w:rPr>
          <w:rFonts w:ascii="Cambria"/>
          <w:i/>
          <w:spacing w:val="20"/>
          <w:w w:val="125"/>
          <w:lang w:val="en-US"/>
        </w:rPr>
        <w:t xml:space="preserve">  </w:t>
      </w:r>
      <w:r w:rsidRPr="008E4C13">
        <w:rPr>
          <w:rFonts w:ascii="Cambria"/>
          <w:i/>
          <w:spacing w:val="13"/>
          <w:w w:val="125"/>
          <w:lang w:val="en-US"/>
        </w:rPr>
        <w:t>data</w:t>
      </w:r>
      <w:r w:rsidRPr="008E4C13">
        <w:rPr>
          <w:rFonts w:ascii="Cambria"/>
          <w:i/>
          <w:spacing w:val="20"/>
          <w:w w:val="125"/>
          <w:lang w:val="en-US"/>
        </w:rPr>
        <w:t xml:space="preserve">  </w:t>
      </w:r>
      <w:r w:rsidRPr="008E4C13">
        <w:rPr>
          <w:rFonts w:ascii="Cambria"/>
          <w:i/>
          <w:spacing w:val="13"/>
          <w:w w:val="125"/>
          <w:lang w:val="en-US"/>
        </w:rPr>
        <w:t>into</w:t>
      </w:r>
      <w:r w:rsidRPr="008E4C13">
        <w:rPr>
          <w:rFonts w:ascii="Cambria"/>
          <w:i/>
          <w:spacing w:val="19"/>
          <w:w w:val="125"/>
          <w:lang w:val="en-US"/>
        </w:rPr>
        <w:t xml:space="preserve">  </w:t>
      </w:r>
      <w:r w:rsidRPr="008E4C13">
        <w:rPr>
          <w:rFonts w:ascii="Cambria"/>
          <w:i/>
          <w:spacing w:val="10"/>
          <w:w w:val="125"/>
          <w:lang w:val="en-US"/>
        </w:rPr>
        <w:t>the</w:t>
      </w:r>
      <w:r w:rsidRPr="008E4C13">
        <w:rPr>
          <w:rFonts w:ascii="Cambria"/>
          <w:i/>
          <w:spacing w:val="20"/>
          <w:w w:val="125"/>
          <w:lang w:val="en-US"/>
        </w:rPr>
        <w:t xml:space="preserve">  </w:t>
      </w:r>
      <w:r w:rsidRPr="008E4C13">
        <w:rPr>
          <w:rFonts w:ascii="Cambria"/>
          <w:i/>
          <w:spacing w:val="16"/>
          <w:w w:val="125"/>
          <w:lang w:val="en-US"/>
        </w:rPr>
        <w:t>database.</w:t>
      </w:r>
    </w:p>
    <w:p w14:paraId="3ADD28B4" w14:textId="77777777" w:rsidR="00854AE3" w:rsidRPr="008E4C13" w:rsidRDefault="00854AE3">
      <w:pPr>
        <w:pStyle w:val="Textkrper"/>
        <w:spacing w:before="26"/>
        <w:rPr>
          <w:rFonts w:ascii="Cambria"/>
          <w:i/>
          <w:sz w:val="22"/>
          <w:lang w:val="en-US"/>
        </w:rPr>
      </w:pPr>
    </w:p>
    <w:p w14:paraId="516F4A25" w14:textId="77777777" w:rsidR="00854AE3" w:rsidRPr="008E4C13" w:rsidRDefault="006C76DB">
      <w:pPr>
        <w:ind w:left="1085"/>
        <w:rPr>
          <w:rFonts w:ascii="Cambria"/>
          <w:i/>
          <w:lang w:val="en-US"/>
        </w:rPr>
      </w:pPr>
      <w:proofErr w:type="spellStart"/>
      <w:r w:rsidRPr="008E4C13">
        <w:rPr>
          <w:rFonts w:ascii="Cambria"/>
          <w:i/>
          <w:spacing w:val="14"/>
          <w:w w:val="130"/>
          <w:lang w:val="en-US"/>
        </w:rPr>
        <w:t>Args</w:t>
      </w:r>
      <w:proofErr w:type="spellEnd"/>
      <w:r w:rsidRPr="008E4C13">
        <w:rPr>
          <w:rFonts w:ascii="Cambria"/>
          <w:i/>
          <w:spacing w:val="14"/>
          <w:w w:val="130"/>
          <w:lang w:val="en-US"/>
        </w:rPr>
        <w:t>:</w:t>
      </w:r>
    </w:p>
    <w:p w14:paraId="357C5598" w14:textId="77777777" w:rsidR="00854AE3" w:rsidRPr="008E4C13" w:rsidRDefault="006C76DB">
      <w:pPr>
        <w:spacing w:before="13" w:line="252" w:lineRule="auto"/>
        <w:ind w:left="1629" w:right="2556" w:hanging="2"/>
        <w:rPr>
          <w:rFonts w:ascii="Cambria"/>
          <w:i/>
          <w:lang w:val="en-US"/>
        </w:rPr>
      </w:pPr>
      <w:r w:rsidRPr="008E4C13">
        <w:rPr>
          <w:rFonts w:ascii="Cambria"/>
          <w:i/>
          <w:spacing w:val="15"/>
          <w:w w:val="130"/>
          <w:lang w:val="en-US"/>
        </w:rPr>
        <w:t>radius</w:t>
      </w:r>
      <w:r w:rsidRPr="008E4C13">
        <w:rPr>
          <w:rFonts w:ascii="Cambria"/>
          <w:i/>
          <w:spacing w:val="80"/>
          <w:w w:val="130"/>
          <w:lang w:val="en-US"/>
        </w:rPr>
        <w:t xml:space="preserve"> </w:t>
      </w:r>
      <w:proofErr w:type="gramStart"/>
      <w:r w:rsidRPr="008E4C13">
        <w:rPr>
          <w:rFonts w:ascii="Cambria"/>
          <w:i/>
          <w:w w:val="130"/>
          <w:lang w:val="en-US"/>
        </w:rPr>
        <w:t>(</w:t>
      </w:r>
      <w:r w:rsidRPr="008E4C13">
        <w:rPr>
          <w:rFonts w:ascii="Cambria"/>
          <w:i/>
          <w:spacing w:val="-36"/>
          <w:w w:val="130"/>
          <w:lang w:val="en-US"/>
        </w:rPr>
        <w:t xml:space="preserve"> </w:t>
      </w:r>
      <w:r w:rsidRPr="008E4C13">
        <w:rPr>
          <w:rFonts w:ascii="Cambria"/>
          <w:i/>
          <w:spacing w:val="15"/>
          <w:w w:val="140"/>
          <w:lang w:val="en-US"/>
        </w:rPr>
        <w:t>int</w:t>
      </w:r>
      <w:proofErr w:type="gramEnd"/>
      <w:r w:rsidRPr="008E4C13">
        <w:rPr>
          <w:rFonts w:ascii="Cambria"/>
          <w:i/>
          <w:spacing w:val="15"/>
          <w:w w:val="140"/>
          <w:lang w:val="en-US"/>
        </w:rPr>
        <w:t>):</w:t>
      </w:r>
      <w:r w:rsidRPr="008E4C13">
        <w:rPr>
          <w:rFonts w:ascii="Cambria"/>
          <w:i/>
          <w:spacing w:val="80"/>
          <w:w w:val="140"/>
          <w:lang w:val="en-US"/>
        </w:rPr>
        <w:t xml:space="preserve"> </w:t>
      </w:r>
      <w:r w:rsidRPr="008E4C13">
        <w:rPr>
          <w:rFonts w:ascii="Cambria"/>
          <w:i/>
          <w:spacing w:val="15"/>
          <w:w w:val="130"/>
          <w:lang w:val="en-US"/>
        </w:rPr>
        <w:t>Radius</w:t>
      </w:r>
      <w:r w:rsidRPr="008E4C13">
        <w:rPr>
          <w:rFonts w:ascii="Cambria"/>
          <w:i/>
          <w:spacing w:val="80"/>
          <w:w w:val="130"/>
          <w:lang w:val="en-US"/>
        </w:rPr>
        <w:t xml:space="preserve"> </w:t>
      </w:r>
      <w:r w:rsidRPr="008E4C13">
        <w:rPr>
          <w:rFonts w:ascii="Cambria"/>
          <w:i/>
          <w:w w:val="130"/>
          <w:lang w:val="en-US"/>
        </w:rPr>
        <w:t>of</w:t>
      </w:r>
      <w:r w:rsidRPr="008E4C13">
        <w:rPr>
          <w:rFonts w:ascii="Cambria"/>
          <w:i/>
          <w:spacing w:val="80"/>
          <w:w w:val="130"/>
          <w:lang w:val="en-US"/>
        </w:rPr>
        <w:t xml:space="preserve"> </w:t>
      </w:r>
      <w:r w:rsidRPr="008E4C13">
        <w:rPr>
          <w:rFonts w:ascii="Cambria"/>
          <w:i/>
          <w:spacing w:val="10"/>
          <w:w w:val="130"/>
          <w:lang w:val="en-US"/>
        </w:rPr>
        <w:t>the</w:t>
      </w:r>
      <w:r w:rsidRPr="008E4C13">
        <w:rPr>
          <w:rFonts w:ascii="Cambria"/>
          <w:i/>
          <w:spacing w:val="80"/>
          <w:w w:val="140"/>
          <w:lang w:val="en-US"/>
        </w:rPr>
        <w:t xml:space="preserve"> </w:t>
      </w:r>
      <w:r w:rsidRPr="008E4C13">
        <w:rPr>
          <w:rFonts w:ascii="Cambria"/>
          <w:i/>
          <w:spacing w:val="17"/>
          <w:w w:val="140"/>
          <w:lang w:val="en-US"/>
        </w:rPr>
        <w:t xml:space="preserve">circle. </w:t>
      </w:r>
      <w:proofErr w:type="spellStart"/>
      <w:r w:rsidRPr="008E4C13">
        <w:rPr>
          <w:rFonts w:ascii="Cambria"/>
          <w:i/>
          <w:spacing w:val="18"/>
          <w:w w:val="130"/>
          <w:lang w:val="en-US"/>
        </w:rPr>
        <w:t>x_coordinate</w:t>
      </w:r>
      <w:proofErr w:type="spellEnd"/>
      <w:r w:rsidRPr="008E4C13">
        <w:rPr>
          <w:rFonts w:ascii="Cambria"/>
          <w:i/>
          <w:spacing w:val="44"/>
          <w:w w:val="130"/>
          <w:lang w:val="en-US"/>
        </w:rPr>
        <w:t xml:space="preserve"> </w:t>
      </w:r>
      <w:proofErr w:type="gramStart"/>
      <w:r w:rsidRPr="008E4C13">
        <w:rPr>
          <w:rFonts w:ascii="Cambria"/>
          <w:i/>
          <w:w w:val="130"/>
          <w:lang w:val="en-US"/>
        </w:rPr>
        <w:t>(</w:t>
      </w:r>
      <w:r w:rsidRPr="008E4C13">
        <w:rPr>
          <w:rFonts w:ascii="Cambria"/>
          <w:i/>
          <w:spacing w:val="-35"/>
          <w:w w:val="130"/>
          <w:lang w:val="en-US"/>
        </w:rPr>
        <w:t xml:space="preserve"> </w:t>
      </w:r>
      <w:r w:rsidRPr="008E4C13">
        <w:rPr>
          <w:rFonts w:ascii="Cambria"/>
          <w:i/>
          <w:spacing w:val="15"/>
          <w:w w:val="135"/>
          <w:lang w:val="en-US"/>
        </w:rPr>
        <w:t>int</w:t>
      </w:r>
      <w:proofErr w:type="gramEnd"/>
      <w:r w:rsidRPr="008E4C13">
        <w:rPr>
          <w:rFonts w:ascii="Cambria"/>
          <w:i/>
          <w:spacing w:val="15"/>
          <w:w w:val="135"/>
          <w:lang w:val="en-US"/>
        </w:rPr>
        <w:t>):</w:t>
      </w:r>
      <w:r w:rsidRPr="008E4C13">
        <w:rPr>
          <w:rFonts w:ascii="Cambria"/>
          <w:i/>
          <w:spacing w:val="36"/>
          <w:w w:val="135"/>
          <w:lang w:val="en-US"/>
        </w:rPr>
        <w:t xml:space="preserve"> </w:t>
      </w:r>
      <w:r w:rsidRPr="008E4C13">
        <w:rPr>
          <w:rFonts w:ascii="Cambria"/>
          <w:i/>
          <w:spacing w:val="13"/>
          <w:w w:val="130"/>
          <w:lang w:val="en-US"/>
        </w:rPr>
        <w:t>X-</w:t>
      </w:r>
      <w:r w:rsidRPr="008E4C13">
        <w:rPr>
          <w:rFonts w:ascii="Cambria"/>
          <w:i/>
          <w:spacing w:val="-32"/>
          <w:w w:val="130"/>
          <w:lang w:val="en-US"/>
        </w:rPr>
        <w:t xml:space="preserve"> </w:t>
      </w:r>
      <w:r w:rsidRPr="008E4C13">
        <w:rPr>
          <w:rFonts w:ascii="Cambria"/>
          <w:i/>
          <w:spacing w:val="18"/>
          <w:w w:val="130"/>
          <w:lang w:val="en-US"/>
        </w:rPr>
        <w:t>coordinate</w:t>
      </w:r>
      <w:r w:rsidRPr="008E4C13">
        <w:rPr>
          <w:rFonts w:ascii="Cambria"/>
          <w:i/>
          <w:spacing w:val="47"/>
          <w:w w:val="130"/>
          <w:lang w:val="en-US"/>
        </w:rPr>
        <w:t xml:space="preserve"> </w:t>
      </w:r>
      <w:r w:rsidRPr="008E4C13">
        <w:rPr>
          <w:rFonts w:ascii="Cambria"/>
          <w:i/>
          <w:w w:val="130"/>
          <w:lang w:val="en-US"/>
        </w:rPr>
        <w:t>of</w:t>
      </w:r>
      <w:r w:rsidRPr="008E4C13">
        <w:rPr>
          <w:rFonts w:ascii="Cambria"/>
          <w:i/>
          <w:spacing w:val="50"/>
          <w:w w:val="130"/>
          <w:lang w:val="en-US"/>
        </w:rPr>
        <w:t xml:space="preserve"> </w:t>
      </w:r>
      <w:r w:rsidRPr="008E4C13">
        <w:rPr>
          <w:rFonts w:ascii="Cambria"/>
          <w:i/>
          <w:spacing w:val="10"/>
          <w:w w:val="130"/>
          <w:lang w:val="en-US"/>
        </w:rPr>
        <w:t>the</w:t>
      </w:r>
      <w:r w:rsidRPr="008E4C13">
        <w:rPr>
          <w:rFonts w:ascii="Cambria"/>
          <w:i/>
          <w:spacing w:val="51"/>
          <w:w w:val="135"/>
          <w:lang w:val="en-US"/>
        </w:rPr>
        <w:t xml:space="preserve"> </w:t>
      </w:r>
      <w:r w:rsidRPr="008E4C13">
        <w:rPr>
          <w:rFonts w:ascii="Cambria"/>
          <w:i/>
          <w:spacing w:val="17"/>
          <w:w w:val="135"/>
          <w:lang w:val="en-US"/>
        </w:rPr>
        <w:t xml:space="preserve">circle. </w:t>
      </w:r>
      <w:proofErr w:type="spellStart"/>
      <w:r w:rsidRPr="008E4C13">
        <w:rPr>
          <w:rFonts w:ascii="Cambria"/>
          <w:i/>
          <w:spacing w:val="18"/>
          <w:w w:val="125"/>
          <w:lang w:val="en-US"/>
        </w:rPr>
        <w:t>y_coordinate</w:t>
      </w:r>
      <w:proofErr w:type="spellEnd"/>
      <w:r w:rsidRPr="008E4C13">
        <w:rPr>
          <w:rFonts w:ascii="Cambria"/>
          <w:i/>
          <w:spacing w:val="61"/>
          <w:w w:val="125"/>
          <w:lang w:val="en-US"/>
        </w:rPr>
        <w:t xml:space="preserve"> </w:t>
      </w:r>
      <w:proofErr w:type="gramStart"/>
      <w:r w:rsidRPr="008E4C13">
        <w:rPr>
          <w:rFonts w:ascii="Cambria"/>
          <w:i/>
          <w:w w:val="125"/>
          <w:lang w:val="en-US"/>
        </w:rPr>
        <w:t>(</w:t>
      </w:r>
      <w:r w:rsidRPr="008E4C13">
        <w:rPr>
          <w:rFonts w:ascii="Cambria"/>
          <w:i/>
          <w:spacing w:val="-34"/>
          <w:w w:val="125"/>
          <w:lang w:val="en-US"/>
        </w:rPr>
        <w:t xml:space="preserve"> </w:t>
      </w:r>
      <w:r w:rsidRPr="008E4C13">
        <w:rPr>
          <w:rFonts w:ascii="Cambria"/>
          <w:i/>
          <w:spacing w:val="15"/>
          <w:w w:val="125"/>
          <w:lang w:val="en-US"/>
        </w:rPr>
        <w:t>int</w:t>
      </w:r>
      <w:proofErr w:type="gramEnd"/>
      <w:r w:rsidRPr="008E4C13">
        <w:rPr>
          <w:rFonts w:ascii="Cambria"/>
          <w:i/>
          <w:spacing w:val="15"/>
          <w:w w:val="125"/>
          <w:lang w:val="en-US"/>
        </w:rPr>
        <w:t>):</w:t>
      </w:r>
      <w:r w:rsidRPr="008E4C13">
        <w:rPr>
          <w:rFonts w:ascii="Cambria"/>
          <w:i/>
          <w:spacing w:val="66"/>
          <w:w w:val="125"/>
          <w:lang w:val="en-US"/>
        </w:rPr>
        <w:t xml:space="preserve"> </w:t>
      </w:r>
      <w:r w:rsidRPr="008E4C13">
        <w:rPr>
          <w:rFonts w:ascii="Cambria"/>
          <w:i/>
          <w:spacing w:val="13"/>
          <w:w w:val="125"/>
          <w:lang w:val="en-US"/>
        </w:rPr>
        <w:t>Y-</w:t>
      </w:r>
      <w:r w:rsidRPr="008E4C13">
        <w:rPr>
          <w:rFonts w:ascii="Cambria"/>
          <w:i/>
          <w:spacing w:val="-29"/>
          <w:w w:val="125"/>
          <w:lang w:val="en-US"/>
        </w:rPr>
        <w:t xml:space="preserve"> </w:t>
      </w:r>
      <w:r w:rsidRPr="008E4C13">
        <w:rPr>
          <w:rFonts w:ascii="Cambria"/>
          <w:i/>
          <w:spacing w:val="18"/>
          <w:w w:val="125"/>
          <w:lang w:val="en-US"/>
        </w:rPr>
        <w:t>coordinate</w:t>
      </w:r>
      <w:r w:rsidRPr="008E4C13">
        <w:rPr>
          <w:rFonts w:ascii="Cambria"/>
          <w:i/>
          <w:spacing w:val="75"/>
          <w:w w:val="125"/>
          <w:lang w:val="en-US"/>
        </w:rPr>
        <w:t xml:space="preserve"> </w:t>
      </w:r>
      <w:r w:rsidRPr="008E4C13">
        <w:rPr>
          <w:rFonts w:ascii="Cambria"/>
          <w:i/>
          <w:w w:val="125"/>
          <w:lang w:val="en-US"/>
        </w:rPr>
        <w:t>of</w:t>
      </w:r>
      <w:r w:rsidRPr="008E4C13">
        <w:rPr>
          <w:rFonts w:ascii="Cambria"/>
          <w:i/>
          <w:spacing w:val="73"/>
          <w:w w:val="125"/>
          <w:lang w:val="en-US"/>
        </w:rPr>
        <w:t xml:space="preserve"> </w:t>
      </w:r>
      <w:r w:rsidRPr="008E4C13">
        <w:rPr>
          <w:rFonts w:ascii="Cambria"/>
          <w:i/>
          <w:spacing w:val="10"/>
          <w:w w:val="125"/>
          <w:lang w:val="en-US"/>
        </w:rPr>
        <w:t>the</w:t>
      </w:r>
      <w:r w:rsidRPr="008E4C13">
        <w:rPr>
          <w:rFonts w:ascii="Cambria"/>
          <w:i/>
          <w:spacing w:val="76"/>
          <w:w w:val="125"/>
          <w:lang w:val="en-US"/>
        </w:rPr>
        <w:t xml:space="preserve"> </w:t>
      </w:r>
      <w:r w:rsidRPr="008E4C13">
        <w:rPr>
          <w:rFonts w:ascii="Cambria"/>
          <w:i/>
          <w:spacing w:val="15"/>
          <w:w w:val="125"/>
          <w:lang w:val="en-US"/>
        </w:rPr>
        <w:t>circle.</w:t>
      </w:r>
    </w:p>
    <w:p w14:paraId="7DEC6E20" w14:textId="77777777" w:rsidR="00854AE3" w:rsidRPr="008E4C13" w:rsidRDefault="00854AE3">
      <w:pPr>
        <w:spacing w:line="252" w:lineRule="auto"/>
        <w:rPr>
          <w:rFonts w:ascii="Cambria"/>
          <w:lang w:val="en-US"/>
        </w:rPr>
        <w:sectPr w:rsidR="00854AE3" w:rsidRPr="008E4C13">
          <w:pgSz w:w="11910" w:h="16840"/>
          <w:pgMar w:top="1920" w:right="0" w:bottom="2640" w:left="1260" w:header="1033" w:footer="2458" w:gutter="0"/>
          <w:cols w:space="720"/>
        </w:sectPr>
      </w:pPr>
    </w:p>
    <w:p w14:paraId="7249AD85" w14:textId="77777777" w:rsidR="00854AE3" w:rsidRPr="008E4C13" w:rsidRDefault="006C76DB">
      <w:pPr>
        <w:spacing w:before="130"/>
        <w:ind w:left="1627"/>
        <w:rPr>
          <w:rFonts w:ascii="Cambria"/>
          <w:i/>
          <w:lang w:val="en-US"/>
        </w:rPr>
      </w:pPr>
      <w:proofErr w:type="spellStart"/>
      <w:r w:rsidRPr="008E4C13">
        <w:rPr>
          <w:rFonts w:ascii="Cambria"/>
          <w:i/>
          <w:spacing w:val="16"/>
          <w:w w:val="125"/>
          <w:lang w:val="en-US"/>
        </w:rPr>
        <w:t>tape_id</w:t>
      </w:r>
      <w:proofErr w:type="spellEnd"/>
      <w:r w:rsidRPr="008E4C13">
        <w:rPr>
          <w:rFonts w:ascii="Cambria"/>
          <w:i/>
          <w:spacing w:val="62"/>
          <w:w w:val="125"/>
          <w:lang w:val="en-US"/>
        </w:rPr>
        <w:t xml:space="preserve"> </w:t>
      </w:r>
      <w:proofErr w:type="gramStart"/>
      <w:r w:rsidRPr="008E4C13">
        <w:rPr>
          <w:rFonts w:ascii="Cambria"/>
          <w:i/>
          <w:w w:val="125"/>
          <w:lang w:val="en-US"/>
        </w:rPr>
        <w:t>(</w:t>
      </w:r>
      <w:r w:rsidRPr="008E4C13">
        <w:rPr>
          <w:rFonts w:ascii="Cambria"/>
          <w:i/>
          <w:spacing w:val="-33"/>
          <w:w w:val="125"/>
          <w:lang w:val="en-US"/>
        </w:rPr>
        <w:t xml:space="preserve"> </w:t>
      </w:r>
      <w:r w:rsidRPr="008E4C13">
        <w:rPr>
          <w:rFonts w:ascii="Cambria"/>
          <w:i/>
          <w:spacing w:val="15"/>
          <w:w w:val="140"/>
          <w:lang w:val="en-US"/>
        </w:rPr>
        <w:t>int</w:t>
      </w:r>
      <w:proofErr w:type="gramEnd"/>
      <w:r w:rsidRPr="008E4C13">
        <w:rPr>
          <w:rFonts w:ascii="Cambria"/>
          <w:i/>
          <w:spacing w:val="15"/>
          <w:w w:val="140"/>
          <w:lang w:val="en-US"/>
        </w:rPr>
        <w:t>):</w:t>
      </w:r>
      <w:r w:rsidRPr="008E4C13">
        <w:rPr>
          <w:rFonts w:ascii="Cambria"/>
          <w:i/>
          <w:spacing w:val="62"/>
          <w:w w:val="140"/>
          <w:lang w:val="en-US"/>
        </w:rPr>
        <w:t xml:space="preserve"> </w:t>
      </w:r>
      <w:r w:rsidRPr="008E4C13">
        <w:rPr>
          <w:rFonts w:ascii="Cambria"/>
          <w:i/>
          <w:spacing w:val="10"/>
          <w:w w:val="125"/>
          <w:lang w:val="en-US"/>
        </w:rPr>
        <w:t>The</w:t>
      </w:r>
      <w:r w:rsidRPr="008E4C13">
        <w:rPr>
          <w:rFonts w:ascii="Cambria"/>
          <w:i/>
          <w:spacing w:val="70"/>
          <w:w w:val="125"/>
          <w:lang w:val="en-US"/>
        </w:rPr>
        <w:t xml:space="preserve"> </w:t>
      </w:r>
      <w:r w:rsidRPr="008E4C13">
        <w:rPr>
          <w:rFonts w:ascii="Cambria"/>
          <w:i/>
          <w:w w:val="125"/>
          <w:lang w:val="en-US"/>
        </w:rPr>
        <w:t>ID</w:t>
      </w:r>
      <w:r w:rsidRPr="008E4C13">
        <w:rPr>
          <w:rFonts w:ascii="Cambria"/>
          <w:i/>
          <w:spacing w:val="67"/>
          <w:w w:val="125"/>
          <w:lang w:val="en-US"/>
        </w:rPr>
        <w:t xml:space="preserve"> </w:t>
      </w:r>
      <w:r w:rsidRPr="008E4C13">
        <w:rPr>
          <w:rFonts w:ascii="Cambria"/>
          <w:i/>
          <w:w w:val="125"/>
          <w:lang w:val="en-US"/>
        </w:rPr>
        <w:t>of</w:t>
      </w:r>
      <w:r w:rsidRPr="008E4C13">
        <w:rPr>
          <w:rFonts w:ascii="Cambria"/>
          <w:i/>
          <w:spacing w:val="70"/>
          <w:w w:val="125"/>
          <w:lang w:val="en-US"/>
        </w:rPr>
        <w:t xml:space="preserve"> </w:t>
      </w:r>
      <w:r w:rsidRPr="008E4C13">
        <w:rPr>
          <w:rFonts w:ascii="Cambria"/>
          <w:i/>
          <w:spacing w:val="10"/>
          <w:w w:val="125"/>
          <w:lang w:val="en-US"/>
        </w:rPr>
        <w:t>the</w:t>
      </w:r>
      <w:r w:rsidRPr="008E4C13">
        <w:rPr>
          <w:rFonts w:ascii="Cambria"/>
          <w:i/>
          <w:spacing w:val="72"/>
          <w:w w:val="125"/>
          <w:lang w:val="en-US"/>
        </w:rPr>
        <w:t xml:space="preserve"> </w:t>
      </w:r>
      <w:r w:rsidRPr="008E4C13">
        <w:rPr>
          <w:rFonts w:ascii="Cambria"/>
          <w:i/>
          <w:spacing w:val="13"/>
          <w:w w:val="125"/>
          <w:lang w:val="en-US"/>
        </w:rPr>
        <w:t>tape</w:t>
      </w:r>
      <w:r w:rsidRPr="008E4C13">
        <w:rPr>
          <w:rFonts w:ascii="Cambria"/>
          <w:i/>
          <w:spacing w:val="76"/>
          <w:w w:val="125"/>
          <w:lang w:val="en-US"/>
        </w:rPr>
        <w:t xml:space="preserve"> </w:t>
      </w:r>
      <w:r w:rsidRPr="008E4C13">
        <w:rPr>
          <w:rFonts w:ascii="Cambria"/>
          <w:i/>
          <w:spacing w:val="18"/>
          <w:w w:val="125"/>
          <w:lang w:val="en-US"/>
        </w:rPr>
        <w:t>associated</w:t>
      </w:r>
      <w:r w:rsidRPr="008E4C13">
        <w:rPr>
          <w:rFonts w:ascii="Cambria"/>
          <w:i/>
          <w:spacing w:val="76"/>
          <w:w w:val="125"/>
          <w:lang w:val="en-US"/>
        </w:rPr>
        <w:t xml:space="preserve"> </w:t>
      </w:r>
      <w:r w:rsidRPr="008E4C13">
        <w:rPr>
          <w:rFonts w:ascii="Cambria"/>
          <w:i/>
          <w:spacing w:val="13"/>
          <w:w w:val="125"/>
          <w:lang w:val="en-US"/>
        </w:rPr>
        <w:t>with</w:t>
      </w:r>
      <w:r w:rsidRPr="008E4C13">
        <w:rPr>
          <w:rFonts w:ascii="Cambria"/>
          <w:i/>
          <w:spacing w:val="72"/>
          <w:w w:val="125"/>
          <w:lang w:val="en-US"/>
        </w:rPr>
        <w:t xml:space="preserve"> </w:t>
      </w:r>
      <w:r w:rsidRPr="008E4C13">
        <w:rPr>
          <w:rFonts w:ascii="Cambria"/>
          <w:i/>
          <w:spacing w:val="10"/>
          <w:w w:val="125"/>
          <w:lang w:val="en-US"/>
        </w:rPr>
        <w:t>the</w:t>
      </w:r>
      <w:r w:rsidRPr="008E4C13">
        <w:rPr>
          <w:rFonts w:ascii="Cambria"/>
          <w:i/>
          <w:spacing w:val="66"/>
          <w:w w:val="140"/>
          <w:lang w:val="en-US"/>
        </w:rPr>
        <w:t xml:space="preserve"> </w:t>
      </w:r>
      <w:r w:rsidRPr="008E4C13">
        <w:rPr>
          <w:rFonts w:ascii="Cambria"/>
          <w:i/>
          <w:spacing w:val="15"/>
          <w:w w:val="140"/>
          <w:lang w:val="en-US"/>
        </w:rPr>
        <w:t>circle.</w:t>
      </w:r>
    </w:p>
    <w:p w14:paraId="0F92B6BD" w14:textId="77777777" w:rsidR="00854AE3" w:rsidRPr="008E4C13" w:rsidRDefault="00854AE3">
      <w:pPr>
        <w:pStyle w:val="Textkrper"/>
        <w:spacing w:before="26"/>
        <w:rPr>
          <w:rFonts w:ascii="Cambria"/>
          <w:i/>
          <w:sz w:val="22"/>
          <w:lang w:val="en-US"/>
        </w:rPr>
      </w:pPr>
    </w:p>
    <w:p w14:paraId="0A792809" w14:textId="77777777" w:rsidR="00854AE3" w:rsidRPr="008E4C13" w:rsidRDefault="006C76DB">
      <w:pPr>
        <w:ind w:right="8505"/>
        <w:jc w:val="right"/>
        <w:rPr>
          <w:rFonts w:ascii="Cambria"/>
          <w:i/>
          <w:lang w:val="en-US"/>
        </w:rPr>
      </w:pPr>
      <w:r w:rsidRPr="008E4C13">
        <w:rPr>
          <w:rFonts w:ascii="Cambria"/>
          <w:i/>
          <w:spacing w:val="16"/>
          <w:w w:val="125"/>
          <w:lang w:val="en-US"/>
        </w:rPr>
        <w:t>Returns:</w:t>
      </w:r>
    </w:p>
    <w:p w14:paraId="65019DA9" w14:textId="77777777" w:rsidR="00854AE3" w:rsidRPr="008E4C13" w:rsidRDefault="006C76DB">
      <w:pPr>
        <w:spacing w:before="13"/>
        <w:ind w:right="8512"/>
        <w:jc w:val="right"/>
        <w:rPr>
          <w:rFonts w:ascii="Cambria"/>
          <w:i/>
          <w:lang w:val="en-US"/>
        </w:rPr>
      </w:pPr>
      <w:r w:rsidRPr="008E4C13">
        <w:rPr>
          <w:rFonts w:ascii="Cambria"/>
          <w:i/>
          <w:spacing w:val="9"/>
          <w:lang w:val="en-US"/>
        </w:rPr>
        <w:t>None</w:t>
      </w:r>
    </w:p>
    <w:p w14:paraId="0A0A45AC" w14:textId="77777777" w:rsidR="00854AE3" w:rsidRPr="008E4C13" w:rsidRDefault="006C76DB">
      <w:pPr>
        <w:spacing w:before="13" w:line="248" w:lineRule="exact"/>
        <w:ind w:left="1083"/>
        <w:rPr>
          <w:rFonts w:ascii="Cambria"/>
          <w:i/>
          <w:lang w:val="en-US"/>
        </w:rPr>
      </w:pPr>
      <w:r w:rsidRPr="008E4C13">
        <w:rPr>
          <w:rFonts w:ascii="Cambria"/>
          <w:i/>
          <w:spacing w:val="5"/>
          <w:w w:val="130"/>
          <w:lang w:val="en-US"/>
        </w:rPr>
        <w:t>"""</w:t>
      </w:r>
    </w:p>
    <w:p w14:paraId="471F92D4" w14:textId="77777777" w:rsidR="00854AE3" w:rsidRPr="008E4C13" w:rsidRDefault="006C76DB">
      <w:pPr>
        <w:spacing w:line="295" w:lineRule="exact"/>
        <w:ind w:left="1083" w:right="-29"/>
        <w:rPr>
          <w:rFonts w:ascii="Cambria"/>
          <w:i/>
          <w:lang w:val="en-US"/>
        </w:rPr>
      </w:pPr>
      <w:proofErr w:type="spellStart"/>
      <w:r w:rsidRPr="008E4C13">
        <w:rPr>
          <w:rFonts w:ascii="Lucida Sans Unicode"/>
          <w:spacing w:val="10"/>
          <w:w w:val="125"/>
          <w:lang w:val="en-US"/>
        </w:rPr>
        <w:t>sql</w:t>
      </w:r>
      <w:proofErr w:type="spellEnd"/>
      <w:r w:rsidRPr="008E4C13">
        <w:rPr>
          <w:rFonts w:ascii="Lucida Sans Unicode"/>
          <w:spacing w:val="25"/>
          <w:w w:val="125"/>
          <w:lang w:val="en-US"/>
        </w:rPr>
        <w:t xml:space="preserve"> </w:t>
      </w:r>
      <w:r w:rsidRPr="008E4C13">
        <w:rPr>
          <w:rFonts w:ascii="Lucida Sans Unicode"/>
          <w:lang w:val="en-US"/>
        </w:rPr>
        <w:t>=</w:t>
      </w:r>
      <w:r w:rsidRPr="008E4C13">
        <w:rPr>
          <w:rFonts w:ascii="Lucida Sans Unicode"/>
          <w:spacing w:val="50"/>
          <w:w w:val="125"/>
          <w:lang w:val="en-US"/>
        </w:rPr>
        <w:t xml:space="preserve"> </w:t>
      </w:r>
      <w:r w:rsidRPr="008E4C13">
        <w:rPr>
          <w:rFonts w:ascii="Cambria"/>
          <w:i/>
          <w:spacing w:val="10"/>
          <w:w w:val="125"/>
          <w:lang w:val="en-US"/>
        </w:rPr>
        <w:t>"""</w:t>
      </w:r>
      <w:r w:rsidRPr="008E4C13">
        <w:rPr>
          <w:rFonts w:ascii="Cambria"/>
          <w:i/>
          <w:spacing w:val="-25"/>
          <w:w w:val="125"/>
          <w:lang w:val="en-US"/>
        </w:rPr>
        <w:t xml:space="preserve"> </w:t>
      </w:r>
      <w:r w:rsidRPr="008E4C13">
        <w:rPr>
          <w:rFonts w:ascii="Cambria"/>
          <w:i/>
          <w:spacing w:val="15"/>
          <w:lang w:val="en-US"/>
        </w:rPr>
        <w:t>INSERT</w:t>
      </w:r>
      <w:r w:rsidRPr="008E4C13">
        <w:rPr>
          <w:rFonts w:ascii="Cambria"/>
          <w:i/>
          <w:spacing w:val="72"/>
          <w:w w:val="150"/>
          <w:lang w:val="en-US"/>
        </w:rPr>
        <w:t xml:space="preserve"> </w:t>
      </w:r>
      <w:r w:rsidRPr="008E4C13">
        <w:rPr>
          <w:rFonts w:ascii="Cambria"/>
          <w:i/>
          <w:spacing w:val="13"/>
          <w:lang w:val="en-US"/>
        </w:rPr>
        <w:t>INTO</w:t>
      </w:r>
      <w:r w:rsidRPr="008E4C13">
        <w:rPr>
          <w:rFonts w:ascii="Cambria"/>
          <w:i/>
          <w:spacing w:val="72"/>
          <w:w w:val="150"/>
          <w:lang w:val="en-US"/>
        </w:rPr>
        <w:t xml:space="preserve"> </w:t>
      </w:r>
      <w:r w:rsidRPr="008E4C13">
        <w:rPr>
          <w:rFonts w:ascii="Cambria"/>
          <w:i/>
          <w:spacing w:val="15"/>
          <w:w w:val="125"/>
          <w:lang w:val="en-US"/>
        </w:rPr>
        <w:t>Circle</w:t>
      </w:r>
      <w:r w:rsidRPr="008E4C13">
        <w:rPr>
          <w:rFonts w:ascii="Cambria"/>
          <w:i/>
          <w:spacing w:val="78"/>
          <w:w w:val="125"/>
          <w:lang w:val="en-US"/>
        </w:rPr>
        <w:t xml:space="preserve"> </w:t>
      </w:r>
      <w:proofErr w:type="gramStart"/>
      <w:r w:rsidRPr="008E4C13">
        <w:rPr>
          <w:rFonts w:ascii="Cambria"/>
          <w:i/>
          <w:w w:val="125"/>
          <w:lang w:val="en-US"/>
        </w:rPr>
        <w:t>(</w:t>
      </w:r>
      <w:r w:rsidRPr="008E4C13">
        <w:rPr>
          <w:rFonts w:ascii="Cambria"/>
          <w:i/>
          <w:spacing w:val="-33"/>
          <w:w w:val="125"/>
          <w:lang w:val="en-US"/>
        </w:rPr>
        <w:t xml:space="preserve"> </w:t>
      </w:r>
      <w:r w:rsidRPr="008E4C13">
        <w:rPr>
          <w:rFonts w:ascii="Cambria"/>
          <w:i/>
          <w:spacing w:val="13"/>
          <w:w w:val="125"/>
          <w:lang w:val="en-US"/>
        </w:rPr>
        <w:t>radius</w:t>
      </w:r>
      <w:proofErr w:type="gramEnd"/>
      <w:r w:rsidRPr="008E4C13">
        <w:rPr>
          <w:rFonts w:ascii="Cambria"/>
          <w:i/>
          <w:spacing w:val="-16"/>
          <w:w w:val="125"/>
          <w:lang w:val="en-US"/>
        </w:rPr>
        <w:t xml:space="preserve"> </w:t>
      </w:r>
      <w:r w:rsidRPr="008E4C13">
        <w:rPr>
          <w:rFonts w:ascii="Cambria"/>
          <w:i/>
          <w:w w:val="125"/>
          <w:lang w:val="en-US"/>
        </w:rPr>
        <w:t>,</w:t>
      </w:r>
      <w:r w:rsidRPr="008E4C13">
        <w:rPr>
          <w:rFonts w:ascii="Cambria"/>
          <w:i/>
          <w:spacing w:val="78"/>
          <w:w w:val="125"/>
          <w:lang w:val="en-US"/>
        </w:rPr>
        <w:t xml:space="preserve"> </w:t>
      </w:r>
      <w:proofErr w:type="spellStart"/>
      <w:r w:rsidRPr="008E4C13">
        <w:rPr>
          <w:rFonts w:ascii="Cambria"/>
          <w:i/>
          <w:spacing w:val="16"/>
          <w:w w:val="125"/>
          <w:lang w:val="en-US"/>
        </w:rPr>
        <w:t>xcooridnate</w:t>
      </w:r>
      <w:proofErr w:type="spellEnd"/>
      <w:r w:rsidRPr="008E4C13">
        <w:rPr>
          <w:rFonts w:ascii="Cambria"/>
          <w:i/>
          <w:spacing w:val="-15"/>
          <w:w w:val="125"/>
          <w:lang w:val="en-US"/>
        </w:rPr>
        <w:t xml:space="preserve"> </w:t>
      </w:r>
      <w:r w:rsidRPr="008E4C13">
        <w:rPr>
          <w:rFonts w:ascii="Cambria"/>
          <w:i/>
          <w:w w:val="125"/>
          <w:lang w:val="en-US"/>
        </w:rPr>
        <w:t>,</w:t>
      </w:r>
      <w:r w:rsidRPr="008E4C13">
        <w:rPr>
          <w:rFonts w:ascii="Cambria"/>
          <w:i/>
          <w:spacing w:val="78"/>
          <w:w w:val="125"/>
          <w:lang w:val="en-US"/>
        </w:rPr>
        <w:t xml:space="preserve"> </w:t>
      </w:r>
      <w:proofErr w:type="spellStart"/>
      <w:r w:rsidRPr="008E4C13">
        <w:rPr>
          <w:rFonts w:ascii="Cambria"/>
          <w:i/>
          <w:spacing w:val="16"/>
          <w:w w:val="125"/>
          <w:lang w:val="en-US"/>
        </w:rPr>
        <w:t>ycooridnate</w:t>
      </w:r>
      <w:proofErr w:type="spellEnd"/>
      <w:r w:rsidRPr="008E4C13">
        <w:rPr>
          <w:rFonts w:ascii="Cambria"/>
          <w:i/>
          <w:spacing w:val="-15"/>
          <w:w w:val="125"/>
          <w:lang w:val="en-US"/>
        </w:rPr>
        <w:t xml:space="preserve"> </w:t>
      </w:r>
      <w:r w:rsidRPr="008E4C13">
        <w:rPr>
          <w:rFonts w:ascii="Cambria"/>
          <w:i/>
          <w:w w:val="125"/>
          <w:lang w:val="en-US"/>
        </w:rPr>
        <w:t>,</w:t>
      </w:r>
      <w:r w:rsidRPr="008E4C13">
        <w:rPr>
          <w:rFonts w:ascii="Cambria"/>
          <w:i/>
          <w:spacing w:val="78"/>
          <w:w w:val="125"/>
          <w:lang w:val="en-US"/>
        </w:rPr>
        <w:t xml:space="preserve"> </w:t>
      </w:r>
      <w:proofErr w:type="spellStart"/>
      <w:r w:rsidRPr="008E4C13">
        <w:rPr>
          <w:rFonts w:ascii="Cambria"/>
          <w:i/>
          <w:spacing w:val="16"/>
          <w:w w:val="125"/>
          <w:lang w:val="en-US"/>
        </w:rPr>
        <w:t>tape_id</w:t>
      </w:r>
      <w:proofErr w:type="spellEnd"/>
      <w:r w:rsidRPr="008E4C13">
        <w:rPr>
          <w:rFonts w:ascii="Cambria"/>
          <w:i/>
          <w:spacing w:val="16"/>
          <w:w w:val="125"/>
          <w:lang w:val="en-US"/>
        </w:rPr>
        <w:t>)</w:t>
      </w:r>
    </w:p>
    <w:p w14:paraId="2150A376" w14:textId="77777777" w:rsidR="00854AE3" w:rsidRPr="008E4C13" w:rsidRDefault="006C76DB">
      <w:pPr>
        <w:spacing w:before="15" w:line="192" w:lineRule="auto"/>
        <w:ind w:left="1083" w:right="7826" w:firstLine="1"/>
        <w:rPr>
          <w:rFonts w:ascii="Lucida Sans Unicode"/>
          <w:lang w:val="en-US"/>
        </w:rPr>
      </w:pPr>
      <w:r w:rsidRPr="008E4C13">
        <w:rPr>
          <w:rFonts w:ascii="Lucida Sans Unicode"/>
          <w:spacing w:val="13"/>
          <w:w w:val="90"/>
          <w:lang w:val="en-US"/>
        </w:rPr>
        <w:t>conn</w:t>
      </w:r>
      <w:r w:rsidRPr="008E4C13">
        <w:rPr>
          <w:rFonts w:ascii="Lucida Sans Unicode"/>
          <w:spacing w:val="36"/>
          <w:lang w:val="en-US"/>
        </w:rPr>
        <w:t xml:space="preserve"> </w:t>
      </w:r>
      <w:r w:rsidRPr="008E4C13">
        <w:rPr>
          <w:rFonts w:ascii="Lucida Sans Unicode"/>
          <w:w w:val="90"/>
          <w:lang w:val="en-US"/>
        </w:rPr>
        <w:t>=</w:t>
      </w:r>
      <w:r w:rsidRPr="008E4C13">
        <w:rPr>
          <w:rFonts w:ascii="Lucida Sans Unicode"/>
          <w:spacing w:val="37"/>
          <w:lang w:val="en-US"/>
        </w:rPr>
        <w:t xml:space="preserve"> </w:t>
      </w:r>
      <w:r w:rsidRPr="008E4C13">
        <w:rPr>
          <w:rFonts w:ascii="Lucida Sans Unicode"/>
          <w:spacing w:val="9"/>
          <w:w w:val="90"/>
          <w:lang w:val="en-US"/>
        </w:rPr>
        <w:t xml:space="preserve">None </w:t>
      </w:r>
      <w:proofErr w:type="gramStart"/>
      <w:r w:rsidRPr="008E4C13">
        <w:rPr>
          <w:rFonts w:ascii="Lucida Sans Unicode"/>
          <w:spacing w:val="10"/>
          <w:w w:val="105"/>
          <w:lang w:val="en-US"/>
        </w:rPr>
        <w:t>try</w:t>
      </w:r>
      <w:r w:rsidRPr="008E4C13">
        <w:rPr>
          <w:rFonts w:ascii="Lucida Sans Unicode"/>
          <w:spacing w:val="-46"/>
          <w:w w:val="105"/>
          <w:lang w:val="en-US"/>
        </w:rPr>
        <w:t xml:space="preserve"> </w:t>
      </w:r>
      <w:r w:rsidRPr="008E4C13">
        <w:rPr>
          <w:rFonts w:ascii="Lucida Sans Unicode"/>
          <w:w w:val="135"/>
          <w:lang w:val="en-US"/>
        </w:rPr>
        <w:t>:</w:t>
      </w:r>
      <w:proofErr w:type="gramEnd"/>
    </w:p>
    <w:p w14:paraId="2D9BB48B" w14:textId="77777777" w:rsidR="00854AE3" w:rsidRPr="008E4C13" w:rsidRDefault="006C76DB">
      <w:pPr>
        <w:spacing w:line="233" w:lineRule="exact"/>
        <w:ind w:left="1619"/>
        <w:rPr>
          <w:rFonts w:ascii="Cambria"/>
          <w:i/>
          <w:lang w:val="en-US"/>
        </w:rPr>
      </w:pPr>
      <w:r w:rsidRPr="008E4C13">
        <w:rPr>
          <w:rFonts w:ascii="Cambria"/>
          <w:i/>
          <w:w w:val="105"/>
          <w:lang w:val="en-US"/>
        </w:rPr>
        <w:t>#</w:t>
      </w:r>
      <w:r w:rsidRPr="008E4C13">
        <w:rPr>
          <w:rFonts w:ascii="Cambria"/>
          <w:i/>
          <w:spacing w:val="77"/>
          <w:w w:val="150"/>
          <w:lang w:val="en-US"/>
        </w:rPr>
        <w:t xml:space="preserve"> </w:t>
      </w:r>
      <w:proofErr w:type="gramStart"/>
      <w:r w:rsidRPr="008E4C13">
        <w:rPr>
          <w:rFonts w:ascii="Cambria"/>
          <w:i/>
          <w:spacing w:val="13"/>
          <w:w w:val="105"/>
          <w:lang w:val="en-US"/>
        </w:rPr>
        <w:t>Read</w:t>
      </w:r>
      <w:r w:rsidRPr="008E4C13">
        <w:rPr>
          <w:rFonts w:ascii="Cambria"/>
          <w:i/>
          <w:spacing w:val="28"/>
          <w:w w:val="105"/>
          <w:lang w:val="en-US"/>
        </w:rPr>
        <w:t xml:space="preserve">  </w:t>
      </w:r>
      <w:r w:rsidRPr="008E4C13">
        <w:rPr>
          <w:rFonts w:ascii="Cambria"/>
          <w:i/>
          <w:spacing w:val="17"/>
          <w:w w:val="105"/>
          <w:lang w:val="en-US"/>
        </w:rPr>
        <w:t>database</w:t>
      </w:r>
      <w:proofErr w:type="gramEnd"/>
      <w:r w:rsidRPr="008E4C13">
        <w:rPr>
          <w:rFonts w:ascii="Cambria"/>
          <w:i/>
          <w:spacing w:val="29"/>
          <w:w w:val="105"/>
          <w:lang w:val="en-US"/>
        </w:rPr>
        <w:t xml:space="preserve">  </w:t>
      </w:r>
      <w:r w:rsidRPr="008E4C13">
        <w:rPr>
          <w:rFonts w:ascii="Cambria"/>
          <w:i/>
          <w:spacing w:val="16"/>
          <w:w w:val="105"/>
          <w:lang w:val="en-US"/>
        </w:rPr>
        <w:t>configuration</w:t>
      </w:r>
    </w:p>
    <w:p w14:paraId="496A07B2" w14:textId="77777777" w:rsidR="00854AE3" w:rsidRPr="008E4C13" w:rsidRDefault="006C76DB">
      <w:pPr>
        <w:spacing w:line="311" w:lineRule="exact"/>
        <w:ind w:left="1627"/>
        <w:rPr>
          <w:rFonts w:ascii="Lucida Sans Unicode"/>
          <w:lang w:val="en-US"/>
        </w:rPr>
      </w:pPr>
      <w:r w:rsidRPr="008E4C13">
        <w:rPr>
          <w:rFonts w:ascii="Lucida Sans Unicode"/>
          <w:spacing w:val="11"/>
          <w:lang w:val="en-US"/>
        </w:rPr>
        <w:t>params</w:t>
      </w:r>
      <w:r w:rsidRPr="008E4C13">
        <w:rPr>
          <w:rFonts w:ascii="Lucida Sans Unicode"/>
          <w:spacing w:val="37"/>
          <w:lang w:val="en-US"/>
        </w:rPr>
        <w:t xml:space="preserve"> </w:t>
      </w:r>
      <w:r w:rsidRPr="008E4C13">
        <w:rPr>
          <w:rFonts w:ascii="Lucida Sans Unicode"/>
          <w:lang w:val="en-US"/>
        </w:rPr>
        <w:t>=</w:t>
      </w:r>
      <w:r w:rsidRPr="008E4C13">
        <w:rPr>
          <w:rFonts w:ascii="Lucida Sans Unicode"/>
          <w:spacing w:val="38"/>
          <w:lang w:val="en-US"/>
        </w:rPr>
        <w:t xml:space="preserve"> </w:t>
      </w:r>
      <w:r w:rsidRPr="008E4C13">
        <w:rPr>
          <w:rFonts w:ascii="Lucida Sans Unicode"/>
          <w:spacing w:val="11"/>
          <w:lang w:val="en-US"/>
        </w:rPr>
        <w:t>config</w:t>
      </w:r>
      <w:r w:rsidRPr="008E4C13">
        <w:rPr>
          <w:rFonts w:ascii="Lucida Sans Unicode"/>
          <w:spacing w:val="-36"/>
          <w:lang w:val="en-US"/>
        </w:rPr>
        <w:t xml:space="preserve"> </w:t>
      </w:r>
      <w:r w:rsidRPr="008E4C13">
        <w:rPr>
          <w:rFonts w:ascii="Lucida Sans Unicode"/>
          <w:spacing w:val="-5"/>
          <w:lang w:val="en-US"/>
        </w:rPr>
        <w:t>()</w:t>
      </w:r>
    </w:p>
    <w:p w14:paraId="03B61148" w14:textId="77777777" w:rsidR="00854AE3" w:rsidRPr="008E4C13" w:rsidRDefault="006C76DB">
      <w:pPr>
        <w:spacing w:line="231" w:lineRule="exact"/>
        <w:ind w:left="1619"/>
        <w:rPr>
          <w:rFonts w:ascii="Cambria"/>
          <w:i/>
          <w:lang w:val="en-US"/>
        </w:rPr>
      </w:pPr>
      <w:r w:rsidRPr="008E4C13">
        <w:rPr>
          <w:rFonts w:ascii="Cambria"/>
          <w:i/>
          <w:w w:val="110"/>
          <w:lang w:val="en-US"/>
        </w:rPr>
        <w:t>#</w:t>
      </w:r>
      <w:r w:rsidRPr="008E4C13">
        <w:rPr>
          <w:rFonts w:ascii="Cambria"/>
          <w:i/>
          <w:spacing w:val="24"/>
          <w:w w:val="110"/>
          <w:lang w:val="en-US"/>
        </w:rPr>
        <w:t xml:space="preserve">  </w:t>
      </w:r>
      <w:proofErr w:type="gramStart"/>
      <w:r w:rsidRPr="008E4C13">
        <w:rPr>
          <w:rFonts w:ascii="Cambria"/>
          <w:i/>
          <w:spacing w:val="16"/>
          <w:w w:val="110"/>
          <w:lang w:val="en-US"/>
        </w:rPr>
        <w:t>Connect</w:t>
      </w:r>
      <w:r w:rsidRPr="008E4C13">
        <w:rPr>
          <w:rFonts w:ascii="Cambria"/>
          <w:i/>
          <w:spacing w:val="26"/>
          <w:w w:val="110"/>
          <w:lang w:val="en-US"/>
        </w:rPr>
        <w:t xml:space="preserve">  </w:t>
      </w:r>
      <w:r w:rsidRPr="008E4C13">
        <w:rPr>
          <w:rFonts w:ascii="Cambria"/>
          <w:i/>
          <w:w w:val="110"/>
          <w:lang w:val="en-US"/>
        </w:rPr>
        <w:t>to</w:t>
      </w:r>
      <w:proofErr w:type="gramEnd"/>
      <w:r w:rsidRPr="008E4C13">
        <w:rPr>
          <w:rFonts w:ascii="Cambria"/>
          <w:i/>
          <w:spacing w:val="25"/>
          <w:w w:val="110"/>
          <w:lang w:val="en-US"/>
        </w:rPr>
        <w:t xml:space="preserve">  </w:t>
      </w:r>
      <w:r w:rsidRPr="008E4C13">
        <w:rPr>
          <w:rFonts w:ascii="Cambria"/>
          <w:i/>
          <w:spacing w:val="10"/>
          <w:w w:val="110"/>
          <w:lang w:val="en-US"/>
        </w:rPr>
        <w:t>the</w:t>
      </w:r>
      <w:r w:rsidRPr="008E4C13">
        <w:rPr>
          <w:rFonts w:ascii="Cambria"/>
          <w:i/>
          <w:spacing w:val="27"/>
          <w:w w:val="110"/>
          <w:lang w:val="en-US"/>
        </w:rPr>
        <w:t xml:space="preserve">  </w:t>
      </w:r>
      <w:r w:rsidRPr="008E4C13">
        <w:rPr>
          <w:rFonts w:ascii="Cambria"/>
          <w:i/>
          <w:spacing w:val="18"/>
          <w:w w:val="110"/>
          <w:lang w:val="en-US"/>
        </w:rPr>
        <w:t>PostgreSQL</w:t>
      </w:r>
      <w:r w:rsidRPr="008E4C13">
        <w:rPr>
          <w:rFonts w:ascii="Cambria"/>
          <w:i/>
          <w:spacing w:val="30"/>
          <w:w w:val="110"/>
          <w:lang w:val="en-US"/>
        </w:rPr>
        <w:t xml:space="preserve">  </w:t>
      </w:r>
      <w:r w:rsidRPr="008E4C13">
        <w:rPr>
          <w:rFonts w:ascii="Cambria"/>
          <w:i/>
          <w:spacing w:val="15"/>
          <w:w w:val="110"/>
          <w:lang w:val="en-US"/>
        </w:rPr>
        <w:t>database</w:t>
      </w:r>
    </w:p>
    <w:p w14:paraId="7AC1B3EB" w14:textId="77777777" w:rsidR="00854AE3" w:rsidRPr="008E4C13" w:rsidRDefault="006C76DB">
      <w:pPr>
        <w:spacing w:line="311" w:lineRule="exact"/>
        <w:ind w:left="1626"/>
        <w:rPr>
          <w:rFonts w:ascii="Lucida Sans Unicode"/>
          <w:lang w:val="en-US"/>
        </w:rPr>
      </w:pPr>
      <w:r w:rsidRPr="008E4C13">
        <w:rPr>
          <w:rFonts w:ascii="Lucida Sans Unicode"/>
          <w:spacing w:val="13"/>
          <w:w w:val="90"/>
          <w:lang w:val="en-US"/>
        </w:rPr>
        <w:t>conn</w:t>
      </w:r>
      <w:r w:rsidRPr="008E4C13">
        <w:rPr>
          <w:rFonts w:ascii="Lucida Sans Unicode"/>
          <w:spacing w:val="73"/>
          <w:w w:val="150"/>
          <w:lang w:val="en-US"/>
        </w:rPr>
        <w:t xml:space="preserve"> </w:t>
      </w:r>
      <w:r w:rsidRPr="008E4C13">
        <w:rPr>
          <w:rFonts w:ascii="Lucida Sans Unicode"/>
          <w:w w:val="90"/>
          <w:lang w:val="en-US"/>
        </w:rPr>
        <w:t>=</w:t>
      </w:r>
      <w:r w:rsidRPr="008E4C13">
        <w:rPr>
          <w:rFonts w:ascii="Lucida Sans Unicode"/>
          <w:spacing w:val="76"/>
          <w:w w:val="150"/>
          <w:lang w:val="en-US"/>
        </w:rPr>
        <w:t xml:space="preserve"> </w:t>
      </w:r>
      <w:proofErr w:type="spellStart"/>
      <w:r w:rsidRPr="008E4C13">
        <w:rPr>
          <w:rFonts w:ascii="Lucida Sans Unicode"/>
          <w:spacing w:val="17"/>
          <w:w w:val="90"/>
          <w:lang w:val="en-US"/>
        </w:rPr>
        <w:t>psycopg</w:t>
      </w:r>
      <w:proofErr w:type="spellEnd"/>
      <w:r w:rsidRPr="008E4C13">
        <w:rPr>
          <w:rFonts w:ascii="Lucida Sans Unicode"/>
          <w:spacing w:val="-42"/>
          <w:w w:val="90"/>
          <w:lang w:val="en-US"/>
        </w:rPr>
        <w:t xml:space="preserve"> </w:t>
      </w:r>
      <w:proofErr w:type="gramStart"/>
      <w:r w:rsidRPr="008E4C13">
        <w:rPr>
          <w:rFonts w:ascii="Lucida Sans Unicode"/>
          <w:w w:val="90"/>
          <w:lang w:val="en-US"/>
        </w:rPr>
        <w:t>2</w:t>
      </w:r>
      <w:r w:rsidRPr="008E4C13">
        <w:rPr>
          <w:rFonts w:ascii="Lucida Sans Unicode"/>
          <w:spacing w:val="-29"/>
          <w:w w:val="90"/>
          <w:lang w:val="en-US"/>
        </w:rPr>
        <w:t xml:space="preserve"> </w:t>
      </w:r>
      <w:r w:rsidRPr="008E4C13">
        <w:rPr>
          <w:rFonts w:ascii="Lucida Sans Unicode"/>
          <w:w w:val="90"/>
          <w:lang w:val="en-US"/>
        </w:rPr>
        <w:t>.</w:t>
      </w:r>
      <w:proofErr w:type="gramEnd"/>
      <w:r w:rsidRPr="008E4C13">
        <w:rPr>
          <w:rFonts w:ascii="Lucida Sans Unicode"/>
          <w:spacing w:val="-29"/>
          <w:w w:val="90"/>
          <w:lang w:val="en-US"/>
        </w:rPr>
        <w:t xml:space="preserve"> </w:t>
      </w:r>
      <w:r w:rsidRPr="008E4C13">
        <w:rPr>
          <w:rFonts w:ascii="Lucida Sans Unicode"/>
          <w:spacing w:val="16"/>
          <w:w w:val="90"/>
          <w:lang w:val="en-US"/>
        </w:rPr>
        <w:t>connect</w:t>
      </w:r>
      <w:r w:rsidRPr="008E4C13">
        <w:rPr>
          <w:rFonts w:ascii="Lucida Sans Unicode"/>
          <w:spacing w:val="-24"/>
          <w:w w:val="90"/>
          <w:lang w:val="en-US"/>
        </w:rPr>
        <w:t xml:space="preserve"> </w:t>
      </w:r>
      <w:r w:rsidRPr="008E4C13">
        <w:rPr>
          <w:rFonts w:ascii="Lucida Sans Unicode"/>
          <w:spacing w:val="10"/>
          <w:w w:val="90"/>
          <w:lang w:val="en-US"/>
        </w:rPr>
        <w:t>(**</w:t>
      </w:r>
      <w:r w:rsidRPr="008E4C13">
        <w:rPr>
          <w:rFonts w:ascii="Lucida Sans Unicode"/>
          <w:spacing w:val="-24"/>
          <w:w w:val="90"/>
          <w:lang w:val="en-US"/>
        </w:rPr>
        <w:t xml:space="preserve"> </w:t>
      </w:r>
      <w:proofErr w:type="gramStart"/>
      <w:r w:rsidRPr="008E4C13">
        <w:rPr>
          <w:rFonts w:ascii="Lucida Sans Unicode"/>
          <w:spacing w:val="15"/>
          <w:w w:val="90"/>
          <w:lang w:val="en-US"/>
        </w:rPr>
        <w:t>params</w:t>
      </w:r>
      <w:r w:rsidRPr="008E4C13">
        <w:rPr>
          <w:rFonts w:ascii="Lucida Sans Unicode"/>
          <w:spacing w:val="-31"/>
          <w:w w:val="90"/>
          <w:lang w:val="en-US"/>
        </w:rPr>
        <w:t xml:space="preserve"> </w:t>
      </w:r>
      <w:r w:rsidRPr="008E4C13">
        <w:rPr>
          <w:rFonts w:ascii="Lucida Sans Unicode"/>
          <w:spacing w:val="-10"/>
          <w:w w:val="90"/>
          <w:lang w:val="en-US"/>
        </w:rPr>
        <w:t>)</w:t>
      </w:r>
      <w:proofErr w:type="gramEnd"/>
    </w:p>
    <w:p w14:paraId="74204A7C" w14:textId="77777777" w:rsidR="00854AE3" w:rsidRPr="008E4C13" w:rsidRDefault="006C76DB">
      <w:pPr>
        <w:spacing w:line="231" w:lineRule="exact"/>
        <w:ind w:left="1619"/>
        <w:rPr>
          <w:rFonts w:ascii="Cambria"/>
          <w:i/>
          <w:lang w:val="en-US"/>
        </w:rPr>
      </w:pPr>
      <w:r w:rsidRPr="008E4C13">
        <w:rPr>
          <w:rFonts w:ascii="Cambria"/>
          <w:i/>
          <w:lang w:val="en-US"/>
        </w:rPr>
        <w:t>#</w:t>
      </w:r>
      <w:r w:rsidRPr="008E4C13">
        <w:rPr>
          <w:rFonts w:ascii="Cambria"/>
          <w:i/>
          <w:spacing w:val="35"/>
          <w:lang w:val="en-US"/>
        </w:rPr>
        <w:t xml:space="preserve">  </w:t>
      </w:r>
      <w:proofErr w:type="gramStart"/>
      <w:r w:rsidRPr="008E4C13">
        <w:rPr>
          <w:rFonts w:ascii="Cambria"/>
          <w:i/>
          <w:spacing w:val="15"/>
          <w:lang w:val="en-US"/>
        </w:rPr>
        <w:t>Create</w:t>
      </w:r>
      <w:r w:rsidRPr="008E4C13">
        <w:rPr>
          <w:rFonts w:ascii="Cambria"/>
          <w:i/>
          <w:spacing w:val="35"/>
          <w:lang w:val="en-US"/>
        </w:rPr>
        <w:t xml:space="preserve">  </w:t>
      </w:r>
      <w:r w:rsidRPr="008E4C13">
        <w:rPr>
          <w:rFonts w:ascii="Cambria"/>
          <w:i/>
          <w:lang w:val="en-US"/>
        </w:rPr>
        <w:t>a</w:t>
      </w:r>
      <w:proofErr w:type="gramEnd"/>
      <w:r w:rsidRPr="008E4C13">
        <w:rPr>
          <w:rFonts w:ascii="Cambria"/>
          <w:i/>
          <w:spacing w:val="34"/>
          <w:lang w:val="en-US"/>
        </w:rPr>
        <w:t xml:space="preserve">  </w:t>
      </w:r>
      <w:r w:rsidRPr="008E4C13">
        <w:rPr>
          <w:rFonts w:ascii="Cambria"/>
          <w:i/>
          <w:spacing w:val="10"/>
          <w:lang w:val="en-US"/>
        </w:rPr>
        <w:t>new</w:t>
      </w:r>
      <w:r w:rsidRPr="008E4C13">
        <w:rPr>
          <w:rFonts w:ascii="Cambria"/>
          <w:i/>
          <w:spacing w:val="38"/>
          <w:lang w:val="en-US"/>
        </w:rPr>
        <w:t xml:space="preserve">  </w:t>
      </w:r>
      <w:r w:rsidRPr="008E4C13">
        <w:rPr>
          <w:rFonts w:ascii="Cambria"/>
          <w:i/>
          <w:spacing w:val="13"/>
          <w:lang w:val="en-US"/>
        </w:rPr>
        <w:t>cursor</w:t>
      </w:r>
    </w:p>
    <w:p w14:paraId="15D66AAA" w14:textId="77777777" w:rsidR="00854AE3" w:rsidRPr="008E4C13" w:rsidRDefault="006C76DB">
      <w:pPr>
        <w:spacing w:line="311" w:lineRule="exact"/>
        <w:ind w:left="1625"/>
        <w:rPr>
          <w:rFonts w:ascii="Lucida Sans Unicode"/>
          <w:lang w:val="en-US"/>
        </w:rPr>
      </w:pPr>
      <w:r w:rsidRPr="008E4C13">
        <w:rPr>
          <w:rFonts w:ascii="Lucida Sans Unicode"/>
          <w:spacing w:val="10"/>
          <w:lang w:val="en-US"/>
        </w:rPr>
        <w:t>cur</w:t>
      </w:r>
      <w:r w:rsidRPr="008E4C13">
        <w:rPr>
          <w:rFonts w:ascii="Lucida Sans Unicode"/>
          <w:spacing w:val="39"/>
          <w:lang w:val="en-US"/>
        </w:rPr>
        <w:t xml:space="preserve"> </w:t>
      </w:r>
      <w:r w:rsidRPr="008E4C13">
        <w:rPr>
          <w:rFonts w:ascii="Lucida Sans Unicode"/>
          <w:lang w:val="en-US"/>
        </w:rPr>
        <w:t>=</w:t>
      </w:r>
      <w:r w:rsidRPr="008E4C13">
        <w:rPr>
          <w:rFonts w:ascii="Lucida Sans Unicode"/>
          <w:spacing w:val="59"/>
          <w:lang w:val="en-US"/>
        </w:rPr>
        <w:t xml:space="preserve"> </w:t>
      </w:r>
      <w:proofErr w:type="gramStart"/>
      <w:r w:rsidRPr="008E4C13">
        <w:rPr>
          <w:rFonts w:ascii="Lucida Sans Unicode"/>
          <w:spacing w:val="13"/>
          <w:lang w:val="en-US"/>
        </w:rPr>
        <w:t>conn</w:t>
      </w:r>
      <w:r w:rsidRPr="008E4C13">
        <w:rPr>
          <w:rFonts w:ascii="Lucida Sans Unicode"/>
          <w:spacing w:val="-41"/>
          <w:lang w:val="en-US"/>
        </w:rPr>
        <w:t xml:space="preserve"> </w:t>
      </w:r>
      <w:r w:rsidRPr="008E4C13">
        <w:rPr>
          <w:rFonts w:ascii="Lucida Sans Unicode"/>
          <w:lang w:val="en-US"/>
        </w:rPr>
        <w:t>.</w:t>
      </w:r>
      <w:proofErr w:type="gramEnd"/>
      <w:r w:rsidRPr="008E4C13">
        <w:rPr>
          <w:rFonts w:ascii="Lucida Sans Unicode"/>
          <w:spacing w:val="-40"/>
          <w:lang w:val="en-US"/>
        </w:rPr>
        <w:t xml:space="preserve"> </w:t>
      </w:r>
      <w:r w:rsidRPr="008E4C13">
        <w:rPr>
          <w:rFonts w:ascii="Lucida Sans Unicode"/>
          <w:spacing w:val="15"/>
          <w:lang w:val="en-US"/>
        </w:rPr>
        <w:t>cursor</w:t>
      </w:r>
      <w:r w:rsidRPr="008E4C13">
        <w:rPr>
          <w:rFonts w:ascii="Lucida Sans Unicode"/>
          <w:spacing w:val="-36"/>
          <w:lang w:val="en-US"/>
        </w:rPr>
        <w:t xml:space="preserve"> </w:t>
      </w:r>
      <w:r w:rsidRPr="008E4C13">
        <w:rPr>
          <w:rFonts w:ascii="Lucida Sans Unicode"/>
          <w:spacing w:val="-5"/>
          <w:lang w:val="en-US"/>
        </w:rPr>
        <w:t>()</w:t>
      </w:r>
    </w:p>
    <w:p w14:paraId="5DC6B9B9" w14:textId="77777777" w:rsidR="00854AE3" w:rsidRPr="008E4C13" w:rsidRDefault="006C76DB">
      <w:pPr>
        <w:spacing w:line="231" w:lineRule="exact"/>
        <w:ind w:left="1619"/>
        <w:rPr>
          <w:rFonts w:ascii="Cambria"/>
          <w:i/>
          <w:lang w:val="en-US"/>
        </w:rPr>
      </w:pPr>
      <w:r w:rsidRPr="008E4C13">
        <w:rPr>
          <w:rFonts w:ascii="Cambria"/>
          <w:i/>
          <w:w w:val="105"/>
          <w:lang w:val="en-US"/>
        </w:rPr>
        <w:t>#</w:t>
      </w:r>
      <w:r w:rsidRPr="008E4C13">
        <w:rPr>
          <w:rFonts w:ascii="Cambria"/>
          <w:i/>
          <w:spacing w:val="77"/>
          <w:w w:val="115"/>
          <w:lang w:val="en-US"/>
        </w:rPr>
        <w:t xml:space="preserve"> </w:t>
      </w:r>
      <w:r w:rsidRPr="008E4C13">
        <w:rPr>
          <w:rFonts w:ascii="Cambria"/>
          <w:i/>
          <w:spacing w:val="16"/>
          <w:w w:val="115"/>
          <w:lang w:val="en-US"/>
        </w:rPr>
        <w:t>Convert</w:t>
      </w:r>
      <w:r w:rsidRPr="008E4C13">
        <w:rPr>
          <w:rFonts w:ascii="Cambria"/>
          <w:i/>
          <w:spacing w:val="69"/>
          <w:w w:val="150"/>
          <w:lang w:val="en-US"/>
        </w:rPr>
        <w:t xml:space="preserve"> </w:t>
      </w:r>
      <w:r w:rsidRPr="008E4C13">
        <w:rPr>
          <w:rFonts w:ascii="Cambria"/>
          <w:i/>
          <w:spacing w:val="14"/>
          <w:w w:val="105"/>
          <w:lang w:val="en-US"/>
        </w:rPr>
        <w:t>NumPy</w:t>
      </w:r>
      <w:r w:rsidRPr="008E4C13">
        <w:rPr>
          <w:rFonts w:ascii="Cambria"/>
          <w:i/>
          <w:spacing w:val="68"/>
          <w:w w:val="150"/>
          <w:lang w:val="en-US"/>
        </w:rPr>
        <w:t xml:space="preserve"> </w:t>
      </w:r>
      <w:r w:rsidRPr="008E4C13">
        <w:rPr>
          <w:rFonts w:ascii="Cambria"/>
          <w:i/>
          <w:spacing w:val="17"/>
          <w:w w:val="115"/>
          <w:lang w:val="en-US"/>
        </w:rPr>
        <w:t>integers</w:t>
      </w:r>
      <w:r w:rsidRPr="008E4C13">
        <w:rPr>
          <w:rFonts w:ascii="Cambria"/>
          <w:i/>
          <w:spacing w:val="65"/>
          <w:w w:val="150"/>
          <w:lang w:val="en-US"/>
        </w:rPr>
        <w:t xml:space="preserve"> </w:t>
      </w:r>
      <w:r w:rsidRPr="008E4C13">
        <w:rPr>
          <w:rFonts w:ascii="Cambria"/>
          <w:i/>
          <w:w w:val="115"/>
          <w:lang w:val="en-US"/>
        </w:rPr>
        <w:t>to</w:t>
      </w:r>
      <w:r w:rsidRPr="008E4C13">
        <w:rPr>
          <w:rFonts w:ascii="Cambria"/>
          <w:i/>
          <w:spacing w:val="64"/>
          <w:w w:val="150"/>
          <w:lang w:val="en-US"/>
        </w:rPr>
        <w:t xml:space="preserve"> </w:t>
      </w:r>
      <w:r w:rsidRPr="008E4C13">
        <w:rPr>
          <w:rFonts w:ascii="Cambria"/>
          <w:i/>
          <w:spacing w:val="15"/>
          <w:w w:val="115"/>
          <w:lang w:val="en-US"/>
        </w:rPr>
        <w:t>Python</w:t>
      </w:r>
      <w:r w:rsidRPr="008E4C13">
        <w:rPr>
          <w:rFonts w:ascii="Cambria"/>
          <w:i/>
          <w:spacing w:val="68"/>
          <w:w w:val="150"/>
          <w:lang w:val="en-US"/>
        </w:rPr>
        <w:t xml:space="preserve"> </w:t>
      </w:r>
      <w:r w:rsidRPr="008E4C13">
        <w:rPr>
          <w:rFonts w:ascii="Cambria"/>
          <w:i/>
          <w:spacing w:val="15"/>
          <w:w w:val="115"/>
          <w:lang w:val="en-US"/>
        </w:rPr>
        <w:t>integers</w:t>
      </w:r>
    </w:p>
    <w:p w14:paraId="2BCFD05D" w14:textId="77777777" w:rsidR="00854AE3" w:rsidRPr="008E4C13" w:rsidRDefault="006C76DB">
      <w:pPr>
        <w:spacing w:before="38" w:line="192" w:lineRule="auto"/>
        <w:ind w:left="1627" w:right="5337" w:hanging="1"/>
        <w:rPr>
          <w:rFonts w:ascii="Lucida Sans Unicode"/>
          <w:lang w:val="en-US"/>
        </w:rPr>
      </w:pPr>
      <w:r w:rsidRPr="008E4C13">
        <w:rPr>
          <w:rFonts w:ascii="Lucida Sans Unicode"/>
          <w:spacing w:val="15"/>
          <w:w w:val="115"/>
          <w:lang w:val="en-US"/>
        </w:rPr>
        <w:t>radius</w:t>
      </w:r>
      <w:r w:rsidRPr="008E4C13">
        <w:rPr>
          <w:rFonts w:ascii="Lucida Sans Unicode"/>
          <w:spacing w:val="40"/>
          <w:w w:val="115"/>
          <w:lang w:val="en-US"/>
        </w:rPr>
        <w:t xml:space="preserve"> </w:t>
      </w:r>
      <w:r w:rsidRPr="008E4C13">
        <w:rPr>
          <w:rFonts w:ascii="Lucida Sans Unicode"/>
          <w:lang w:val="en-US"/>
        </w:rPr>
        <w:t>=</w:t>
      </w:r>
      <w:r w:rsidRPr="008E4C13">
        <w:rPr>
          <w:rFonts w:ascii="Lucida Sans Unicode"/>
          <w:spacing w:val="40"/>
          <w:w w:val="115"/>
          <w:lang w:val="en-US"/>
        </w:rPr>
        <w:t xml:space="preserve"> </w:t>
      </w:r>
      <w:proofErr w:type="gramStart"/>
      <w:r w:rsidRPr="008E4C13">
        <w:rPr>
          <w:rFonts w:ascii="Lucida Sans Unicode"/>
          <w:spacing w:val="15"/>
          <w:w w:val="115"/>
          <w:lang w:val="en-US"/>
        </w:rPr>
        <w:t>int(</w:t>
      </w:r>
      <w:r w:rsidRPr="008E4C13">
        <w:rPr>
          <w:rFonts w:ascii="Lucida Sans Unicode"/>
          <w:spacing w:val="-50"/>
          <w:w w:val="115"/>
          <w:lang w:val="en-US"/>
        </w:rPr>
        <w:t xml:space="preserve"> </w:t>
      </w:r>
      <w:r w:rsidRPr="008E4C13">
        <w:rPr>
          <w:rFonts w:ascii="Lucida Sans Unicode"/>
          <w:spacing w:val="15"/>
          <w:w w:val="115"/>
          <w:lang w:val="en-US"/>
        </w:rPr>
        <w:t>radius</w:t>
      </w:r>
      <w:proofErr w:type="gramEnd"/>
      <w:r w:rsidRPr="008E4C13">
        <w:rPr>
          <w:rFonts w:ascii="Lucida Sans Unicode"/>
          <w:spacing w:val="-50"/>
          <w:w w:val="115"/>
          <w:lang w:val="en-US"/>
        </w:rPr>
        <w:t xml:space="preserve"> </w:t>
      </w:r>
      <w:r w:rsidRPr="008E4C13">
        <w:rPr>
          <w:rFonts w:ascii="Lucida Sans Unicode"/>
          <w:w w:val="130"/>
          <w:lang w:val="en-US"/>
        </w:rPr>
        <w:t xml:space="preserve">) </w:t>
      </w:r>
      <w:proofErr w:type="spellStart"/>
      <w:r w:rsidRPr="008E4C13">
        <w:rPr>
          <w:rFonts w:ascii="Lucida Sans Unicode"/>
          <w:spacing w:val="16"/>
          <w:lang w:val="en-US"/>
        </w:rPr>
        <w:t>x_coord</w:t>
      </w:r>
      <w:proofErr w:type="spellEnd"/>
      <w:r w:rsidRPr="008E4C13">
        <w:rPr>
          <w:rFonts w:ascii="Lucida Sans Unicode"/>
          <w:spacing w:val="78"/>
          <w:lang w:val="en-US"/>
        </w:rPr>
        <w:t xml:space="preserve"> </w:t>
      </w:r>
      <w:r w:rsidRPr="008E4C13">
        <w:rPr>
          <w:rFonts w:ascii="Lucida Sans Unicode"/>
          <w:lang w:val="en-US"/>
        </w:rPr>
        <w:t>=</w:t>
      </w:r>
      <w:r w:rsidRPr="008E4C13">
        <w:rPr>
          <w:rFonts w:ascii="Lucida Sans Unicode"/>
          <w:spacing w:val="80"/>
          <w:lang w:val="en-US"/>
        </w:rPr>
        <w:t xml:space="preserve"> </w:t>
      </w:r>
      <w:r w:rsidRPr="008E4C13">
        <w:rPr>
          <w:rFonts w:ascii="Lucida Sans Unicode"/>
          <w:spacing w:val="15"/>
          <w:lang w:val="en-US"/>
        </w:rPr>
        <w:t>int(</w:t>
      </w:r>
      <w:r w:rsidRPr="008E4C13">
        <w:rPr>
          <w:rFonts w:ascii="Lucida Sans Unicode"/>
          <w:spacing w:val="-38"/>
          <w:lang w:val="en-US"/>
        </w:rPr>
        <w:t xml:space="preserve"> </w:t>
      </w:r>
      <w:proofErr w:type="spellStart"/>
      <w:r w:rsidRPr="008E4C13">
        <w:rPr>
          <w:rFonts w:ascii="Lucida Sans Unicode"/>
          <w:spacing w:val="18"/>
          <w:lang w:val="en-US"/>
        </w:rPr>
        <w:t>x_coordinate</w:t>
      </w:r>
      <w:proofErr w:type="spellEnd"/>
      <w:r w:rsidRPr="008E4C13">
        <w:rPr>
          <w:rFonts w:ascii="Lucida Sans Unicode"/>
          <w:spacing w:val="-38"/>
          <w:lang w:val="en-US"/>
        </w:rPr>
        <w:t xml:space="preserve"> </w:t>
      </w:r>
      <w:r w:rsidRPr="008E4C13">
        <w:rPr>
          <w:rFonts w:ascii="Lucida Sans Unicode"/>
          <w:lang w:val="en-US"/>
        </w:rPr>
        <w:t xml:space="preserve">) </w:t>
      </w:r>
      <w:proofErr w:type="spellStart"/>
      <w:r w:rsidRPr="008E4C13">
        <w:rPr>
          <w:rFonts w:ascii="Lucida Sans Unicode"/>
          <w:spacing w:val="16"/>
          <w:lang w:val="en-US"/>
        </w:rPr>
        <w:t>y_coord</w:t>
      </w:r>
      <w:proofErr w:type="spellEnd"/>
      <w:r w:rsidRPr="008E4C13">
        <w:rPr>
          <w:rFonts w:ascii="Lucida Sans Unicode"/>
          <w:spacing w:val="79"/>
          <w:lang w:val="en-US"/>
        </w:rPr>
        <w:t xml:space="preserve"> </w:t>
      </w:r>
      <w:r w:rsidRPr="008E4C13">
        <w:rPr>
          <w:rFonts w:ascii="Lucida Sans Unicode"/>
          <w:lang w:val="en-US"/>
        </w:rPr>
        <w:t>=</w:t>
      </w:r>
      <w:r w:rsidRPr="008E4C13">
        <w:rPr>
          <w:rFonts w:ascii="Lucida Sans Unicode"/>
          <w:spacing w:val="48"/>
          <w:w w:val="150"/>
          <w:lang w:val="en-US"/>
        </w:rPr>
        <w:t xml:space="preserve"> </w:t>
      </w:r>
      <w:r w:rsidRPr="008E4C13">
        <w:rPr>
          <w:rFonts w:ascii="Lucida Sans Unicode"/>
          <w:spacing w:val="15"/>
          <w:lang w:val="en-US"/>
        </w:rPr>
        <w:t>int(</w:t>
      </w:r>
      <w:r w:rsidRPr="008E4C13">
        <w:rPr>
          <w:rFonts w:ascii="Lucida Sans Unicode"/>
          <w:spacing w:val="-38"/>
          <w:lang w:val="en-US"/>
        </w:rPr>
        <w:t xml:space="preserve"> </w:t>
      </w:r>
      <w:proofErr w:type="spellStart"/>
      <w:r w:rsidRPr="008E4C13">
        <w:rPr>
          <w:rFonts w:ascii="Lucida Sans Unicode"/>
          <w:spacing w:val="18"/>
          <w:lang w:val="en-US"/>
        </w:rPr>
        <w:t>y_coordinate</w:t>
      </w:r>
      <w:proofErr w:type="spellEnd"/>
      <w:r w:rsidRPr="008E4C13">
        <w:rPr>
          <w:rFonts w:ascii="Lucida Sans Unicode"/>
          <w:spacing w:val="-38"/>
          <w:lang w:val="en-US"/>
        </w:rPr>
        <w:t xml:space="preserve"> </w:t>
      </w:r>
      <w:r w:rsidRPr="008E4C13">
        <w:rPr>
          <w:rFonts w:ascii="Lucida Sans Unicode"/>
          <w:spacing w:val="-10"/>
          <w:lang w:val="en-US"/>
        </w:rPr>
        <w:t>)</w:t>
      </w:r>
    </w:p>
    <w:p w14:paraId="5E7957AD" w14:textId="77777777" w:rsidR="00854AE3" w:rsidRPr="008E4C13" w:rsidRDefault="006C76DB">
      <w:pPr>
        <w:spacing w:line="234" w:lineRule="exact"/>
        <w:ind w:left="1619"/>
        <w:rPr>
          <w:rFonts w:ascii="Cambria"/>
          <w:i/>
          <w:lang w:val="en-US"/>
        </w:rPr>
      </w:pPr>
      <w:r w:rsidRPr="008E4C13">
        <w:rPr>
          <w:rFonts w:ascii="Cambria"/>
          <w:i/>
          <w:w w:val="105"/>
          <w:lang w:val="en-US"/>
        </w:rPr>
        <w:t>#</w:t>
      </w:r>
      <w:r w:rsidRPr="008E4C13">
        <w:rPr>
          <w:rFonts w:ascii="Cambria"/>
          <w:i/>
          <w:spacing w:val="28"/>
          <w:w w:val="105"/>
          <w:lang w:val="en-US"/>
        </w:rPr>
        <w:t xml:space="preserve">  </w:t>
      </w:r>
      <w:proofErr w:type="gramStart"/>
      <w:r w:rsidRPr="008E4C13">
        <w:rPr>
          <w:rFonts w:ascii="Cambria"/>
          <w:i/>
          <w:spacing w:val="16"/>
          <w:w w:val="105"/>
          <w:lang w:val="en-US"/>
        </w:rPr>
        <w:t>Execute</w:t>
      </w:r>
      <w:r w:rsidRPr="008E4C13">
        <w:rPr>
          <w:rFonts w:ascii="Cambria"/>
          <w:i/>
          <w:spacing w:val="32"/>
          <w:w w:val="105"/>
          <w:lang w:val="en-US"/>
        </w:rPr>
        <w:t xml:space="preserve">  </w:t>
      </w:r>
      <w:r w:rsidRPr="008E4C13">
        <w:rPr>
          <w:rFonts w:ascii="Cambria"/>
          <w:i/>
          <w:spacing w:val="10"/>
          <w:w w:val="105"/>
          <w:lang w:val="en-US"/>
        </w:rPr>
        <w:t>the</w:t>
      </w:r>
      <w:proofErr w:type="gramEnd"/>
      <w:r w:rsidRPr="008E4C13">
        <w:rPr>
          <w:rFonts w:ascii="Cambria"/>
          <w:i/>
          <w:spacing w:val="32"/>
          <w:w w:val="105"/>
          <w:lang w:val="en-US"/>
        </w:rPr>
        <w:t xml:space="preserve">  </w:t>
      </w:r>
      <w:r w:rsidRPr="008E4C13">
        <w:rPr>
          <w:rFonts w:ascii="Cambria"/>
          <w:i/>
          <w:spacing w:val="15"/>
          <w:w w:val="105"/>
          <w:lang w:val="en-US"/>
        </w:rPr>
        <w:t>INSERT</w:t>
      </w:r>
      <w:r w:rsidRPr="008E4C13">
        <w:rPr>
          <w:rFonts w:ascii="Cambria"/>
          <w:i/>
          <w:spacing w:val="33"/>
          <w:w w:val="105"/>
          <w:lang w:val="en-US"/>
        </w:rPr>
        <w:t xml:space="preserve">  </w:t>
      </w:r>
      <w:r w:rsidRPr="008E4C13">
        <w:rPr>
          <w:rFonts w:ascii="Cambria"/>
          <w:i/>
          <w:spacing w:val="15"/>
          <w:w w:val="105"/>
          <w:lang w:val="en-US"/>
        </w:rPr>
        <w:t>statement</w:t>
      </w:r>
    </w:p>
    <w:p w14:paraId="70256428" w14:textId="77777777" w:rsidR="00854AE3" w:rsidRPr="008E4C13" w:rsidRDefault="006C76DB">
      <w:pPr>
        <w:spacing w:line="311" w:lineRule="exact"/>
        <w:ind w:left="1625"/>
        <w:rPr>
          <w:rFonts w:ascii="Lucida Sans Unicode"/>
          <w:lang w:val="en-US"/>
        </w:rPr>
      </w:pPr>
      <w:r w:rsidRPr="008E4C13">
        <w:rPr>
          <w:rFonts w:ascii="Lucida Sans Unicode"/>
          <w:spacing w:val="15"/>
          <w:lang w:val="en-US"/>
        </w:rPr>
        <w:t>cur.</w:t>
      </w:r>
      <w:r w:rsidRPr="008E4C13">
        <w:rPr>
          <w:rFonts w:ascii="Lucida Sans Unicode"/>
          <w:spacing w:val="-33"/>
          <w:lang w:val="en-US"/>
        </w:rPr>
        <w:t xml:space="preserve"> </w:t>
      </w:r>
      <w:r w:rsidRPr="008E4C13">
        <w:rPr>
          <w:rFonts w:ascii="Lucida Sans Unicode"/>
          <w:spacing w:val="16"/>
          <w:lang w:val="en-US"/>
        </w:rPr>
        <w:t>execute</w:t>
      </w:r>
      <w:r w:rsidRPr="008E4C13">
        <w:rPr>
          <w:rFonts w:ascii="Lucida Sans Unicode"/>
          <w:spacing w:val="-32"/>
          <w:lang w:val="en-US"/>
        </w:rPr>
        <w:t xml:space="preserve"> </w:t>
      </w:r>
      <w:proofErr w:type="gramStart"/>
      <w:r w:rsidRPr="008E4C13">
        <w:rPr>
          <w:rFonts w:ascii="Lucida Sans Unicode"/>
          <w:lang w:val="en-US"/>
        </w:rPr>
        <w:t>(</w:t>
      </w:r>
      <w:r w:rsidRPr="008E4C13">
        <w:rPr>
          <w:rFonts w:ascii="Lucida Sans Unicode"/>
          <w:spacing w:val="-41"/>
          <w:lang w:val="en-US"/>
        </w:rPr>
        <w:t xml:space="preserve"> </w:t>
      </w:r>
      <w:proofErr w:type="spellStart"/>
      <w:r w:rsidRPr="008E4C13">
        <w:rPr>
          <w:rFonts w:ascii="Lucida Sans Unicode"/>
          <w:lang w:val="en-US"/>
        </w:rPr>
        <w:t>sql</w:t>
      </w:r>
      <w:proofErr w:type="spellEnd"/>
      <w:proofErr w:type="gramEnd"/>
      <w:r w:rsidRPr="008E4C13">
        <w:rPr>
          <w:rFonts w:ascii="Lucida Sans Unicode"/>
          <w:spacing w:val="-24"/>
          <w:lang w:val="en-US"/>
        </w:rPr>
        <w:t xml:space="preserve"> </w:t>
      </w:r>
      <w:r w:rsidRPr="008E4C13">
        <w:rPr>
          <w:rFonts w:ascii="Lucida Sans Unicode"/>
          <w:lang w:val="en-US"/>
        </w:rPr>
        <w:t>,</w:t>
      </w:r>
      <w:r w:rsidRPr="008E4C13">
        <w:rPr>
          <w:rFonts w:ascii="Lucida Sans Unicode"/>
          <w:spacing w:val="26"/>
          <w:lang w:val="en-US"/>
        </w:rPr>
        <w:t xml:space="preserve">  </w:t>
      </w:r>
      <w:r w:rsidRPr="008E4C13">
        <w:rPr>
          <w:rFonts w:ascii="Lucida Sans Unicode"/>
          <w:lang w:val="en-US"/>
        </w:rPr>
        <w:t>(</w:t>
      </w:r>
      <w:r w:rsidRPr="008E4C13">
        <w:rPr>
          <w:rFonts w:ascii="Lucida Sans Unicode"/>
          <w:spacing w:val="-36"/>
          <w:lang w:val="en-US"/>
        </w:rPr>
        <w:t xml:space="preserve"> </w:t>
      </w:r>
      <w:r w:rsidRPr="008E4C13">
        <w:rPr>
          <w:rFonts w:ascii="Lucida Sans Unicode"/>
          <w:spacing w:val="13"/>
          <w:lang w:val="en-US"/>
        </w:rPr>
        <w:t>radius</w:t>
      </w:r>
      <w:r w:rsidRPr="008E4C13">
        <w:rPr>
          <w:rFonts w:ascii="Lucida Sans Unicode"/>
          <w:spacing w:val="-15"/>
          <w:lang w:val="en-US"/>
        </w:rPr>
        <w:t xml:space="preserve"> </w:t>
      </w:r>
      <w:r w:rsidRPr="008E4C13">
        <w:rPr>
          <w:rFonts w:ascii="Lucida Sans Unicode"/>
          <w:lang w:val="en-US"/>
        </w:rPr>
        <w:t>,</w:t>
      </w:r>
      <w:r w:rsidRPr="008E4C13">
        <w:rPr>
          <w:rFonts w:ascii="Lucida Sans Unicode"/>
          <w:spacing w:val="30"/>
          <w:lang w:val="en-US"/>
        </w:rPr>
        <w:t xml:space="preserve">  </w:t>
      </w:r>
      <w:proofErr w:type="spellStart"/>
      <w:r w:rsidRPr="008E4C13">
        <w:rPr>
          <w:rFonts w:ascii="Lucida Sans Unicode"/>
          <w:spacing w:val="14"/>
          <w:lang w:val="en-US"/>
        </w:rPr>
        <w:t>x_coord</w:t>
      </w:r>
      <w:proofErr w:type="spellEnd"/>
      <w:r w:rsidRPr="008E4C13">
        <w:rPr>
          <w:rFonts w:ascii="Lucida Sans Unicode"/>
          <w:spacing w:val="-14"/>
          <w:lang w:val="en-US"/>
        </w:rPr>
        <w:t xml:space="preserve"> </w:t>
      </w:r>
      <w:r w:rsidRPr="008E4C13">
        <w:rPr>
          <w:rFonts w:ascii="Lucida Sans Unicode"/>
          <w:lang w:val="en-US"/>
        </w:rPr>
        <w:t>,</w:t>
      </w:r>
      <w:r w:rsidRPr="008E4C13">
        <w:rPr>
          <w:rFonts w:ascii="Lucida Sans Unicode"/>
          <w:spacing w:val="29"/>
          <w:lang w:val="en-US"/>
        </w:rPr>
        <w:t xml:space="preserve">  </w:t>
      </w:r>
      <w:proofErr w:type="spellStart"/>
      <w:r w:rsidRPr="008E4C13">
        <w:rPr>
          <w:rFonts w:ascii="Lucida Sans Unicode"/>
          <w:spacing w:val="14"/>
          <w:lang w:val="en-US"/>
        </w:rPr>
        <w:t>y_coord</w:t>
      </w:r>
      <w:proofErr w:type="spellEnd"/>
      <w:r w:rsidRPr="008E4C13">
        <w:rPr>
          <w:rFonts w:ascii="Lucida Sans Unicode"/>
          <w:spacing w:val="-13"/>
          <w:lang w:val="en-US"/>
        </w:rPr>
        <w:t xml:space="preserve"> </w:t>
      </w:r>
      <w:r w:rsidRPr="008E4C13">
        <w:rPr>
          <w:rFonts w:ascii="Lucida Sans Unicode"/>
          <w:lang w:val="en-US"/>
        </w:rPr>
        <w:t>,</w:t>
      </w:r>
      <w:r w:rsidRPr="008E4C13">
        <w:rPr>
          <w:rFonts w:ascii="Lucida Sans Unicode"/>
          <w:spacing w:val="30"/>
          <w:lang w:val="en-US"/>
        </w:rPr>
        <w:t xml:space="preserve">  </w:t>
      </w:r>
      <w:proofErr w:type="spellStart"/>
      <w:r w:rsidRPr="008E4C13">
        <w:rPr>
          <w:rFonts w:ascii="Lucida Sans Unicode"/>
          <w:spacing w:val="16"/>
          <w:lang w:val="en-US"/>
        </w:rPr>
        <w:t>tape_id</w:t>
      </w:r>
      <w:proofErr w:type="spellEnd"/>
      <w:r w:rsidRPr="008E4C13">
        <w:rPr>
          <w:rFonts w:ascii="Lucida Sans Unicode"/>
          <w:spacing w:val="-26"/>
          <w:lang w:val="en-US"/>
        </w:rPr>
        <w:t xml:space="preserve"> </w:t>
      </w:r>
      <w:r w:rsidRPr="008E4C13">
        <w:rPr>
          <w:rFonts w:ascii="Lucida Sans Unicode"/>
          <w:spacing w:val="-5"/>
          <w:lang w:val="en-US"/>
        </w:rPr>
        <w:t>))</w:t>
      </w:r>
    </w:p>
    <w:p w14:paraId="65804A57" w14:textId="77777777" w:rsidR="00854AE3" w:rsidRPr="008E4C13" w:rsidRDefault="006C76DB">
      <w:pPr>
        <w:spacing w:line="231" w:lineRule="exact"/>
        <w:ind w:left="1619"/>
        <w:rPr>
          <w:rFonts w:ascii="Cambria"/>
          <w:i/>
          <w:lang w:val="en-US"/>
        </w:rPr>
      </w:pPr>
      <w:r w:rsidRPr="008E4C13">
        <w:rPr>
          <w:rFonts w:ascii="Cambria"/>
          <w:i/>
          <w:w w:val="110"/>
          <w:lang w:val="en-US"/>
        </w:rPr>
        <w:t>#</w:t>
      </w:r>
      <w:r w:rsidRPr="008E4C13">
        <w:rPr>
          <w:rFonts w:ascii="Cambria"/>
          <w:i/>
          <w:spacing w:val="73"/>
          <w:w w:val="150"/>
          <w:lang w:val="en-US"/>
        </w:rPr>
        <w:t xml:space="preserve"> </w:t>
      </w:r>
      <w:r w:rsidRPr="008E4C13">
        <w:rPr>
          <w:rFonts w:ascii="Cambria"/>
          <w:i/>
          <w:spacing w:val="15"/>
          <w:w w:val="110"/>
          <w:lang w:val="en-US"/>
        </w:rPr>
        <w:t>Commit</w:t>
      </w:r>
      <w:r w:rsidRPr="008E4C13">
        <w:rPr>
          <w:rFonts w:ascii="Cambria"/>
          <w:i/>
          <w:spacing w:val="79"/>
          <w:w w:val="150"/>
          <w:lang w:val="en-US"/>
        </w:rPr>
        <w:t xml:space="preserve"> </w:t>
      </w:r>
      <w:proofErr w:type="gramStart"/>
      <w:r w:rsidRPr="008E4C13">
        <w:rPr>
          <w:rFonts w:ascii="Cambria"/>
          <w:i/>
          <w:spacing w:val="10"/>
          <w:w w:val="110"/>
          <w:lang w:val="en-US"/>
        </w:rPr>
        <w:t>the</w:t>
      </w:r>
      <w:r w:rsidRPr="008E4C13">
        <w:rPr>
          <w:rFonts w:ascii="Cambria"/>
          <w:i/>
          <w:spacing w:val="23"/>
          <w:w w:val="110"/>
          <w:lang w:val="en-US"/>
        </w:rPr>
        <w:t xml:space="preserve">  </w:t>
      </w:r>
      <w:r w:rsidRPr="008E4C13">
        <w:rPr>
          <w:rFonts w:ascii="Cambria"/>
          <w:i/>
          <w:spacing w:val="16"/>
          <w:w w:val="110"/>
          <w:lang w:val="en-US"/>
        </w:rPr>
        <w:t>changes</w:t>
      </w:r>
      <w:proofErr w:type="gramEnd"/>
      <w:r w:rsidRPr="008E4C13">
        <w:rPr>
          <w:rFonts w:ascii="Cambria"/>
          <w:i/>
          <w:spacing w:val="78"/>
          <w:w w:val="150"/>
          <w:lang w:val="en-US"/>
        </w:rPr>
        <w:t xml:space="preserve"> </w:t>
      </w:r>
      <w:r w:rsidRPr="008E4C13">
        <w:rPr>
          <w:rFonts w:ascii="Cambria"/>
          <w:i/>
          <w:w w:val="110"/>
          <w:lang w:val="en-US"/>
        </w:rPr>
        <w:t>to</w:t>
      </w:r>
      <w:r w:rsidRPr="008E4C13">
        <w:rPr>
          <w:rFonts w:ascii="Cambria"/>
          <w:i/>
          <w:spacing w:val="75"/>
          <w:w w:val="150"/>
          <w:lang w:val="en-US"/>
        </w:rPr>
        <w:t xml:space="preserve"> </w:t>
      </w:r>
      <w:r w:rsidRPr="008E4C13">
        <w:rPr>
          <w:rFonts w:ascii="Cambria"/>
          <w:i/>
          <w:spacing w:val="10"/>
          <w:w w:val="110"/>
          <w:lang w:val="en-US"/>
        </w:rPr>
        <w:t>the</w:t>
      </w:r>
      <w:r w:rsidRPr="008E4C13">
        <w:rPr>
          <w:rFonts w:ascii="Cambria"/>
          <w:i/>
          <w:spacing w:val="79"/>
          <w:w w:val="150"/>
          <w:lang w:val="en-US"/>
        </w:rPr>
        <w:t xml:space="preserve"> </w:t>
      </w:r>
      <w:r w:rsidRPr="008E4C13">
        <w:rPr>
          <w:rFonts w:ascii="Cambria"/>
          <w:i/>
          <w:spacing w:val="15"/>
          <w:w w:val="110"/>
          <w:lang w:val="en-US"/>
        </w:rPr>
        <w:t>database</w:t>
      </w:r>
    </w:p>
    <w:p w14:paraId="05B0D688" w14:textId="77777777" w:rsidR="00854AE3" w:rsidRPr="008E4C13" w:rsidRDefault="006C76DB">
      <w:pPr>
        <w:spacing w:line="311" w:lineRule="exact"/>
        <w:ind w:left="1626"/>
        <w:rPr>
          <w:rFonts w:ascii="Lucida Sans Unicode"/>
          <w:lang w:val="en-US"/>
        </w:rPr>
      </w:pPr>
      <w:proofErr w:type="gramStart"/>
      <w:r w:rsidRPr="008E4C13">
        <w:rPr>
          <w:rFonts w:ascii="Lucida Sans Unicode"/>
          <w:spacing w:val="13"/>
          <w:w w:val="85"/>
          <w:lang w:val="en-US"/>
        </w:rPr>
        <w:t>conn</w:t>
      </w:r>
      <w:r w:rsidRPr="008E4C13">
        <w:rPr>
          <w:rFonts w:ascii="Lucida Sans Unicode"/>
          <w:spacing w:val="-14"/>
          <w:w w:val="85"/>
          <w:lang w:val="en-US"/>
        </w:rPr>
        <w:t xml:space="preserve"> </w:t>
      </w:r>
      <w:r w:rsidRPr="008E4C13">
        <w:rPr>
          <w:rFonts w:ascii="Lucida Sans Unicode"/>
          <w:w w:val="85"/>
          <w:lang w:val="en-US"/>
        </w:rPr>
        <w:t>.</w:t>
      </w:r>
      <w:proofErr w:type="gramEnd"/>
      <w:r w:rsidRPr="008E4C13">
        <w:rPr>
          <w:rFonts w:ascii="Lucida Sans Unicode"/>
          <w:spacing w:val="-13"/>
          <w:w w:val="85"/>
          <w:lang w:val="en-US"/>
        </w:rPr>
        <w:t xml:space="preserve"> </w:t>
      </w:r>
      <w:r w:rsidRPr="008E4C13">
        <w:rPr>
          <w:rFonts w:ascii="Lucida Sans Unicode"/>
          <w:spacing w:val="15"/>
          <w:w w:val="85"/>
          <w:lang w:val="en-US"/>
        </w:rPr>
        <w:t>commit</w:t>
      </w:r>
      <w:r w:rsidRPr="008E4C13">
        <w:rPr>
          <w:rFonts w:ascii="Lucida Sans Unicode"/>
          <w:spacing w:val="-5"/>
          <w:w w:val="85"/>
          <w:lang w:val="en-US"/>
        </w:rPr>
        <w:t xml:space="preserve"> ()</w:t>
      </w:r>
    </w:p>
    <w:p w14:paraId="6C22DA99" w14:textId="77777777" w:rsidR="00854AE3" w:rsidRPr="008E4C13" w:rsidRDefault="006C76DB">
      <w:pPr>
        <w:spacing w:line="231" w:lineRule="exact"/>
        <w:ind w:left="1619"/>
        <w:rPr>
          <w:rFonts w:ascii="Cambria"/>
          <w:i/>
          <w:lang w:val="en-US"/>
        </w:rPr>
      </w:pPr>
      <w:r w:rsidRPr="008E4C13">
        <w:rPr>
          <w:rFonts w:ascii="Cambria"/>
          <w:i/>
          <w:w w:val="110"/>
          <w:lang w:val="en-US"/>
        </w:rPr>
        <w:t>#</w:t>
      </w:r>
      <w:r w:rsidRPr="008E4C13">
        <w:rPr>
          <w:rFonts w:ascii="Cambria"/>
          <w:i/>
          <w:spacing w:val="74"/>
          <w:w w:val="150"/>
          <w:lang w:val="en-US"/>
        </w:rPr>
        <w:t xml:space="preserve"> </w:t>
      </w:r>
      <w:proofErr w:type="gramStart"/>
      <w:r w:rsidRPr="008E4C13">
        <w:rPr>
          <w:rFonts w:ascii="Cambria"/>
          <w:i/>
          <w:spacing w:val="14"/>
          <w:w w:val="110"/>
          <w:lang w:val="en-US"/>
        </w:rPr>
        <w:t>Close</w:t>
      </w:r>
      <w:r w:rsidRPr="008E4C13">
        <w:rPr>
          <w:rFonts w:ascii="Cambria"/>
          <w:i/>
          <w:spacing w:val="25"/>
          <w:w w:val="110"/>
          <w:lang w:val="en-US"/>
        </w:rPr>
        <w:t xml:space="preserve">  </w:t>
      </w:r>
      <w:r w:rsidRPr="008E4C13">
        <w:rPr>
          <w:rFonts w:ascii="Cambria"/>
          <w:i/>
          <w:spacing w:val="18"/>
          <w:w w:val="110"/>
          <w:lang w:val="en-US"/>
        </w:rPr>
        <w:t>communication</w:t>
      </w:r>
      <w:proofErr w:type="gramEnd"/>
      <w:r w:rsidRPr="008E4C13">
        <w:rPr>
          <w:rFonts w:ascii="Cambria"/>
          <w:i/>
          <w:spacing w:val="24"/>
          <w:w w:val="110"/>
          <w:lang w:val="en-US"/>
        </w:rPr>
        <w:t xml:space="preserve">  </w:t>
      </w:r>
      <w:r w:rsidRPr="008E4C13">
        <w:rPr>
          <w:rFonts w:ascii="Cambria"/>
          <w:i/>
          <w:spacing w:val="13"/>
          <w:w w:val="110"/>
          <w:lang w:val="en-US"/>
        </w:rPr>
        <w:t>with</w:t>
      </w:r>
      <w:r w:rsidRPr="008E4C13">
        <w:rPr>
          <w:rFonts w:ascii="Cambria"/>
          <w:i/>
          <w:spacing w:val="23"/>
          <w:w w:val="110"/>
          <w:lang w:val="en-US"/>
        </w:rPr>
        <w:t xml:space="preserve">  </w:t>
      </w:r>
      <w:r w:rsidRPr="008E4C13">
        <w:rPr>
          <w:rFonts w:ascii="Cambria"/>
          <w:i/>
          <w:spacing w:val="10"/>
          <w:w w:val="110"/>
          <w:lang w:val="en-US"/>
        </w:rPr>
        <w:t>the</w:t>
      </w:r>
      <w:r w:rsidRPr="008E4C13">
        <w:rPr>
          <w:rFonts w:ascii="Cambria"/>
          <w:i/>
          <w:spacing w:val="24"/>
          <w:w w:val="110"/>
          <w:lang w:val="en-US"/>
        </w:rPr>
        <w:t xml:space="preserve">  </w:t>
      </w:r>
      <w:r w:rsidRPr="008E4C13">
        <w:rPr>
          <w:rFonts w:ascii="Cambria"/>
          <w:i/>
          <w:spacing w:val="15"/>
          <w:w w:val="110"/>
          <w:lang w:val="en-US"/>
        </w:rPr>
        <w:t>database</w:t>
      </w:r>
    </w:p>
    <w:p w14:paraId="10290C75" w14:textId="77777777" w:rsidR="00854AE3" w:rsidRPr="008E4C13" w:rsidRDefault="006C76DB">
      <w:pPr>
        <w:spacing w:line="295" w:lineRule="exact"/>
        <w:ind w:left="1625"/>
        <w:rPr>
          <w:rFonts w:ascii="Lucida Sans Unicode"/>
          <w:lang w:val="en-US"/>
        </w:rPr>
      </w:pPr>
      <w:r w:rsidRPr="008E4C13">
        <w:rPr>
          <w:rFonts w:ascii="Lucida Sans Unicode"/>
          <w:spacing w:val="15"/>
          <w:lang w:val="en-US"/>
        </w:rPr>
        <w:t>cur.</w:t>
      </w:r>
      <w:r w:rsidRPr="008E4C13">
        <w:rPr>
          <w:rFonts w:ascii="Lucida Sans Unicode"/>
          <w:spacing w:val="-13"/>
          <w:lang w:val="en-US"/>
        </w:rPr>
        <w:t xml:space="preserve"> </w:t>
      </w:r>
      <w:r w:rsidRPr="008E4C13">
        <w:rPr>
          <w:rFonts w:ascii="Lucida Sans Unicode"/>
          <w:spacing w:val="14"/>
          <w:lang w:val="en-US"/>
        </w:rPr>
        <w:t>close</w:t>
      </w:r>
      <w:r w:rsidRPr="008E4C13">
        <w:rPr>
          <w:rFonts w:ascii="Lucida Sans Unicode"/>
          <w:spacing w:val="-4"/>
          <w:lang w:val="en-US"/>
        </w:rPr>
        <w:t xml:space="preserve"> </w:t>
      </w:r>
      <w:r w:rsidRPr="008E4C13">
        <w:rPr>
          <w:rFonts w:ascii="Lucida Sans Unicode"/>
          <w:spacing w:val="-5"/>
          <w:lang w:val="en-US"/>
        </w:rPr>
        <w:t>()</w:t>
      </w:r>
    </w:p>
    <w:p w14:paraId="11CF9523" w14:textId="77777777" w:rsidR="00854AE3" w:rsidRPr="008E4C13" w:rsidRDefault="006C76DB">
      <w:pPr>
        <w:spacing w:before="15" w:line="192" w:lineRule="auto"/>
        <w:ind w:left="1627" w:right="2387" w:hanging="541"/>
        <w:rPr>
          <w:rFonts w:ascii="Lucida Sans Unicode"/>
          <w:lang w:val="en-US"/>
        </w:rPr>
      </w:pPr>
      <w:r w:rsidRPr="008E4C13">
        <w:rPr>
          <w:rFonts w:ascii="Lucida Sans Unicode"/>
          <w:spacing w:val="15"/>
          <w:lang w:val="en-US"/>
        </w:rPr>
        <w:t>except</w:t>
      </w:r>
      <w:r w:rsidRPr="008E4C13">
        <w:rPr>
          <w:rFonts w:ascii="Lucida Sans Unicode"/>
          <w:spacing w:val="80"/>
          <w:lang w:val="en-US"/>
        </w:rPr>
        <w:t xml:space="preserve"> </w:t>
      </w:r>
      <w:proofErr w:type="gramStart"/>
      <w:r w:rsidRPr="008E4C13">
        <w:rPr>
          <w:rFonts w:ascii="Lucida Sans Unicode"/>
          <w:lang w:val="en-US"/>
        </w:rPr>
        <w:t>(</w:t>
      </w:r>
      <w:r w:rsidRPr="008E4C13">
        <w:rPr>
          <w:rFonts w:ascii="Lucida Sans Unicode"/>
          <w:spacing w:val="-40"/>
          <w:lang w:val="en-US"/>
        </w:rPr>
        <w:t xml:space="preserve"> </w:t>
      </w:r>
      <w:r w:rsidRPr="008E4C13">
        <w:rPr>
          <w:rFonts w:ascii="Lucida Sans Unicode"/>
          <w:spacing w:val="16"/>
          <w:lang w:val="en-US"/>
        </w:rPr>
        <w:t>Exception</w:t>
      </w:r>
      <w:proofErr w:type="gramEnd"/>
      <w:r w:rsidRPr="008E4C13">
        <w:rPr>
          <w:rFonts w:ascii="Lucida Sans Unicode"/>
          <w:spacing w:val="-21"/>
          <w:lang w:val="en-US"/>
        </w:rPr>
        <w:t xml:space="preserve"> </w:t>
      </w:r>
      <w:r w:rsidRPr="008E4C13">
        <w:rPr>
          <w:rFonts w:ascii="Lucida Sans Unicode"/>
          <w:lang w:val="en-US"/>
        </w:rPr>
        <w:t>,</w:t>
      </w:r>
      <w:r w:rsidRPr="008E4C13">
        <w:rPr>
          <w:rFonts w:ascii="Lucida Sans Unicode"/>
          <w:spacing w:val="80"/>
          <w:lang w:val="en-US"/>
        </w:rPr>
        <w:t xml:space="preserve"> </w:t>
      </w:r>
      <w:proofErr w:type="spellStart"/>
      <w:r w:rsidRPr="008E4C13">
        <w:rPr>
          <w:rFonts w:ascii="Lucida Sans Unicode"/>
          <w:spacing w:val="17"/>
          <w:lang w:val="en-US"/>
        </w:rPr>
        <w:t>psycopg</w:t>
      </w:r>
      <w:proofErr w:type="spellEnd"/>
      <w:r w:rsidRPr="008E4C13">
        <w:rPr>
          <w:rFonts w:ascii="Lucida Sans Unicode"/>
          <w:spacing w:val="-50"/>
          <w:lang w:val="en-US"/>
        </w:rPr>
        <w:t xml:space="preserve"> </w:t>
      </w:r>
      <w:r w:rsidRPr="008E4C13">
        <w:rPr>
          <w:rFonts w:ascii="Lucida Sans Unicode"/>
          <w:lang w:val="en-US"/>
        </w:rPr>
        <w:t>2</w:t>
      </w:r>
      <w:r w:rsidRPr="008E4C13">
        <w:rPr>
          <w:rFonts w:ascii="Lucida Sans Unicode"/>
          <w:spacing w:val="-39"/>
          <w:lang w:val="en-US"/>
        </w:rPr>
        <w:t xml:space="preserve"> </w:t>
      </w:r>
      <w:r w:rsidRPr="008E4C13">
        <w:rPr>
          <w:rFonts w:ascii="Lucida Sans Unicode"/>
          <w:lang w:val="en-US"/>
        </w:rPr>
        <w:t>.</w:t>
      </w:r>
      <w:r w:rsidRPr="008E4C13">
        <w:rPr>
          <w:rFonts w:ascii="Lucida Sans Unicode"/>
          <w:spacing w:val="-38"/>
          <w:lang w:val="en-US"/>
        </w:rPr>
        <w:t xml:space="preserve"> </w:t>
      </w:r>
      <w:r w:rsidRPr="008E4C13">
        <w:rPr>
          <w:rFonts w:ascii="Lucida Sans Unicode"/>
          <w:spacing w:val="17"/>
          <w:lang w:val="en-US"/>
        </w:rPr>
        <w:t>Database</w:t>
      </w:r>
      <w:r w:rsidRPr="008E4C13">
        <w:rPr>
          <w:rFonts w:ascii="Lucida Sans Unicode"/>
          <w:spacing w:val="-49"/>
          <w:lang w:val="en-US"/>
        </w:rPr>
        <w:t xml:space="preserve"> </w:t>
      </w:r>
      <w:r w:rsidRPr="008E4C13">
        <w:rPr>
          <w:rFonts w:ascii="Lucida Sans Unicode"/>
          <w:spacing w:val="18"/>
          <w:lang w:val="en-US"/>
        </w:rPr>
        <w:t>Error)</w:t>
      </w:r>
      <w:r w:rsidRPr="008E4C13">
        <w:rPr>
          <w:rFonts w:ascii="Lucida Sans Unicode"/>
          <w:spacing w:val="80"/>
          <w:lang w:val="en-US"/>
        </w:rPr>
        <w:t xml:space="preserve"> </w:t>
      </w:r>
      <w:r w:rsidRPr="008E4C13">
        <w:rPr>
          <w:rFonts w:ascii="Lucida Sans Unicode"/>
          <w:lang w:val="en-US"/>
        </w:rPr>
        <w:t>as</w:t>
      </w:r>
      <w:r w:rsidRPr="008E4C13">
        <w:rPr>
          <w:rFonts w:ascii="Lucida Sans Unicode"/>
          <w:spacing w:val="80"/>
          <w:lang w:val="en-US"/>
        </w:rPr>
        <w:t xml:space="preserve"> </w:t>
      </w:r>
      <w:r w:rsidRPr="008E4C13">
        <w:rPr>
          <w:rFonts w:ascii="Lucida Sans Unicode"/>
          <w:spacing w:val="17"/>
          <w:lang w:val="en-US"/>
        </w:rPr>
        <w:t xml:space="preserve">error: </w:t>
      </w:r>
      <w:proofErr w:type="gramStart"/>
      <w:r w:rsidRPr="008E4C13">
        <w:rPr>
          <w:rFonts w:ascii="Lucida Sans Unicode"/>
          <w:spacing w:val="17"/>
          <w:w w:val="135"/>
          <w:lang w:val="en-US"/>
        </w:rPr>
        <w:t>print(</w:t>
      </w:r>
      <w:r w:rsidRPr="008E4C13">
        <w:rPr>
          <w:rFonts w:ascii="Lucida Sans Unicode"/>
          <w:spacing w:val="-65"/>
          <w:w w:val="135"/>
          <w:lang w:val="en-US"/>
        </w:rPr>
        <w:t xml:space="preserve"> </w:t>
      </w:r>
      <w:r w:rsidRPr="008E4C13">
        <w:rPr>
          <w:rFonts w:ascii="Lucida Sans Unicode"/>
          <w:spacing w:val="17"/>
          <w:w w:val="105"/>
          <w:lang w:val="en-US"/>
        </w:rPr>
        <w:t>error</w:t>
      </w:r>
      <w:proofErr w:type="gramEnd"/>
      <w:r w:rsidRPr="008E4C13">
        <w:rPr>
          <w:rFonts w:ascii="Lucida Sans Unicode"/>
          <w:spacing w:val="17"/>
          <w:w w:val="105"/>
          <w:lang w:val="en-US"/>
        </w:rPr>
        <w:t>)</w:t>
      </w:r>
    </w:p>
    <w:p w14:paraId="63990EC5" w14:textId="77777777" w:rsidR="00854AE3" w:rsidRPr="008E4C13" w:rsidRDefault="006C76DB">
      <w:pPr>
        <w:spacing w:line="257" w:lineRule="exact"/>
        <w:ind w:left="1086"/>
        <w:rPr>
          <w:rFonts w:ascii="Lucida Sans Unicode"/>
          <w:lang w:val="en-US"/>
        </w:rPr>
      </w:pPr>
      <w:proofErr w:type="gramStart"/>
      <w:r w:rsidRPr="008E4C13">
        <w:rPr>
          <w:rFonts w:ascii="Lucida Sans Unicode"/>
          <w:spacing w:val="16"/>
          <w:w w:val="120"/>
          <w:lang w:val="en-US"/>
        </w:rPr>
        <w:t>finally</w:t>
      </w:r>
      <w:r w:rsidRPr="008E4C13">
        <w:rPr>
          <w:rFonts w:ascii="Lucida Sans Unicode"/>
          <w:spacing w:val="-38"/>
          <w:w w:val="120"/>
          <w:lang w:val="en-US"/>
        </w:rPr>
        <w:t xml:space="preserve"> </w:t>
      </w:r>
      <w:r w:rsidRPr="008E4C13">
        <w:rPr>
          <w:rFonts w:ascii="Lucida Sans Unicode"/>
          <w:spacing w:val="-10"/>
          <w:w w:val="150"/>
          <w:lang w:val="en-US"/>
        </w:rPr>
        <w:t>:</w:t>
      </w:r>
      <w:proofErr w:type="gramEnd"/>
    </w:p>
    <w:p w14:paraId="01D8781B" w14:textId="77777777" w:rsidR="00854AE3" w:rsidRPr="008E4C13" w:rsidRDefault="006C76DB">
      <w:pPr>
        <w:spacing w:before="15" w:line="192" w:lineRule="auto"/>
        <w:ind w:left="2167" w:right="6193" w:hanging="545"/>
        <w:rPr>
          <w:rFonts w:ascii="Lucida Sans Unicode"/>
          <w:lang w:val="en-US"/>
        </w:rPr>
      </w:pPr>
      <w:r w:rsidRPr="008E4C13">
        <w:rPr>
          <w:rFonts w:ascii="Lucida Sans Unicode"/>
          <w:w w:val="140"/>
          <w:lang w:val="en-US"/>
        </w:rPr>
        <w:t>if</w:t>
      </w:r>
      <w:r w:rsidRPr="008E4C13">
        <w:rPr>
          <w:rFonts w:ascii="Lucida Sans Unicode"/>
          <w:spacing w:val="24"/>
          <w:w w:val="140"/>
          <w:lang w:val="en-US"/>
        </w:rPr>
        <w:t xml:space="preserve"> </w:t>
      </w:r>
      <w:r w:rsidRPr="008E4C13">
        <w:rPr>
          <w:rFonts w:ascii="Lucida Sans Unicode"/>
          <w:spacing w:val="13"/>
          <w:lang w:val="en-US"/>
        </w:rPr>
        <w:t>conn</w:t>
      </w:r>
      <w:r w:rsidRPr="008E4C13">
        <w:rPr>
          <w:rFonts w:ascii="Lucida Sans Unicode"/>
          <w:spacing w:val="31"/>
          <w:w w:val="140"/>
          <w:lang w:val="en-US"/>
        </w:rPr>
        <w:t xml:space="preserve"> </w:t>
      </w:r>
      <w:r w:rsidRPr="008E4C13">
        <w:rPr>
          <w:rFonts w:ascii="Lucida Sans Unicode"/>
          <w:w w:val="140"/>
          <w:lang w:val="en-US"/>
        </w:rPr>
        <w:t>is</w:t>
      </w:r>
      <w:r w:rsidRPr="008E4C13">
        <w:rPr>
          <w:rFonts w:ascii="Lucida Sans Unicode"/>
          <w:spacing w:val="29"/>
          <w:w w:val="140"/>
          <w:lang w:val="en-US"/>
        </w:rPr>
        <w:t xml:space="preserve"> </w:t>
      </w:r>
      <w:r w:rsidRPr="008E4C13">
        <w:rPr>
          <w:rFonts w:ascii="Lucida Sans Unicode"/>
          <w:spacing w:val="10"/>
          <w:lang w:val="en-US"/>
        </w:rPr>
        <w:t>not</w:t>
      </w:r>
      <w:r w:rsidRPr="008E4C13">
        <w:rPr>
          <w:rFonts w:ascii="Lucida Sans Unicode"/>
          <w:spacing w:val="60"/>
          <w:lang w:val="en-US"/>
        </w:rPr>
        <w:t xml:space="preserve"> </w:t>
      </w:r>
      <w:proofErr w:type="gramStart"/>
      <w:r w:rsidRPr="008E4C13">
        <w:rPr>
          <w:rFonts w:ascii="Lucida Sans Unicode"/>
          <w:spacing w:val="13"/>
          <w:lang w:val="en-US"/>
        </w:rPr>
        <w:t>None</w:t>
      </w:r>
      <w:r w:rsidRPr="008E4C13">
        <w:rPr>
          <w:rFonts w:ascii="Lucida Sans Unicode"/>
          <w:spacing w:val="-41"/>
          <w:lang w:val="en-US"/>
        </w:rPr>
        <w:t xml:space="preserve"> </w:t>
      </w:r>
      <w:r w:rsidRPr="008E4C13">
        <w:rPr>
          <w:rFonts w:ascii="Lucida Sans Unicode"/>
          <w:w w:val="140"/>
          <w:lang w:val="en-US"/>
        </w:rPr>
        <w:t>:</w:t>
      </w:r>
      <w:proofErr w:type="gramEnd"/>
      <w:r w:rsidRPr="008E4C13">
        <w:rPr>
          <w:rFonts w:ascii="Lucida Sans Unicode"/>
          <w:w w:val="140"/>
          <w:lang w:val="en-US"/>
        </w:rPr>
        <w:t xml:space="preserve"> </w:t>
      </w:r>
      <w:r w:rsidRPr="008E4C13">
        <w:rPr>
          <w:rFonts w:ascii="Lucida Sans Unicode"/>
          <w:spacing w:val="13"/>
          <w:lang w:val="en-US"/>
        </w:rPr>
        <w:t>conn</w:t>
      </w:r>
      <w:r w:rsidRPr="008E4C13">
        <w:rPr>
          <w:rFonts w:ascii="Lucida Sans Unicode"/>
          <w:spacing w:val="-25"/>
          <w:lang w:val="en-US"/>
        </w:rPr>
        <w:t xml:space="preserve"> </w:t>
      </w:r>
      <w:r w:rsidRPr="008E4C13">
        <w:rPr>
          <w:rFonts w:ascii="Lucida Sans Unicode"/>
          <w:w w:val="140"/>
          <w:lang w:val="en-US"/>
        </w:rPr>
        <w:t>.</w:t>
      </w:r>
      <w:r w:rsidRPr="008E4C13">
        <w:rPr>
          <w:rFonts w:ascii="Lucida Sans Unicode"/>
          <w:spacing w:val="-52"/>
          <w:w w:val="140"/>
          <w:lang w:val="en-US"/>
        </w:rPr>
        <w:t xml:space="preserve"> </w:t>
      </w:r>
      <w:r w:rsidRPr="008E4C13">
        <w:rPr>
          <w:rFonts w:ascii="Lucida Sans Unicode"/>
          <w:spacing w:val="14"/>
          <w:lang w:val="en-US"/>
        </w:rPr>
        <w:t>close</w:t>
      </w:r>
      <w:r w:rsidRPr="008E4C13">
        <w:rPr>
          <w:rFonts w:ascii="Lucida Sans Unicode"/>
          <w:spacing w:val="-18"/>
          <w:lang w:val="en-US"/>
        </w:rPr>
        <w:t xml:space="preserve"> </w:t>
      </w:r>
      <w:r w:rsidRPr="008E4C13">
        <w:rPr>
          <w:rFonts w:ascii="Lucida Sans Unicode"/>
          <w:w w:val="140"/>
          <w:lang w:val="en-US"/>
        </w:rPr>
        <w:t>()</w:t>
      </w:r>
    </w:p>
    <w:p w14:paraId="688463CC" w14:textId="77777777" w:rsidR="00854AE3" w:rsidRPr="008E4C13" w:rsidRDefault="00854AE3">
      <w:pPr>
        <w:pStyle w:val="Textkrper"/>
        <w:spacing w:before="156"/>
        <w:rPr>
          <w:rFonts w:ascii="Lucida Sans Unicode"/>
          <w:sz w:val="22"/>
          <w:lang w:val="en-US"/>
        </w:rPr>
      </w:pPr>
    </w:p>
    <w:p w14:paraId="39F56799" w14:textId="77777777" w:rsidR="00854AE3" w:rsidRPr="008E4C13" w:rsidRDefault="006C76DB">
      <w:pPr>
        <w:spacing w:before="1" w:line="321" w:lineRule="exact"/>
        <w:ind w:left="542"/>
        <w:rPr>
          <w:rFonts w:ascii="Lucida Sans Unicode"/>
          <w:lang w:val="en-US"/>
        </w:rPr>
      </w:pPr>
      <w:proofErr w:type="gramStart"/>
      <w:r w:rsidRPr="008E4C13">
        <w:rPr>
          <w:rFonts w:ascii="Lucida Sans Unicode"/>
          <w:spacing w:val="10"/>
          <w:w w:val="90"/>
          <w:lang w:val="en-US"/>
        </w:rPr>
        <w:t>def</w:t>
      </w:r>
      <w:r w:rsidRPr="008E4C13">
        <w:rPr>
          <w:rFonts w:ascii="Lucida Sans Unicode"/>
          <w:spacing w:val="25"/>
          <w:lang w:val="en-US"/>
        </w:rPr>
        <w:t xml:space="preserve">  </w:t>
      </w:r>
      <w:proofErr w:type="spellStart"/>
      <w:r w:rsidRPr="008E4C13">
        <w:rPr>
          <w:rFonts w:ascii="Lucida Sans Unicode"/>
          <w:spacing w:val="18"/>
          <w:w w:val="90"/>
          <w:lang w:val="en-US"/>
        </w:rPr>
        <w:t>process</w:t>
      </w:r>
      <w:proofErr w:type="gramEnd"/>
      <w:r w:rsidRPr="008E4C13">
        <w:rPr>
          <w:rFonts w:ascii="Lucida Sans Unicode"/>
          <w:spacing w:val="18"/>
          <w:w w:val="90"/>
          <w:lang w:val="en-US"/>
        </w:rPr>
        <w:t>_image</w:t>
      </w:r>
      <w:proofErr w:type="spellEnd"/>
      <w:r w:rsidRPr="008E4C13">
        <w:rPr>
          <w:rFonts w:ascii="Lucida Sans Unicode"/>
          <w:spacing w:val="-28"/>
          <w:w w:val="90"/>
          <w:lang w:val="en-US"/>
        </w:rPr>
        <w:t xml:space="preserve"> </w:t>
      </w:r>
      <w:r w:rsidRPr="008E4C13">
        <w:rPr>
          <w:rFonts w:ascii="Lucida Sans Unicode"/>
          <w:w w:val="90"/>
          <w:lang w:val="en-US"/>
        </w:rPr>
        <w:t>(</w:t>
      </w:r>
      <w:r w:rsidRPr="008E4C13">
        <w:rPr>
          <w:rFonts w:ascii="Lucida Sans Unicode"/>
          <w:spacing w:val="-29"/>
          <w:w w:val="90"/>
          <w:lang w:val="en-US"/>
        </w:rPr>
        <w:t xml:space="preserve"> </w:t>
      </w:r>
      <w:proofErr w:type="spellStart"/>
      <w:r w:rsidRPr="008E4C13">
        <w:rPr>
          <w:rFonts w:ascii="Lucida Sans Unicode"/>
          <w:spacing w:val="18"/>
          <w:w w:val="90"/>
          <w:lang w:val="en-US"/>
        </w:rPr>
        <w:t>image_name</w:t>
      </w:r>
      <w:proofErr w:type="spellEnd"/>
      <w:r w:rsidRPr="008E4C13">
        <w:rPr>
          <w:rFonts w:ascii="Lucida Sans Unicode"/>
          <w:spacing w:val="-24"/>
          <w:w w:val="90"/>
          <w:lang w:val="en-US"/>
        </w:rPr>
        <w:t xml:space="preserve"> </w:t>
      </w:r>
      <w:r w:rsidRPr="008E4C13">
        <w:rPr>
          <w:rFonts w:ascii="Lucida Sans Unicode"/>
          <w:spacing w:val="-5"/>
          <w:w w:val="90"/>
          <w:lang w:val="en-US"/>
        </w:rPr>
        <w:t>):</w:t>
      </w:r>
    </w:p>
    <w:p w14:paraId="169424F0" w14:textId="77777777" w:rsidR="00854AE3" w:rsidRPr="008E4C13" w:rsidRDefault="006C76DB">
      <w:pPr>
        <w:spacing w:line="240" w:lineRule="exact"/>
        <w:ind w:left="1083"/>
        <w:rPr>
          <w:rFonts w:ascii="Cambria"/>
          <w:i/>
          <w:lang w:val="en-US"/>
        </w:rPr>
      </w:pPr>
      <w:r w:rsidRPr="008E4C13">
        <w:rPr>
          <w:rFonts w:ascii="Cambria"/>
          <w:i/>
          <w:spacing w:val="5"/>
          <w:w w:val="130"/>
          <w:lang w:val="en-US"/>
        </w:rPr>
        <w:t>"""</w:t>
      </w:r>
    </w:p>
    <w:p w14:paraId="4C59C22F" w14:textId="77777777" w:rsidR="00854AE3" w:rsidRPr="008E4C13" w:rsidRDefault="006C76DB">
      <w:pPr>
        <w:spacing w:before="13"/>
        <w:ind w:left="1086" w:right="-29"/>
        <w:rPr>
          <w:rFonts w:ascii="Cambria"/>
          <w:i/>
          <w:lang w:val="en-US"/>
        </w:rPr>
      </w:pPr>
      <w:r w:rsidRPr="008E4C13">
        <w:rPr>
          <w:rFonts w:ascii="Cambria"/>
          <w:i/>
          <w:spacing w:val="16"/>
          <w:w w:val="115"/>
          <w:lang w:val="en-US"/>
        </w:rPr>
        <w:t>Process</w:t>
      </w:r>
      <w:r w:rsidRPr="008E4C13">
        <w:rPr>
          <w:rFonts w:ascii="Cambria"/>
          <w:i/>
          <w:spacing w:val="64"/>
          <w:w w:val="150"/>
          <w:lang w:val="en-US"/>
        </w:rPr>
        <w:t xml:space="preserve"> </w:t>
      </w:r>
      <w:r w:rsidRPr="008E4C13">
        <w:rPr>
          <w:rFonts w:ascii="Cambria"/>
          <w:i/>
          <w:w w:val="115"/>
          <w:lang w:val="en-US"/>
        </w:rPr>
        <w:t>an</w:t>
      </w:r>
      <w:r w:rsidRPr="008E4C13">
        <w:rPr>
          <w:rFonts w:ascii="Cambria"/>
          <w:i/>
          <w:spacing w:val="66"/>
          <w:w w:val="150"/>
          <w:lang w:val="en-US"/>
        </w:rPr>
        <w:t xml:space="preserve"> </w:t>
      </w:r>
      <w:r w:rsidRPr="008E4C13">
        <w:rPr>
          <w:rFonts w:ascii="Cambria"/>
          <w:i/>
          <w:spacing w:val="14"/>
          <w:w w:val="115"/>
          <w:lang w:val="en-US"/>
        </w:rPr>
        <w:t>image</w:t>
      </w:r>
      <w:r w:rsidRPr="008E4C13">
        <w:rPr>
          <w:rFonts w:ascii="Cambria"/>
          <w:i/>
          <w:spacing w:val="67"/>
          <w:w w:val="150"/>
          <w:lang w:val="en-US"/>
        </w:rPr>
        <w:t xml:space="preserve"> </w:t>
      </w:r>
      <w:r w:rsidRPr="008E4C13">
        <w:rPr>
          <w:rFonts w:ascii="Cambria"/>
          <w:i/>
          <w:w w:val="115"/>
          <w:lang w:val="en-US"/>
        </w:rPr>
        <w:t>to</w:t>
      </w:r>
      <w:r w:rsidRPr="008E4C13">
        <w:rPr>
          <w:rFonts w:ascii="Cambria"/>
          <w:i/>
          <w:spacing w:val="67"/>
          <w:w w:val="150"/>
          <w:lang w:val="en-US"/>
        </w:rPr>
        <w:t xml:space="preserve"> </w:t>
      </w:r>
      <w:r w:rsidRPr="008E4C13">
        <w:rPr>
          <w:rFonts w:ascii="Cambria"/>
          <w:i/>
          <w:spacing w:val="15"/>
          <w:w w:val="115"/>
          <w:lang w:val="en-US"/>
        </w:rPr>
        <w:t>detect</w:t>
      </w:r>
      <w:r w:rsidRPr="008E4C13">
        <w:rPr>
          <w:rFonts w:ascii="Cambria"/>
          <w:i/>
          <w:spacing w:val="71"/>
          <w:w w:val="150"/>
          <w:lang w:val="en-US"/>
        </w:rPr>
        <w:t xml:space="preserve"> </w:t>
      </w:r>
      <w:r w:rsidRPr="008E4C13">
        <w:rPr>
          <w:rFonts w:ascii="Cambria"/>
          <w:i/>
          <w:spacing w:val="16"/>
          <w:w w:val="130"/>
          <w:lang w:val="en-US"/>
        </w:rPr>
        <w:t>circles</w:t>
      </w:r>
      <w:r w:rsidRPr="008E4C13">
        <w:rPr>
          <w:rFonts w:ascii="Cambria"/>
          <w:i/>
          <w:spacing w:val="79"/>
          <w:w w:val="130"/>
          <w:lang w:val="en-US"/>
        </w:rPr>
        <w:t xml:space="preserve"> </w:t>
      </w:r>
      <w:r w:rsidRPr="008E4C13">
        <w:rPr>
          <w:rFonts w:ascii="Cambria"/>
          <w:i/>
          <w:spacing w:val="10"/>
          <w:w w:val="115"/>
          <w:lang w:val="en-US"/>
        </w:rPr>
        <w:t>and</w:t>
      </w:r>
      <w:r w:rsidRPr="008E4C13">
        <w:rPr>
          <w:rFonts w:ascii="Cambria"/>
          <w:i/>
          <w:spacing w:val="69"/>
          <w:w w:val="150"/>
          <w:lang w:val="en-US"/>
        </w:rPr>
        <w:t xml:space="preserve"> </w:t>
      </w:r>
      <w:r w:rsidRPr="008E4C13">
        <w:rPr>
          <w:rFonts w:ascii="Cambria"/>
          <w:i/>
          <w:spacing w:val="15"/>
          <w:w w:val="115"/>
          <w:lang w:val="en-US"/>
        </w:rPr>
        <w:t>return</w:t>
      </w:r>
      <w:r w:rsidRPr="008E4C13">
        <w:rPr>
          <w:rFonts w:ascii="Cambria"/>
          <w:i/>
          <w:spacing w:val="63"/>
          <w:w w:val="150"/>
          <w:lang w:val="en-US"/>
        </w:rPr>
        <w:t xml:space="preserve"> </w:t>
      </w:r>
      <w:r w:rsidRPr="008E4C13">
        <w:rPr>
          <w:rFonts w:ascii="Cambria"/>
          <w:i/>
          <w:w w:val="115"/>
          <w:lang w:val="en-US"/>
        </w:rPr>
        <w:t>a</w:t>
      </w:r>
      <w:r w:rsidRPr="008E4C13">
        <w:rPr>
          <w:rFonts w:ascii="Cambria"/>
          <w:i/>
          <w:spacing w:val="65"/>
          <w:w w:val="150"/>
          <w:lang w:val="en-US"/>
        </w:rPr>
        <w:t xml:space="preserve"> </w:t>
      </w:r>
      <w:r w:rsidRPr="008E4C13">
        <w:rPr>
          <w:rFonts w:ascii="Cambria"/>
          <w:i/>
          <w:spacing w:val="15"/>
          <w:w w:val="115"/>
          <w:lang w:val="en-US"/>
        </w:rPr>
        <w:t>Data</w:t>
      </w:r>
      <w:r w:rsidRPr="008E4C13">
        <w:rPr>
          <w:rFonts w:ascii="Cambria"/>
          <w:i/>
          <w:spacing w:val="-36"/>
          <w:w w:val="115"/>
          <w:lang w:val="en-US"/>
        </w:rPr>
        <w:t xml:space="preserve"> </w:t>
      </w:r>
      <w:r w:rsidRPr="008E4C13">
        <w:rPr>
          <w:rFonts w:ascii="Cambria"/>
          <w:i/>
          <w:spacing w:val="16"/>
          <w:w w:val="115"/>
          <w:lang w:val="en-US"/>
        </w:rPr>
        <w:t>Frame</w:t>
      </w:r>
      <w:r w:rsidRPr="008E4C13">
        <w:rPr>
          <w:rFonts w:ascii="Cambria"/>
          <w:i/>
          <w:spacing w:val="73"/>
          <w:w w:val="150"/>
          <w:lang w:val="en-US"/>
        </w:rPr>
        <w:t xml:space="preserve"> </w:t>
      </w:r>
      <w:r w:rsidRPr="008E4C13">
        <w:rPr>
          <w:rFonts w:ascii="Cambria"/>
          <w:i/>
          <w:spacing w:val="18"/>
          <w:w w:val="115"/>
          <w:lang w:val="en-US"/>
        </w:rPr>
        <w:t>containing</w:t>
      </w:r>
      <w:r w:rsidRPr="008E4C13">
        <w:rPr>
          <w:rFonts w:ascii="Cambria"/>
          <w:i/>
          <w:spacing w:val="72"/>
          <w:w w:val="150"/>
          <w:lang w:val="en-US"/>
        </w:rPr>
        <w:t xml:space="preserve"> </w:t>
      </w:r>
      <w:proofErr w:type="gramStart"/>
      <w:r w:rsidRPr="008E4C13">
        <w:rPr>
          <w:rFonts w:ascii="Cambria"/>
          <w:i/>
          <w:spacing w:val="4"/>
          <w:w w:val="130"/>
          <w:lang w:val="en-US"/>
        </w:rPr>
        <w:t>ci</w:t>
      </w:r>
      <w:proofErr w:type="gramEnd"/>
    </w:p>
    <w:p w14:paraId="2A7B6B5A" w14:textId="77777777" w:rsidR="00854AE3" w:rsidRPr="008E4C13" w:rsidRDefault="00854AE3">
      <w:pPr>
        <w:pStyle w:val="Textkrper"/>
        <w:spacing w:before="26"/>
        <w:rPr>
          <w:rFonts w:ascii="Cambria"/>
          <w:i/>
          <w:sz w:val="22"/>
          <w:lang w:val="en-US"/>
        </w:rPr>
      </w:pPr>
    </w:p>
    <w:p w14:paraId="5BD23336" w14:textId="77777777" w:rsidR="00854AE3" w:rsidRPr="008E4C13" w:rsidRDefault="006C76DB">
      <w:pPr>
        <w:ind w:left="1085"/>
        <w:rPr>
          <w:rFonts w:ascii="Cambria"/>
          <w:i/>
          <w:lang w:val="en-US"/>
        </w:rPr>
      </w:pPr>
      <w:proofErr w:type="spellStart"/>
      <w:r w:rsidRPr="008E4C13">
        <w:rPr>
          <w:rFonts w:ascii="Cambria"/>
          <w:i/>
          <w:spacing w:val="14"/>
          <w:w w:val="130"/>
          <w:lang w:val="en-US"/>
        </w:rPr>
        <w:t>Args</w:t>
      </w:r>
      <w:proofErr w:type="spellEnd"/>
      <w:r w:rsidRPr="008E4C13">
        <w:rPr>
          <w:rFonts w:ascii="Cambria"/>
          <w:i/>
          <w:spacing w:val="14"/>
          <w:w w:val="130"/>
          <w:lang w:val="en-US"/>
        </w:rPr>
        <w:t>:</w:t>
      </w:r>
    </w:p>
    <w:p w14:paraId="2A037E74" w14:textId="77777777" w:rsidR="00854AE3" w:rsidRPr="008E4C13" w:rsidRDefault="006C76DB">
      <w:pPr>
        <w:spacing w:before="13"/>
        <w:ind w:left="1628"/>
        <w:rPr>
          <w:rFonts w:ascii="Cambria"/>
          <w:i/>
          <w:lang w:val="en-US"/>
        </w:rPr>
      </w:pPr>
      <w:proofErr w:type="spellStart"/>
      <w:r w:rsidRPr="008E4C13">
        <w:rPr>
          <w:rFonts w:ascii="Cambria"/>
          <w:i/>
          <w:spacing w:val="18"/>
          <w:w w:val="115"/>
          <w:lang w:val="en-US"/>
        </w:rPr>
        <w:t>image_name</w:t>
      </w:r>
      <w:proofErr w:type="spellEnd"/>
      <w:r w:rsidRPr="008E4C13">
        <w:rPr>
          <w:rFonts w:ascii="Cambria"/>
          <w:i/>
          <w:spacing w:val="62"/>
          <w:w w:val="120"/>
          <w:lang w:val="en-US"/>
        </w:rPr>
        <w:t xml:space="preserve"> </w:t>
      </w:r>
      <w:proofErr w:type="gramStart"/>
      <w:r w:rsidRPr="008E4C13">
        <w:rPr>
          <w:rFonts w:ascii="Cambria"/>
          <w:i/>
          <w:w w:val="120"/>
          <w:lang w:val="en-US"/>
        </w:rPr>
        <w:t>(</w:t>
      </w:r>
      <w:r w:rsidRPr="008E4C13">
        <w:rPr>
          <w:rFonts w:ascii="Cambria"/>
          <w:i/>
          <w:spacing w:val="-31"/>
          <w:w w:val="120"/>
          <w:lang w:val="en-US"/>
        </w:rPr>
        <w:t xml:space="preserve"> </w:t>
      </w:r>
      <w:r w:rsidRPr="008E4C13">
        <w:rPr>
          <w:rFonts w:ascii="Cambria"/>
          <w:i/>
          <w:spacing w:val="15"/>
          <w:w w:val="125"/>
          <w:lang w:val="en-US"/>
        </w:rPr>
        <w:t>str</w:t>
      </w:r>
      <w:proofErr w:type="gramEnd"/>
      <w:r w:rsidRPr="008E4C13">
        <w:rPr>
          <w:rFonts w:ascii="Cambria"/>
          <w:i/>
          <w:spacing w:val="15"/>
          <w:w w:val="125"/>
          <w:lang w:val="en-US"/>
        </w:rPr>
        <w:t>):</w:t>
      </w:r>
      <w:r w:rsidRPr="008E4C13">
        <w:rPr>
          <w:rFonts w:ascii="Cambria"/>
          <w:i/>
          <w:spacing w:val="66"/>
          <w:w w:val="125"/>
          <w:lang w:val="en-US"/>
        </w:rPr>
        <w:t xml:space="preserve"> </w:t>
      </w:r>
      <w:r w:rsidRPr="008E4C13">
        <w:rPr>
          <w:rFonts w:ascii="Cambria"/>
          <w:i/>
          <w:spacing w:val="10"/>
          <w:w w:val="120"/>
          <w:lang w:val="en-US"/>
        </w:rPr>
        <w:t>The</w:t>
      </w:r>
      <w:r w:rsidRPr="008E4C13">
        <w:rPr>
          <w:rFonts w:ascii="Cambria"/>
          <w:i/>
          <w:spacing w:val="73"/>
          <w:w w:val="120"/>
          <w:lang w:val="en-US"/>
        </w:rPr>
        <w:t xml:space="preserve"> </w:t>
      </w:r>
      <w:r w:rsidRPr="008E4C13">
        <w:rPr>
          <w:rFonts w:ascii="Cambria"/>
          <w:i/>
          <w:spacing w:val="17"/>
          <w:w w:val="120"/>
          <w:lang w:val="en-US"/>
        </w:rPr>
        <w:t>filename</w:t>
      </w:r>
      <w:r w:rsidRPr="008E4C13">
        <w:rPr>
          <w:rFonts w:ascii="Cambria"/>
          <w:i/>
          <w:spacing w:val="72"/>
          <w:w w:val="120"/>
          <w:lang w:val="en-US"/>
        </w:rPr>
        <w:t xml:space="preserve"> </w:t>
      </w:r>
      <w:r w:rsidRPr="008E4C13">
        <w:rPr>
          <w:rFonts w:ascii="Cambria"/>
          <w:i/>
          <w:w w:val="120"/>
          <w:lang w:val="en-US"/>
        </w:rPr>
        <w:t>of</w:t>
      </w:r>
      <w:r w:rsidRPr="008E4C13">
        <w:rPr>
          <w:rFonts w:ascii="Cambria"/>
          <w:i/>
          <w:spacing w:val="68"/>
          <w:w w:val="120"/>
          <w:lang w:val="en-US"/>
        </w:rPr>
        <w:t xml:space="preserve"> </w:t>
      </w:r>
      <w:r w:rsidRPr="008E4C13">
        <w:rPr>
          <w:rFonts w:ascii="Cambria"/>
          <w:i/>
          <w:spacing w:val="10"/>
          <w:w w:val="120"/>
          <w:lang w:val="en-US"/>
        </w:rPr>
        <w:t>the</w:t>
      </w:r>
      <w:r w:rsidRPr="008E4C13">
        <w:rPr>
          <w:rFonts w:ascii="Cambria"/>
          <w:i/>
          <w:spacing w:val="73"/>
          <w:w w:val="120"/>
          <w:lang w:val="en-US"/>
        </w:rPr>
        <w:t xml:space="preserve"> </w:t>
      </w:r>
      <w:r w:rsidRPr="008E4C13">
        <w:rPr>
          <w:rFonts w:ascii="Cambria"/>
          <w:i/>
          <w:spacing w:val="14"/>
          <w:w w:val="120"/>
          <w:lang w:val="en-US"/>
        </w:rPr>
        <w:t>image</w:t>
      </w:r>
      <w:r w:rsidRPr="008E4C13">
        <w:rPr>
          <w:rFonts w:ascii="Cambria"/>
          <w:i/>
          <w:spacing w:val="70"/>
          <w:w w:val="120"/>
          <w:lang w:val="en-US"/>
        </w:rPr>
        <w:t xml:space="preserve"> </w:t>
      </w:r>
      <w:r w:rsidRPr="008E4C13">
        <w:rPr>
          <w:rFonts w:ascii="Cambria"/>
          <w:i/>
          <w:w w:val="120"/>
          <w:lang w:val="en-US"/>
        </w:rPr>
        <w:t>to</w:t>
      </w:r>
      <w:r w:rsidRPr="008E4C13">
        <w:rPr>
          <w:rFonts w:ascii="Cambria"/>
          <w:i/>
          <w:spacing w:val="71"/>
          <w:w w:val="120"/>
          <w:lang w:val="en-US"/>
        </w:rPr>
        <w:t xml:space="preserve"> </w:t>
      </w:r>
      <w:r w:rsidRPr="008E4C13">
        <w:rPr>
          <w:rFonts w:ascii="Cambria"/>
          <w:i/>
          <w:spacing w:val="16"/>
          <w:w w:val="120"/>
          <w:lang w:val="en-US"/>
        </w:rPr>
        <w:t>process.</w:t>
      </w:r>
    </w:p>
    <w:p w14:paraId="6316E7D4" w14:textId="77777777" w:rsidR="00854AE3" w:rsidRPr="008E4C13" w:rsidRDefault="00854AE3">
      <w:pPr>
        <w:pStyle w:val="Textkrper"/>
        <w:spacing w:before="26"/>
        <w:rPr>
          <w:rFonts w:ascii="Cambria"/>
          <w:i/>
          <w:sz w:val="22"/>
          <w:lang w:val="en-US"/>
        </w:rPr>
      </w:pPr>
    </w:p>
    <w:p w14:paraId="00C898FF" w14:textId="77777777" w:rsidR="00854AE3" w:rsidRPr="008E4C13" w:rsidRDefault="006C76DB">
      <w:pPr>
        <w:ind w:left="1086"/>
        <w:rPr>
          <w:rFonts w:ascii="Cambria"/>
          <w:i/>
          <w:lang w:val="en-US"/>
        </w:rPr>
      </w:pPr>
      <w:r w:rsidRPr="008E4C13">
        <w:rPr>
          <w:rFonts w:ascii="Cambria"/>
          <w:i/>
          <w:spacing w:val="16"/>
          <w:w w:val="125"/>
          <w:lang w:val="en-US"/>
        </w:rPr>
        <w:t>Returns:</w:t>
      </w:r>
    </w:p>
    <w:p w14:paraId="2AA20E1C" w14:textId="77777777" w:rsidR="00854AE3" w:rsidRPr="008E4C13" w:rsidRDefault="006C76DB">
      <w:pPr>
        <w:spacing w:before="13"/>
        <w:ind w:left="1627"/>
        <w:rPr>
          <w:rFonts w:ascii="Cambria"/>
          <w:i/>
          <w:lang w:val="en-US"/>
        </w:rPr>
      </w:pPr>
      <w:r w:rsidRPr="008E4C13">
        <w:rPr>
          <w:rFonts w:ascii="Cambria"/>
          <w:i/>
          <w:spacing w:val="17"/>
          <w:w w:val="110"/>
          <w:lang w:val="en-US"/>
        </w:rPr>
        <w:t>pandas.</w:t>
      </w:r>
      <w:r w:rsidRPr="008E4C13">
        <w:rPr>
          <w:rFonts w:ascii="Cambria"/>
          <w:i/>
          <w:spacing w:val="-22"/>
          <w:w w:val="110"/>
          <w:lang w:val="en-US"/>
        </w:rPr>
        <w:t xml:space="preserve"> </w:t>
      </w:r>
      <w:r w:rsidRPr="008E4C13">
        <w:rPr>
          <w:rFonts w:ascii="Cambria"/>
          <w:i/>
          <w:spacing w:val="15"/>
          <w:w w:val="110"/>
          <w:lang w:val="en-US"/>
        </w:rPr>
        <w:t>Data</w:t>
      </w:r>
      <w:r w:rsidRPr="008E4C13">
        <w:rPr>
          <w:rFonts w:ascii="Cambria"/>
          <w:i/>
          <w:spacing w:val="-34"/>
          <w:w w:val="110"/>
          <w:lang w:val="en-US"/>
        </w:rPr>
        <w:t xml:space="preserve"> </w:t>
      </w:r>
      <w:r w:rsidRPr="008E4C13">
        <w:rPr>
          <w:rFonts w:ascii="Cambria"/>
          <w:i/>
          <w:spacing w:val="18"/>
          <w:w w:val="110"/>
          <w:lang w:val="en-US"/>
        </w:rPr>
        <w:t>Frame:</w:t>
      </w:r>
      <w:r w:rsidRPr="008E4C13">
        <w:rPr>
          <w:rFonts w:ascii="Cambria"/>
          <w:i/>
          <w:spacing w:val="78"/>
          <w:w w:val="150"/>
          <w:lang w:val="en-US"/>
        </w:rPr>
        <w:t xml:space="preserve"> </w:t>
      </w:r>
      <w:r w:rsidRPr="008E4C13">
        <w:rPr>
          <w:rFonts w:ascii="Cambria"/>
          <w:i/>
          <w:spacing w:val="15"/>
          <w:w w:val="110"/>
          <w:lang w:val="en-US"/>
        </w:rPr>
        <w:t>Data</w:t>
      </w:r>
      <w:r w:rsidRPr="008E4C13">
        <w:rPr>
          <w:rFonts w:ascii="Cambria"/>
          <w:i/>
          <w:spacing w:val="-33"/>
          <w:w w:val="110"/>
          <w:lang w:val="en-US"/>
        </w:rPr>
        <w:t xml:space="preserve"> </w:t>
      </w:r>
      <w:proofErr w:type="gramStart"/>
      <w:r w:rsidRPr="008E4C13">
        <w:rPr>
          <w:rFonts w:ascii="Cambria"/>
          <w:i/>
          <w:spacing w:val="16"/>
          <w:w w:val="110"/>
          <w:lang w:val="en-US"/>
        </w:rPr>
        <w:t>Frame</w:t>
      </w:r>
      <w:r w:rsidRPr="008E4C13">
        <w:rPr>
          <w:rFonts w:ascii="Cambria"/>
          <w:i/>
          <w:spacing w:val="29"/>
          <w:w w:val="110"/>
          <w:lang w:val="en-US"/>
        </w:rPr>
        <w:t xml:space="preserve">  </w:t>
      </w:r>
      <w:r w:rsidRPr="008E4C13">
        <w:rPr>
          <w:rFonts w:ascii="Cambria"/>
          <w:i/>
          <w:spacing w:val="18"/>
          <w:w w:val="110"/>
          <w:lang w:val="en-US"/>
        </w:rPr>
        <w:t>containing</w:t>
      </w:r>
      <w:proofErr w:type="gramEnd"/>
      <w:r w:rsidRPr="008E4C13">
        <w:rPr>
          <w:rFonts w:ascii="Cambria"/>
          <w:i/>
          <w:spacing w:val="29"/>
          <w:w w:val="110"/>
          <w:lang w:val="en-US"/>
        </w:rPr>
        <w:t xml:space="preserve">  </w:t>
      </w:r>
      <w:r w:rsidRPr="008E4C13">
        <w:rPr>
          <w:rFonts w:ascii="Cambria"/>
          <w:i/>
          <w:spacing w:val="15"/>
          <w:w w:val="110"/>
          <w:lang w:val="en-US"/>
        </w:rPr>
        <w:t>circle</w:t>
      </w:r>
      <w:r w:rsidRPr="008E4C13">
        <w:rPr>
          <w:rFonts w:ascii="Cambria"/>
          <w:i/>
          <w:spacing w:val="27"/>
          <w:w w:val="110"/>
          <w:lang w:val="en-US"/>
        </w:rPr>
        <w:t xml:space="preserve">  </w:t>
      </w:r>
      <w:r w:rsidRPr="008E4C13">
        <w:rPr>
          <w:rFonts w:ascii="Cambria"/>
          <w:i/>
          <w:spacing w:val="12"/>
          <w:w w:val="110"/>
          <w:lang w:val="en-US"/>
        </w:rPr>
        <w:t>data.</w:t>
      </w:r>
    </w:p>
    <w:p w14:paraId="260406BD" w14:textId="77777777" w:rsidR="00854AE3" w:rsidRPr="008E4C13" w:rsidRDefault="006C76DB">
      <w:pPr>
        <w:spacing w:before="13"/>
        <w:ind w:left="1083"/>
        <w:rPr>
          <w:rFonts w:ascii="Cambria"/>
          <w:i/>
          <w:lang w:val="en-US"/>
        </w:rPr>
      </w:pPr>
      <w:r w:rsidRPr="008E4C13">
        <w:rPr>
          <w:rFonts w:ascii="Cambria"/>
          <w:i/>
          <w:spacing w:val="5"/>
          <w:w w:val="130"/>
          <w:lang w:val="en-US"/>
        </w:rPr>
        <w:t>"""</w:t>
      </w:r>
    </w:p>
    <w:p w14:paraId="03835958" w14:textId="77777777" w:rsidR="00854AE3" w:rsidRPr="008E4C13" w:rsidRDefault="006C76DB">
      <w:pPr>
        <w:spacing w:before="13" w:line="248" w:lineRule="exact"/>
        <w:ind w:left="1078"/>
        <w:rPr>
          <w:rFonts w:ascii="Cambria"/>
          <w:i/>
          <w:lang w:val="en-US"/>
        </w:rPr>
      </w:pPr>
      <w:r w:rsidRPr="008E4C13">
        <w:rPr>
          <w:rFonts w:ascii="Cambria"/>
          <w:i/>
          <w:w w:val="105"/>
          <w:lang w:val="en-US"/>
        </w:rPr>
        <w:t>#</w:t>
      </w:r>
      <w:r w:rsidRPr="008E4C13">
        <w:rPr>
          <w:rFonts w:ascii="Cambria"/>
          <w:i/>
          <w:spacing w:val="25"/>
          <w:w w:val="105"/>
          <w:lang w:val="en-US"/>
        </w:rPr>
        <w:t xml:space="preserve">  </w:t>
      </w:r>
      <w:proofErr w:type="gramStart"/>
      <w:r w:rsidRPr="008E4C13">
        <w:rPr>
          <w:rFonts w:ascii="Cambria"/>
          <w:i/>
          <w:spacing w:val="13"/>
          <w:w w:val="105"/>
          <w:lang w:val="en-US"/>
        </w:rPr>
        <w:t>Load</w:t>
      </w:r>
      <w:r w:rsidRPr="008E4C13">
        <w:rPr>
          <w:rFonts w:ascii="Cambria"/>
          <w:i/>
          <w:spacing w:val="29"/>
          <w:w w:val="105"/>
          <w:lang w:val="en-US"/>
        </w:rPr>
        <w:t xml:space="preserve">  </w:t>
      </w:r>
      <w:r w:rsidRPr="008E4C13">
        <w:rPr>
          <w:rFonts w:ascii="Cambria"/>
          <w:i/>
          <w:spacing w:val="10"/>
          <w:w w:val="105"/>
          <w:lang w:val="en-US"/>
        </w:rPr>
        <w:t>the</w:t>
      </w:r>
      <w:proofErr w:type="gramEnd"/>
      <w:r w:rsidRPr="008E4C13">
        <w:rPr>
          <w:rFonts w:ascii="Cambria"/>
          <w:i/>
          <w:spacing w:val="30"/>
          <w:w w:val="105"/>
          <w:lang w:val="en-US"/>
        </w:rPr>
        <w:t xml:space="preserve">  </w:t>
      </w:r>
      <w:r w:rsidRPr="008E4C13">
        <w:rPr>
          <w:rFonts w:ascii="Cambria"/>
          <w:i/>
          <w:spacing w:val="12"/>
          <w:w w:val="105"/>
          <w:lang w:val="en-US"/>
        </w:rPr>
        <w:t>image</w:t>
      </w:r>
    </w:p>
    <w:p w14:paraId="6107242D" w14:textId="77777777" w:rsidR="00854AE3" w:rsidRPr="008E4C13" w:rsidRDefault="006C76DB">
      <w:pPr>
        <w:spacing w:line="328" w:lineRule="exact"/>
        <w:ind w:left="1085"/>
        <w:rPr>
          <w:rFonts w:ascii="Lucida Sans Unicode"/>
          <w:lang w:val="en-US"/>
        </w:rPr>
      </w:pPr>
      <w:r w:rsidRPr="008E4C13">
        <w:rPr>
          <w:rFonts w:ascii="Lucida Sans Unicode"/>
          <w:spacing w:val="14"/>
          <w:w w:val="90"/>
          <w:lang w:val="en-US"/>
        </w:rPr>
        <w:t>image</w:t>
      </w:r>
      <w:r w:rsidRPr="008E4C13">
        <w:rPr>
          <w:rFonts w:ascii="Lucida Sans Unicode"/>
          <w:spacing w:val="46"/>
          <w:lang w:val="en-US"/>
        </w:rPr>
        <w:t xml:space="preserve"> </w:t>
      </w:r>
      <w:r w:rsidRPr="008E4C13">
        <w:rPr>
          <w:rFonts w:ascii="Lucida Sans Unicode"/>
          <w:w w:val="90"/>
          <w:lang w:val="en-US"/>
        </w:rPr>
        <w:t>=</w:t>
      </w:r>
      <w:r w:rsidRPr="008E4C13">
        <w:rPr>
          <w:rFonts w:ascii="Lucida Sans Unicode"/>
          <w:spacing w:val="75"/>
          <w:lang w:val="en-US"/>
        </w:rPr>
        <w:t xml:space="preserve"> </w:t>
      </w:r>
      <w:r w:rsidRPr="008E4C13">
        <w:rPr>
          <w:rFonts w:ascii="Lucida Sans Unicode"/>
          <w:spacing w:val="10"/>
          <w:w w:val="90"/>
          <w:lang w:val="en-US"/>
        </w:rPr>
        <w:t>cv</w:t>
      </w:r>
      <w:proofErr w:type="gramStart"/>
      <w:r w:rsidRPr="008E4C13">
        <w:rPr>
          <w:rFonts w:ascii="Lucida Sans Unicode"/>
          <w:spacing w:val="10"/>
          <w:w w:val="90"/>
          <w:lang w:val="en-US"/>
        </w:rPr>
        <w:t>2</w:t>
      </w:r>
      <w:r w:rsidRPr="008E4C13">
        <w:rPr>
          <w:rFonts w:ascii="Lucida Sans Unicode"/>
          <w:spacing w:val="-35"/>
          <w:w w:val="90"/>
          <w:lang w:val="en-US"/>
        </w:rPr>
        <w:t xml:space="preserve"> </w:t>
      </w:r>
      <w:r w:rsidRPr="008E4C13">
        <w:rPr>
          <w:rFonts w:ascii="Lucida Sans Unicode"/>
          <w:w w:val="90"/>
          <w:lang w:val="en-US"/>
        </w:rPr>
        <w:t>.</w:t>
      </w:r>
      <w:proofErr w:type="gramEnd"/>
      <w:r w:rsidRPr="008E4C13">
        <w:rPr>
          <w:rFonts w:ascii="Lucida Sans Unicode"/>
          <w:spacing w:val="-32"/>
          <w:w w:val="90"/>
          <w:lang w:val="en-US"/>
        </w:rPr>
        <w:t xml:space="preserve"> </w:t>
      </w:r>
      <w:proofErr w:type="spellStart"/>
      <w:r w:rsidRPr="008E4C13">
        <w:rPr>
          <w:rFonts w:ascii="Lucida Sans Unicode"/>
          <w:spacing w:val="15"/>
          <w:w w:val="90"/>
          <w:lang w:val="en-US"/>
        </w:rPr>
        <w:t>imread</w:t>
      </w:r>
      <w:proofErr w:type="spellEnd"/>
      <w:r w:rsidRPr="008E4C13">
        <w:rPr>
          <w:rFonts w:ascii="Lucida Sans Unicode"/>
          <w:spacing w:val="-33"/>
          <w:w w:val="90"/>
          <w:lang w:val="en-US"/>
        </w:rPr>
        <w:t xml:space="preserve"> </w:t>
      </w:r>
      <w:proofErr w:type="gramStart"/>
      <w:r w:rsidRPr="008E4C13">
        <w:rPr>
          <w:rFonts w:ascii="Lucida Sans Unicode"/>
          <w:w w:val="90"/>
          <w:lang w:val="en-US"/>
        </w:rPr>
        <w:t>(</w:t>
      </w:r>
      <w:r w:rsidRPr="008E4C13">
        <w:rPr>
          <w:rFonts w:ascii="Lucida Sans Unicode"/>
          <w:spacing w:val="-33"/>
          <w:w w:val="90"/>
          <w:lang w:val="en-US"/>
        </w:rPr>
        <w:t xml:space="preserve"> </w:t>
      </w:r>
      <w:proofErr w:type="spellStart"/>
      <w:r w:rsidRPr="008E4C13">
        <w:rPr>
          <w:rFonts w:ascii="Lucida Sans Unicode"/>
          <w:spacing w:val="16"/>
          <w:w w:val="90"/>
          <w:lang w:val="en-US"/>
        </w:rPr>
        <w:t>image</w:t>
      </w:r>
      <w:proofErr w:type="gramEnd"/>
      <w:r w:rsidRPr="008E4C13">
        <w:rPr>
          <w:rFonts w:ascii="Lucida Sans Unicode"/>
          <w:spacing w:val="16"/>
          <w:w w:val="90"/>
          <w:lang w:val="en-US"/>
        </w:rPr>
        <w:t>_name</w:t>
      </w:r>
      <w:proofErr w:type="spellEnd"/>
      <w:r w:rsidRPr="008E4C13">
        <w:rPr>
          <w:rFonts w:ascii="Lucida Sans Unicode"/>
          <w:spacing w:val="-14"/>
          <w:w w:val="90"/>
          <w:lang w:val="en-US"/>
        </w:rPr>
        <w:t xml:space="preserve"> </w:t>
      </w:r>
      <w:r w:rsidRPr="008E4C13">
        <w:rPr>
          <w:rFonts w:ascii="Lucida Sans Unicode"/>
          <w:w w:val="90"/>
          <w:lang w:val="en-US"/>
        </w:rPr>
        <w:t>,</w:t>
      </w:r>
      <w:r w:rsidRPr="008E4C13">
        <w:rPr>
          <w:rFonts w:ascii="Lucida Sans Unicode"/>
          <w:spacing w:val="74"/>
          <w:lang w:val="en-US"/>
        </w:rPr>
        <w:t xml:space="preserve"> </w:t>
      </w:r>
      <w:r w:rsidRPr="008E4C13">
        <w:rPr>
          <w:rFonts w:ascii="Lucida Sans Unicode"/>
          <w:spacing w:val="10"/>
          <w:w w:val="90"/>
          <w:lang w:val="en-US"/>
        </w:rPr>
        <w:t>cv2</w:t>
      </w:r>
      <w:r w:rsidRPr="008E4C13">
        <w:rPr>
          <w:rFonts w:ascii="Lucida Sans Unicode"/>
          <w:spacing w:val="-35"/>
          <w:w w:val="90"/>
          <w:lang w:val="en-US"/>
        </w:rPr>
        <w:t xml:space="preserve"> </w:t>
      </w:r>
      <w:r w:rsidRPr="008E4C13">
        <w:rPr>
          <w:rFonts w:ascii="Lucida Sans Unicode"/>
          <w:w w:val="90"/>
          <w:lang w:val="en-US"/>
        </w:rPr>
        <w:t>.</w:t>
      </w:r>
      <w:r w:rsidRPr="008E4C13">
        <w:rPr>
          <w:rFonts w:ascii="Lucida Sans Unicode"/>
          <w:spacing w:val="-31"/>
          <w:w w:val="90"/>
          <w:lang w:val="en-US"/>
        </w:rPr>
        <w:t xml:space="preserve"> </w:t>
      </w:r>
      <w:r w:rsidRPr="008E4C13">
        <w:rPr>
          <w:rFonts w:ascii="Lucida Sans Unicode"/>
          <w:spacing w:val="19"/>
          <w:w w:val="90"/>
          <w:lang w:val="en-US"/>
        </w:rPr>
        <w:t>IMREAD_</w:t>
      </w:r>
      <w:proofErr w:type="gramStart"/>
      <w:r w:rsidRPr="008E4C13">
        <w:rPr>
          <w:rFonts w:ascii="Lucida Sans Unicode"/>
          <w:spacing w:val="19"/>
          <w:w w:val="90"/>
          <w:lang w:val="en-US"/>
        </w:rPr>
        <w:t>GRAYSCALE</w:t>
      </w:r>
      <w:r w:rsidRPr="008E4C13">
        <w:rPr>
          <w:rFonts w:ascii="Lucida Sans Unicode"/>
          <w:spacing w:val="-31"/>
          <w:w w:val="90"/>
          <w:lang w:val="en-US"/>
        </w:rPr>
        <w:t xml:space="preserve"> </w:t>
      </w:r>
      <w:r w:rsidRPr="008E4C13">
        <w:rPr>
          <w:rFonts w:ascii="Lucida Sans Unicode"/>
          <w:spacing w:val="-10"/>
          <w:w w:val="90"/>
          <w:lang w:val="en-US"/>
        </w:rPr>
        <w:t>)</w:t>
      </w:r>
      <w:proofErr w:type="gramEnd"/>
    </w:p>
    <w:p w14:paraId="6A03B211" w14:textId="77777777" w:rsidR="00854AE3" w:rsidRPr="008E4C13" w:rsidRDefault="00854AE3">
      <w:pPr>
        <w:spacing w:line="328" w:lineRule="exact"/>
        <w:rPr>
          <w:rFonts w:ascii="Lucida Sans Unicode"/>
          <w:lang w:val="en-US"/>
        </w:rPr>
        <w:sectPr w:rsidR="00854AE3" w:rsidRPr="008E4C13">
          <w:pgSz w:w="11910" w:h="16840"/>
          <w:pgMar w:top="1920" w:right="0" w:bottom="2640" w:left="1260" w:header="1033" w:footer="2458" w:gutter="0"/>
          <w:cols w:space="720"/>
        </w:sectPr>
      </w:pPr>
    </w:p>
    <w:p w14:paraId="2AD324EC" w14:textId="77777777" w:rsidR="00854AE3" w:rsidRPr="008E4C13" w:rsidRDefault="00854AE3">
      <w:pPr>
        <w:pStyle w:val="Textkrper"/>
        <w:spacing w:before="63"/>
        <w:rPr>
          <w:rFonts w:ascii="Lucida Sans Unicode"/>
          <w:sz w:val="22"/>
          <w:lang w:val="en-US"/>
        </w:rPr>
      </w:pPr>
    </w:p>
    <w:p w14:paraId="013C370C" w14:textId="77777777" w:rsidR="00854AE3" w:rsidRPr="008E4C13" w:rsidRDefault="006C76DB">
      <w:pPr>
        <w:spacing w:line="248" w:lineRule="exact"/>
        <w:ind w:left="1078"/>
        <w:rPr>
          <w:rFonts w:ascii="Cambria"/>
          <w:i/>
          <w:lang w:val="en-US"/>
        </w:rPr>
      </w:pPr>
      <w:r w:rsidRPr="008E4C13">
        <w:rPr>
          <w:rFonts w:ascii="Cambria"/>
          <w:i/>
          <w:w w:val="110"/>
          <w:lang w:val="en-US"/>
        </w:rPr>
        <w:t>#</w:t>
      </w:r>
      <w:r w:rsidRPr="008E4C13">
        <w:rPr>
          <w:rFonts w:ascii="Cambria"/>
          <w:i/>
          <w:spacing w:val="79"/>
          <w:w w:val="115"/>
          <w:lang w:val="en-US"/>
        </w:rPr>
        <w:t xml:space="preserve"> </w:t>
      </w:r>
      <w:r w:rsidRPr="008E4C13">
        <w:rPr>
          <w:rFonts w:ascii="Cambria"/>
          <w:i/>
          <w:spacing w:val="15"/>
          <w:w w:val="115"/>
          <w:lang w:val="en-US"/>
        </w:rPr>
        <w:t>Invert</w:t>
      </w:r>
      <w:r w:rsidRPr="008E4C13">
        <w:rPr>
          <w:rFonts w:ascii="Cambria"/>
          <w:i/>
          <w:spacing w:val="75"/>
          <w:w w:val="150"/>
          <w:lang w:val="en-US"/>
        </w:rPr>
        <w:t xml:space="preserve"> </w:t>
      </w:r>
      <w:r w:rsidRPr="008E4C13">
        <w:rPr>
          <w:rFonts w:ascii="Cambria"/>
          <w:i/>
          <w:spacing w:val="10"/>
          <w:w w:val="115"/>
          <w:lang w:val="en-US"/>
        </w:rPr>
        <w:t>the</w:t>
      </w:r>
      <w:r w:rsidRPr="008E4C13">
        <w:rPr>
          <w:rFonts w:ascii="Cambria"/>
          <w:i/>
          <w:spacing w:val="75"/>
          <w:w w:val="150"/>
          <w:lang w:val="en-US"/>
        </w:rPr>
        <w:t xml:space="preserve"> </w:t>
      </w:r>
      <w:r w:rsidRPr="008E4C13">
        <w:rPr>
          <w:rFonts w:ascii="Cambria"/>
          <w:i/>
          <w:spacing w:val="14"/>
          <w:w w:val="115"/>
          <w:lang w:val="en-US"/>
        </w:rPr>
        <w:t>image</w:t>
      </w:r>
      <w:r w:rsidRPr="008E4C13">
        <w:rPr>
          <w:rFonts w:ascii="Cambria"/>
          <w:i/>
          <w:spacing w:val="70"/>
          <w:w w:val="150"/>
          <w:lang w:val="en-US"/>
        </w:rPr>
        <w:t xml:space="preserve"> </w:t>
      </w:r>
      <w:proofErr w:type="gramStart"/>
      <w:r w:rsidRPr="008E4C13">
        <w:rPr>
          <w:rFonts w:ascii="Cambria"/>
          <w:i/>
          <w:w w:val="115"/>
          <w:lang w:val="en-US"/>
        </w:rPr>
        <w:t>(</w:t>
      </w:r>
      <w:r w:rsidRPr="008E4C13">
        <w:rPr>
          <w:rFonts w:ascii="Cambria"/>
          <w:i/>
          <w:spacing w:val="-27"/>
          <w:w w:val="115"/>
          <w:lang w:val="en-US"/>
        </w:rPr>
        <w:t xml:space="preserve"> </w:t>
      </w:r>
      <w:r w:rsidRPr="008E4C13">
        <w:rPr>
          <w:rFonts w:ascii="Cambria"/>
          <w:i/>
          <w:spacing w:val="14"/>
          <w:w w:val="115"/>
          <w:lang w:val="en-US"/>
        </w:rPr>
        <w:t>since</w:t>
      </w:r>
      <w:proofErr w:type="gramEnd"/>
      <w:r w:rsidRPr="008E4C13">
        <w:rPr>
          <w:rFonts w:ascii="Cambria"/>
          <w:i/>
          <w:spacing w:val="76"/>
          <w:w w:val="150"/>
          <w:lang w:val="en-US"/>
        </w:rPr>
        <w:t xml:space="preserve"> </w:t>
      </w:r>
      <w:r w:rsidRPr="008E4C13">
        <w:rPr>
          <w:rFonts w:ascii="Cambria"/>
          <w:i/>
          <w:spacing w:val="14"/>
          <w:w w:val="115"/>
          <w:lang w:val="en-US"/>
        </w:rPr>
        <w:t>blobs</w:t>
      </w:r>
      <w:r w:rsidRPr="008E4C13">
        <w:rPr>
          <w:rFonts w:ascii="Cambria"/>
          <w:i/>
          <w:spacing w:val="76"/>
          <w:w w:val="150"/>
          <w:lang w:val="en-US"/>
        </w:rPr>
        <w:t xml:space="preserve"> </w:t>
      </w:r>
      <w:r w:rsidRPr="008E4C13">
        <w:rPr>
          <w:rFonts w:ascii="Cambria"/>
          <w:i/>
          <w:spacing w:val="10"/>
          <w:w w:val="115"/>
          <w:lang w:val="en-US"/>
        </w:rPr>
        <w:t>are</w:t>
      </w:r>
      <w:r w:rsidRPr="008E4C13">
        <w:rPr>
          <w:rFonts w:ascii="Cambria"/>
          <w:i/>
          <w:spacing w:val="75"/>
          <w:w w:val="150"/>
          <w:lang w:val="en-US"/>
        </w:rPr>
        <w:t xml:space="preserve"> </w:t>
      </w:r>
      <w:r w:rsidRPr="008E4C13">
        <w:rPr>
          <w:rFonts w:ascii="Cambria"/>
          <w:i/>
          <w:spacing w:val="14"/>
          <w:w w:val="115"/>
          <w:lang w:val="en-US"/>
        </w:rPr>
        <w:t>black</w:t>
      </w:r>
      <w:r w:rsidRPr="008E4C13">
        <w:rPr>
          <w:rFonts w:ascii="Cambria"/>
          <w:i/>
          <w:spacing w:val="73"/>
          <w:w w:val="150"/>
          <w:lang w:val="en-US"/>
        </w:rPr>
        <w:t xml:space="preserve"> </w:t>
      </w:r>
      <w:r w:rsidRPr="008E4C13">
        <w:rPr>
          <w:rFonts w:ascii="Cambria"/>
          <w:i/>
          <w:w w:val="115"/>
          <w:lang w:val="en-US"/>
        </w:rPr>
        <w:t>on</w:t>
      </w:r>
      <w:r w:rsidRPr="008E4C13">
        <w:rPr>
          <w:rFonts w:ascii="Cambria"/>
          <w:i/>
          <w:spacing w:val="67"/>
          <w:w w:val="150"/>
          <w:lang w:val="en-US"/>
        </w:rPr>
        <w:t xml:space="preserve"> </w:t>
      </w:r>
      <w:r w:rsidRPr="008E4C13">
        <w:rPr>
          <w:rFonts w:ascii="Cambria"/>
          <w:i/>
          <w:w w:val="115"/>
          <w:lang w:val="en-US"/>
        </w:rPr>
        <w:t>a</w:t>
      </w:r>
      <w:r w:rsidRPr="008E4C13">
        <w:rPr>
          <w:rFonts w:ascii="Cambria"/>
          <w:i/>
          <w:spacing w:val="69"/>
          <w:w w:val="150"/>
          <w:lang w:val="en-US"/>
        </w:rPr>
        <w:t xml:space="preserve"> </w:t>
      </w:r>
      <w:r w:rsidRPr="008E4C13">
        <w:rPr>
          <w:rFonts w:ascii="Cambria"/>
          <w:i/>
          <w:spacing w:val="14"/>
          <w:w w:val="115"/>
          <w:lang w:val="en-US"/>
        </w:rPr>
        <w:t>white</w:t>
      </w:r>
      <w:r w:rsidRPr="008E4C13">
        <w:rPr>
          <w:rFonts w:ascii="Cambria"/>
          <w:i/>
          <w:spacing w:val="78"/>
          <w:w w:val="150"/>
          <w:lang w:val="en-US"/>
        </w:rPr>
        <w:t xml:space="preserve"> </w:t>
      </w:r>
      <w:r w:rsidRPr="008E4C13">
        <w:rPr>
          <w:rFonts w:ascii="Cambria"/>
          <w:i/>
          <w:spacing w:val="18"/>
          <w:w w:val="115"/>
          <w:lang w:val="en-US"/>
        </w:rPr>
        <w:t>background</w:t>
      </w:r>
      <w:r w:rsidRPr="008E4C13">
        <w:rPr>
          <w:rFonts w:ascii="Cambria"/>
          <w:i/>
          <w:spacing w:val="-25"/>
          <w:w w:val="115"/>
          <w:lang w:val="en-US"/>
        </w:rPr>
        <w:t xml:space="preserve"> </w:t>
      </w:r>
      <w:r w:rsidRPr="008E4C13">
        <w:rPr>
          <w:rFonts w:ascii="Cambria"/>
          <w:i/>
          <w:spacing w:val="-12"/>
          <w:w w:val="115"/>
          <w:lang w:val="en-US"/>
        </w:rPr>
        <w:t>)</w:t>
      </w:r>
    </w:p>
    <w:p w14:paraId="7E187B82" w14:textId="77777777" w:rsidR="00854AE3" w:rsidRPr="008E4C13" w:rsidRDefault="006C76DB">
      <w:pPr>
        <w:spacing w:line="328" w:lineRule="exact"/>
        <w:ind w:left="1085"/>
        <w:rPr>
          <w:rFonts w:ascii="Lucida Sans Unicode"/>
          <w:lang w:val="en-US"/>
        </w:rPr>
      </w:pPr>
      <w:r w:rsidRPr="008E4C13">
        <w:rPr>
          <w:rFonts w:ascii="Lucida Sans Unicode"/>
          <w:spacing w:val="14"/>
          <w:lang w:val="en-US"/>
        </w:rPr>
        <w:t>image</w:t>
      </w:r>
      <w:r w:rsidRPr="008E4C13">
        <w:rPr>
          <w:rFonts w:ascii="Lucida Sans Unicode"/>
          <w:spacing w:val="37"/>
          <w:lang w:val="en-US"/>
        </w:rPr>
        <w:t xml:space="preserve"> </w:t>
      </w:r>
      <w:r w:rsidRPr="008E4C13">
        <w:rPr>
          <w:rFonts w:ascii="Lucida Sans Unicode"/>
          <w:lang w:val="en-US"/>
        </w:rPr>
        <w:t>=</w:t>
      </w:r>
      <w:r w:rsidRPr="008E4C13">
        <w:rPr>
          <w:rFonts w:ascii="Lucida Sans Unicode"/>
          <w:spacing w:val="41"/>
          <w:lang w:val="en-US"/>
        </w:rPr>
        <w:t xml:space="preserve"> </w:t>
      </w:r>
      <w:r w:rsidRPr="008E4C13">
        <w:rPr>
          <w:rFonts w:ascii="Lucida Sans Unicode"/>
          <w:spacing w:val="10"/>
          <w:lang w:val="en-US"/>
        </w:rPr>
        <w:t>cv</w:t>
      </w:r>
      <w:proofErr w:type="gramStart"/>
      <w:r w:rsidRPr="008E4C13">
        <w:rPr>
          <w:rFonts w:ascii="Lucida Sans Unicode"/>
          <w:spacing w:val="10"/>
          <w:lang w:val="en-US"/>
        </w:rPr>
        <w:t>2</w:t>
      </w:r>
      <w:r w:rsidRPr="008E4C13">
        <w:rPr>
          <w:rFonts w:ascii="Lucida Sans Unicode"/>
          <w:spacing w:val="-42"/>
          <w:lang w:val="en-US"/>
        </w:rPr>
        <w:t xml:space="preserve"> </w:t>
      </w:r>
      <w:r w:rsidRPr="008E4C13">
        <w:rPr>
          <w:rFonts w:ascii="Lucida Sans Unicode"/>
          <w:lang w:val="en-US"/>
        </w:rPr>
        <w:t>.</w:t>
      </w:r>
      <w:proofErr w:type="gramEnd"/>
      <w:r w:rsidRPr="008E4C13">
        <w:rPr>
          <w:rFonts w:ascii="Lucida Sans Unicode"/>
          <w:spacing w:val="-38"/>
          <w:lang w:val="en-US"/>
        </w:rPr>
        <w:t xml:space="preserve"> </w:t>
      </w:r>
      <w:proofErr w:type="spellStart"/>
      <w:r w:rsidRPr="008E4C13">
        <w:rPr>
          <w:rFonts w:ascii="Lucida Sans Unicode"/>
          <w:spacing w:val="15"/>
          <w:lang w:val="en-US"/>
        </w:rPr>
        <w:t>bitwise_</w:t>
      </w:r>
      <w:proofErr w:type="gramStart"/>
      <w:r w:rsidRPr="008E4C13">
        <w:rPr>
          <w:rFonts w:ascii="Lucida Sans Unicode"/>
          <w:spacing w:val="15"/>
          <w:lang w:val="en-US"/>
        </w:rPr>
        <w:t>not</w:t>
      </w:r>
      <w:proofErr w:type="spellEnd"/>
      <w:r w:rsidRPr="008E4C13">
        <w:rPr>
          <w:rFonts w:ascii="Lucida Sans Unicode"/>
          <w:spacing w:val="15"/>
          <w:lang w:val="en-US"/>
        </w:rPr>
        <w:t>(</w:t>
      </w:r>
      <w:r w:rsidRPr="008E4C13">
        <w:rPr>
          <w:rFonts w:ascii="Lucida Sans Unicode"/>
          <w:spacing w:val="-40"/>
          <w:lang w:val="en-US"/>
        </w:rPr>
        <w:t xml:space="preserve"> </w:t>
      </w:r>
      <w:r w:rsidRPr="008E4C13">
        <w:rPr>
          <w:rFonts w:ascii="Lucida Sans Unicode"/>
          <w:spacing w:val="14"/>
          <w:lang w:val="en-US"/>
        </w:rPr>
        <w:t>image</w:t>
      </w:r>
      <w:proofErr w:type="gramEnd"/>
      <w:r w:rsidRPr="008E4C13">
        <w:rPr>
          <w:rFonts w:ascii="Lucida Sans Unicode"/>
          <w:spacing w:val="-40"/>
          <w:lang w:val="en-US"/>
        </w:rPr>
        <w:t xml:space="preserve"> </w:t>
      </w:r>
      <w:r w:rsidRPr="008E4C13">
        <w:rPr>
          <w:rFonts w:ascii="Lucida Sans Unicode"/>
          <w:spacing w:val="-10"/>
          <w:lang w:val="en-US"/>
        </w:rPr>
        <w:t>)</w:t>
      </w:r>
    </w:p>
    <w:p w14:paraId="0C471441" w14:textId="77777777" w:rsidR="00854AE3" w:rsidRPr="008E4C13" w:rsidRDefault="006C76DB">
      <w:pPr>
        <w:spacing w:before="236" w:line="248" w:lineRule="exact"/>
        <w:ind w:left="1078"/>
        <w:rPr>
          <w:rFonts w:ascii="Cambria"/>
          <w:i/>
          <w:lang w:val="en-US"/>
        </w:rPr>
      </w:pPr>
      <w:r w:rsidRPr="008E4C13">
        <w:rPr>
          <w:rFonts w:ascii="Cambria"/>
          <w:i/>
          <w:w w:val="105"/>
          <w:lang w:val="en-US"/>
        </w:rPr>
        <w:t>#</w:t>
      </w:r>
      <w:r w:rsidRPr="008E4C13">
        <w:rPr>
          <w:rFonts w:ascii="Cambria"/>
          <w:i/>
          <w:spacing w:val="28"/>
          <w:w w:val="105"/>
          <w:lang w:val="en-US"/>
        </w:rPr>
        <w:t xml:space="preserve">  </w:t>
      </w:r>
      <w:proofErr w:type="gramStart"/>
      <w:r w:rsidRPr="008E4C13">
        <w:rPr>
          <w:rFonts w:ascii="Cambria"/>
          <w:i/>
          <w:spacing w:val="13"/>
          <w:w w:val="105"/>
          <w:lang w:val="en-US"/>
        </w:rPr>
        <w:t>Find</w:t>
      </w:r>
      <w:r w:rsidRPr="008E4C13">
        <w:rPr>
          <w:rFonts w:ascii="Cambria"/>
          <w:i/>
          <w:spacing w:val="32"/>
          <w:w w:val="105"/>
          <w:lang w:val="en-US"/>
        </w:rPr>
        <w:t xml:space="preserve">  </w:t>
      </w:r>
      <w:r w:rsidRPr="008E4C13">
        <w:rPr>
          <w:rFonts w:ascii="Cambria"/>
          <w:i/>
          <w:spacing w:val="15"/>
          <w:w w:val="105"/>
          <w:lang w:val="en-US"/>
        </w:rPr>
        <w:t>contours</w:t>
      </w:r>
      <w:proofErr w:type="gramEnd"/>
    </w:p>
    <w:p w14:paraId="1DE0C188" w14:textId="77777777" w:rsidR="00854AE3" w:rsidRPr="008E4C13" w:rsidRDefault="006C76DB">
      <w:pPr>
        <w:spacing w:line="328" w:lineRule="exact"/>
        <w:ind w:left="1085" w:right="-29"/>
        <w:rPr>
          <w:rFonts w:ascii="Lucida Sans Unicode"/>
          <w:lang w:val="en-US"/>
        </w:rPr>
      </w:pPr>
      <w:proofErr w:type="gramStart"/>
      <w:r w:rsidRPr="008E4C13">
        <w:rPr>
          <w:rFonts w:ascii="Lucida Sans Unicode"/>
          <w:spacing w:val="15"/>
          <w:w w:val="95"/>
          <w:lang w:val="en-US"/>
        </w:rPr>
        <w:t>contours</w:t>
      </w:r>
      <w:r w:rsidRPr="008E4C13">
        <w:rPr>
          <w:rFonts w:ascii="Lucida Sans Unicode"/>
          <w:spacing w:val="-18"/>
          <w:w w:val="95"/>
          <w:lang w:val="en-US"/>
        </w:rPr>
        <w:t xml:space="preserve"> </w:t>
      </w:r>
      <w:r w:rsidRPr="008E4C13">
        <w:rPr>
          <w:rFonts w:ascii="Lucida Sans Unicode"/>
          <w:w w:val="95"/>
          <w:lang w:val="en-US"/>
        </w:rPr>
        <w:t>,</w:t>
      </w:r>
      <w:proofErr w:type="gramEnd"/>
      <w:r w:rsidRPr="008E4C13">
        <w:rPr>
          <w:rFonts w:ascii="Lucida Sans Unicode"/>
          <w:spacing w:val="59"/>
          <w:w w:val="150"/>
          <w:lang w:val="en-US"/>
        </w:rPr>
        <w:t xml:space="preserve"> </w:t>
      </w:r>
      <w:r w:rsidRPr="008E4C13">
        <w:rPr>
          <w:rFonts w:ascii="Lucida Sans Unicode"/>
          <w:w w:val="95"/>
          <w:lang w:val="en-US"/>
        </w:rPr>
        <w:t>_</w:t>
      </w:r>
      <w:r w:rsidRPr="008E4C13">
        <w:rPr>
          <w:rFonts w:ascii="Lucida Sans Unicode"/>
          <w:spacing w:val="60"/>
          <w:w w:val="150"/>
          <w:lang w:val="en-US"/>
        </w:rPr>
        <w:t xml:space="preserve"> </w:t>
      </w:r>
      <w:r w:rsidRPr="008E4C13">
        <w:rPr>
          <w:rFonts w:ascii="Lucida Sans Unicode"/>
          <w:w w:val="95"/>
          <w:lang w:val="en-US"/>
        </w:rPr>
        <w:t>=</w:t>
      </w:r>
      <w:r w:rsidRPr="008E4C13">
        <w:rPr>
          <w:rFonts w:ascii="Lucida Sans Unicode"/>
          <w:spacing w:val="65"/>
          <w:w w:val="150"/>
          <w:lang w:val="en-US"/>
        </w:rPr>
        <w:t xml:space="preserve"> </w:t>
      </w:r>
      <w:r w:rsidRPr="008E4C13">
        <w:rPr>
          <w:rFonts w:ascii="Lucida Sans Unicode"/>
          <w:spacing w:val="10"/>
          <w:w w:val="95"/>
          <w:lang w:val="en-US"/>
        </w:rPr>
        <w:t>cv2</w:t>
      </w:r>
      <w:r w:rsidRPr="008E4C13">
        <w:rPr>
          <w:rFonts w:ascii="Lucida Sans Unicode"/>
          <w:spacing w:val="-37"/>
          <w:w w:val="95"/>
          <w:lang w:val="en-US"/>
        </w:rPr>
        <w:t xml:space="preserve"> </w:t>
      </w:r>
      <w:r w:rsidRPr="008E4C13">
        <w:rPr>
          <w:rFonts w:ascii="Lucida Sans Unicode"/>
          <w:w w:val="95"/>
          <w:lang w:val="en-US"/>
        </w:rPr>
        <w:t>.</w:t>
      </w:r>
      <w:r w:rsidRPr="008E4C13">
        <w:rPr>
          <w:rFonts w:ascii="Lucida Sans Unicode"/>
          <w:spacing w:val="-33"/>
          <w:w w:val="95"/>
          <w:lang w:val="en-US"/>
        </w:rPr>
        <w:t xml:space="preserve"> </w:t>
      </w:r>
      <w:r w:rsidRPr="008E4C13">
        <w:rPr>
          <w:rFonts w:ascii="Lucida Sans Unicode"/>
          <w:spacing w:val="15"/>
          <w:w w:val="95"/>
          <w:lang w:val="en-US"/>
        </w:rPr>
        <w:t>find</w:t>
      </w:r>
      <w:r w:rsidRPr="008E4C13">
        <w:rPr>
          <w:rFonts w:ascii="Lucida Sans Unicode"/>
          <w:spacing w:val="-45"/>
          <w:w w:val="95"/>
          <w:lang w:val="en-US"/>
        </w:rPr>
        <w:t xml:space="preserve"> </w:t>
      </w:r>
      <w:r w:rsidRPr="008E4C13">
        <w:rPr>
          <w:rFonts w:ascii="Lucida Sans Unicode"/>
          <w:spacing w:val="17"/>
          <w:w w:val="95"/>
          <w:lang w:val="en-US"/>
        </w:rPr>
        <w:t>Contours</w:t>
      </w:r>
      <w:r w:rsidRPr="008E4C13">
        <w:rPr>
          <w:rFonts w:ascii="Lucida Sans Unicode"/>
          <w:spacing w:val="-33"/>
          <w:w w:val="95"/>
          <w:lang w:val="en-US"/>
        </w:rPr>
        <w:t xml:space="preserve"> </w:t>
      </w:r>
      <w:proofErr w:type="gramStart"/>
      <w:r w:rsidRPr="008E4C13">
        <w:rPr>
          <w:rFonts w:ascii="Lucida Sans Unicode"/>
          <w:w w:val="95"/>
          <w:lang w:val="en-US"/>
        </w:rPr>
        <w:t>(</w:t>
      </w:r>
      <w:r w:rsidRPr="008E4C13">
        <w:rPr>
          <w:rFonts w:ascii="Lucida Sans Unicode"/>
          <w:spacing w:val="-38"/>
          <w:w w:val="95"/>
          <w:lang w:val="en-US"/>
        </w:rPr>
        <w:t xml:space="preserve"> </w:t>
      </w:r>
      <w:r w:rsidRPr="008E4C13">
        <w:rPr>
          <w:rFonts w:ascii="Lucida Sans Unicode"/>
          <w:spacing w:val="12"/>
          <w:w w:val="95"/>
          <w:lang w:val="en-US"/>
        </w:rPr>
        <w:t>image</w:t>
      </w:r>
      <w:proofErr w:type="gramEnd"/>
      <w:r w:rsidRPr="008E4C13">
        <w:rPr>
          <w:rFonts w:ascii="Lucida Sans Unicode"/>
          <w:spacing w:val="-22"/>
          <w:w w:val="95"/>
          <w:lang w:val="en-US"/>
        </w:rPr>
        <w:t xml:space="preserve"> </w:t>
      </w:r>
      <w:r w:rsidRPr="008E4C13">
        <w:rPr>
          <w:rFonts w:ascii="Lucida Sans Unicode"/>
          <w:w w:val="95"/>
          <w:lang w:val="en-US"/>
        </w:rPr>
        <w:t>,</w:t>
      </w:r>
      <w:r w:rsidRPr="008E4C13">
        <w:rPr>
          <w:rFonts w:ascii="Lucida Sans Unicode"/>
          <w:spacing w:val="66"/>
          <w:w w:val="150"/>
          <w:lang w:val="en-US"/>
        </w:rPr>
        <w:t xml:space="preserve"> </w:t>
      </w:r>
      <w:r w:rsidRPr="008E4C13">
        <w:rPr>
          <w:rFonts w:ascii="Lucida Sans Unicode"/>
          <w:spacing w:val="10"/>
          <w:w w:val="95"/>
          <w:lang w:val="en-US"/>
        </w:rPr>
        <w:t>cv2</w:t>
      </w:r>
      <w:r w:rsidRPr="008E4C13">
        <w:rPr>
          <w:rFonts w:ascii="Lucida Sans Unicode"/>
          <w:spacing w:val="-38"/>
          <w:w w:val="95"/>
          <w:lang w:val="en-US"/>
        </w:rPr>
        <w:t xml:space="preserve"> </w:t>
      </w:r>
      <w:r w:rsidRPr="008E4C13">
        <w:rPr>
          <w:rFonts w:ascii="Lucida Sans Unicode"/>
          <w:w w:val="95"/>
          <w:lang w:val="en-US"/>
        </w:rPr>
        <w:t>.</w:t>
      </w:r>
      <w:r w:rsidRPr="008E4C13">
        <w:rPr>
          <w:rFonts w:ascii="Lucida Sans Unicode"/>
          <w:spacing w:val="-34"/>
          <w:w w:val="95"/>
          <w:lang w:val="en-US"/>
        </w:rPr>
        <w:t xml:space="preserve"> </w:t>
      </w:r>
      <w:r w:rsidRPr="008E4C13">
        <w:rPr>
          <w:rFonts w:ascii="Lucida Sans Unicode"/>
          <w:spacing w:val="17"/>
          <w:w w:val="95"/>
          <w:lang w:val="en-US"/>
        </w:rPr>
        <w:t>RETR_</w:t>
      </w:r>
      <w:proofErr w:type="gramStart"/>
      <w:r w:rsidRPr="008E4C13">
        <w:rPr>
          <w:rFonts w:ascii="Lucida Sans Unicode"/>
          <w:spacing w:val="17"/>
          <w:w w:val="95"/>
          <w:lang w:val="en-US"/>
        </w:rPr>
        <w:t>EXTERNAL</w:t>
      </w:r>
      <w:r w:rsidRPr="008E4C13">
        <w:rPr>
          <w:rFonts w:ascii="Lucida Sans Unicode"/>
          <w:spacing w:val="-14"/>
          <w:w w:val="95"/>
          <w:lang w:val="en-US"/>
        </w:rPr>
        <w:t xml:space="preserve"> </w:t>
      </w:r>
      <w:r w:rsidRPr="008E4C13">
        <w:rPr>
          <w:rFonts w:ascii="Lucida Sans Unicode"/>
          <w:w w:val="95"/>
          <w:lang w:val="en-US"/>
        </w:rPr>
        <w:t>,</w:t>
      </w:r>
      <w:proofErr w:type="gramEnd"/>
      <w:r w:rsidRPr="008E4C13">
        <w:rPr>
          <w:rFonts w:ascii="Lucida Sans Unicode"/>
          <w:spacing w:val="65"/>
          <w:w w:val="150"/>
          <w:lang w:val="en-US"/>
        </w:rPr>
        <w:t xml:space="preserve"> </w:t>
      </w:r>
      <w:r w:rsidRPr="008E4C13">
        <w:rPr>
          <w:rFonts w:ascii="Lucida Sans Unicode"/>
          <w:spacing w:val="10"/>
          <w:w w:val="95"/>
          <w:lang w:val="en-US"/>
        </w:rPr>
        <w:t>cv2</w:t>
      </w:r>
      <w:r w:rsidRPr="008E4C13">
        <w:rPr>
          <w:rFonts w:ascii="Lucida Sans Unicode"/>
          <w:spacing w:val="-37"/>
          <w:w w:val="95"/>
          <w:lang w:val="en-US"/>
        </w:rPr>
        <w:t xml:space="preserve"> </w:t>
      </w:r>
      <w:r w:rsidRPr="008E4C13">
        <w:rPr>
          <w:rFonts w:ascii="Lucida Sans Unicode"/>
          <w:w w:val="95"/>
          <w:lang w:val="en-US"/>
        </w:rPr>
        <w:t>.</w:t>
      </w:r>
      <w:r w:rsidRPr="008E4C13">
        <w:rPr>
          <w:rFonts w:ascii="Lucida Sans Unicode"/>
          <w:spacing w:val="-33"/>
          <w:w w:val="95"/>
          <w:lang w:val="en-US"/>
        </w:rPr>
        <w:t xml:space="preserve"> </w:t>
      </w:r>
      <w:r w:rsidRPr="008E4C13">
        <w:rPr>
          <w:rFonts w:ascii="Lucida Sans Unicode"/>
          <w:spacing w:val="16"/>
          <w:w w:val="90"/>
          <w:lang w:val="en-US"/>
        </w:rPr>
        <w:t>CHAIN_APPR</w:t>
      </w:r>
    </w:p>
    <w:p w14:paraId="526D2F8F" w14:textId="77777777" w:rsidR="00854AE3" w:rsidRPr="008E4C13" w:rsidRDefault="006C76DB">
      <w:pPr>
        <w:spacing w:before="236" w:line="248" w:lineRule="exact"/>
        <w:ind w:left="1078"/>
        <w:rPr>
          <w:rFonts w:ascii="Cambria"/>
          <w:i/>
          <w:lang w:val="en-US"/>
        </w:rPr>
      </w:pPr>
      <w:r w:rsidRPr="008E4C13">
        <w:rPr>
          <w:rFonts w:ascii="Cambria"/>
          <w:i/>
          <w:w w:val="110"/>
          <w:lang w:val="en-US"/>
        </w:rPr>
        <w:t>#</w:t>
      </w:r>
      <w:r w:rsidRPr="008E4C13">
        <w:rPr>
          <w:rFonts w:ascii="Cambria"/>
          <w:i/>
          <w:spacing w:val="43"/>
          <w:w w:val="130"/>
          <w:lang w:val="en-US"/>
        </w:rPr>
        <w:t xml:space="preserve"> </w:t>
      </w:r>
      <w:r w:rsidRPr="008E4C13">
        <w:rPr>
          <w:rFonts w:ascii="Cambria"/>
          <w:i/>
          <w:spacing w:val="14"/>
          <w:w w:val="130"/>
          <w:lang w:val="en-US"/>
        </w:rPr>
        <w:t>Lists</w:t>
      </w:r>
      <w:r w:rsidRPr="008E4C13">
        <w:rPr>
          <w:rFonts w:ascii="Cambria"/>
          <w:i/>
          <w:spacing w:val="46"/>
          <w:w w:val="130"/>
          <w:lang w:val="en-US"/>
        </w:rPr>
        <w:t xml:space="preserve"> </w:t>
      </w:r>
      <w:r w:rsidRPr="008E4C13">
        <w:rPr>
          <w:rFonts w:ascii="Cambria"/>
          <w:i/>
          <w:w w:val="130"/>
          <w:lang w:val="en-US"/>
        </w:rPr>
        <w:t>to</w:t>
      </w:r>
      <w:r w:rsidRPr="008E4C13">
        <w:rPr>
          <w:rFonts w:ascii="Cambria"/>
          <w:i/>
          <w:spacing w:val="60"/>
          <w:w w:val="130"/>
          <w:lang w:val="en-US"/>
        </w:rPr>
        <w:t xml:space="preserve"> </w:t>
      </w:r>
      <w:r w:rsidRPr="008E4C13">
        <w:rPr>
          <w:rFonts w:ascii="Cambria"/>
          <w:i/>
          <w:spacing w:val="14"/>
          <w:w w:val="130"/>
          <w:lang w:val="en-US"/>
        </w:rPr>
        <w:t>store</w:t>
      </w:r>
      <w:r w:rsidRPr="008E4C13">
        <w:rPr>
          <w:rFonts w:ascii="Cambria"/>
          <w:i/>
          <w:spacing w:val="65"/>
          <w:w w:val="130"/>
          <w:lang w:val="en-US"/>
        </w:rPr>
        <w:t xml:space="preserve"> </w:t>
      </w:r>
      <w:proofErr w:type="gramStart"/>
      <w:r w:rsidRPr="008E4C13">
        <w:rPr>
          <w:rFonts w:ascii="Cambria"/>
          <w:i/>
          <w:spacing w:val="13"/>
          <w:w w:val="130"/>
          <w:lang w:val="en-US"/>
        </w:rPr>
        <w:t>radius</w:t>
      </w:r>
      <w:r w:rsidRPr="008E4C13">
        <w:rPr>
          <w:rFonts w:ascii="Cambria"/>
          <w:i/>
          <w:spacing w:val="-19"/>
          <w:w w:val="130"/>
          <w:lang w:val="en-US"/>
        </w:rPr>
        <w:t xml:space="preserve"> </w:t>
      </w:r>
      <w:r w:rsidRPr="008E4C13">
        <w:rPr>
          <w:rFonts w:ascii="Cambria"/>
          <w:i/>
          <w:w w:val="230"/>
          <w:lang w:val="en-US"/>
        </w:rPr>
        <w:t>,</w:t>
      </w:r>
      <w:proofErr w:type="gramEnd"/>
      <w:r w:rsidRPr="008E4C13">
        <w:rPr>
          <w:rFonts w:ascii="Cambria"/>
          <w:i/>
          <w:spacing w:val="4"/>
          <w:w w:val="230"/>
          <w:lang w:val="en-US"/>
        </w:rPr>
        <w:t xml:space="preserve"> </w:t>
      </w:r>
      <w:r w:rsidRPr="008E4C13">
        <w:rPr>
          <w:rFonts w:ascii="Cambria"/>
          <w:i/>
          <w:spacing w:val="13"/>
          <w:w w:val="130"/>
          <w:lang w:val="en-US"/>
        </w:rPr>
        <w:t>x-</w:t>
      </w:r>
      <w:r w:rsidRPr="008E4C13">
        <w:rPr>
          <w:rFonts w:ascii="Cambria"/>
          <w:i/>
          <w:spacing w:val="-34"/>
          <w:w w:val="130"/>
          <w:lang w:val="en-US"/>
        </w:rPr>
        <w:t xml:space="preserve"> </w:t>
      </w:r>
      <w:r w:rsidRPr="008E4C13">
        <w:rPr>
          <w:rFonts w:ascii="Cambria"/>
          <w:i/>
          <w:spacing w:val="16"/>
          <w:w w:val="130"/>
          <w:lang w:val="en-US"/>
        </w:rPr>
        <w:t>coordinate</w:t>
      </w:r>
      <w:r w:rsidRPr="008E4C13">
        <w:rPr>
          <w:rFonts w:ascii="Cambria"/>
          <w:i/>
          <w:spacing w:val="-16"/>
          <w:w w:val="130"/>
          <w:lang w:val="en-US"/>
        </w:rPr>
        <w:t xml:space="preserve"> </w:t>
      </w:r>
      <w:r w:rsidRPr="008E4C13">
        <w:rPr>
          <w:rFonts w:ascii="Cambria"/>
          <w:i/>
          <w:w w:val="230"/>
          <w:lang w:val="en-US"/>
        </w:rPr>
        <w:t>,</w:t>
      </w:r>
      <w:r w:rsidRPr="008E4C13">
        <w:rPr>
          <w:rFonts w:ascii="Cambria"/>
          <w:i/>
          <w:spacing w:val="11"/>
          <w:w w:val="230"/>
          <w:lang w:val="en-US"/>
        </w:rPr>
        <w:t xml:space="preserve"> </w:t>
      </w:r>
      <w:r w:rsidRPr="008E4C13">
        <w:rPr>
          <w:rFonts w:ascii="Cambria"/>
          <w:i/>
          <w:spacing w:val="10"/>
          <w:w w:val="110"/>
          <w:lang w:val="en-US"/>
        </w:rPr>
        <w:t>and</w:t>
      </w:r>
      <w:r w:rsidRPr="008E4C13">
        <w:rPr>
          <w:rFonts w:ascii="Cambria"/>
          <w:i/>
          <w:spacing w:val="57"/>
          <w:w w:val="130"/>
          <w:lang w:val="en-US"/>
        </w:rPr>
        <w:t xml:space="preserve"> </w:t>
      </w:r>
      <w:r w:rsidRPr="008E4C13">
        <w:rPr>
          <w:rFonts w:ascii="Cambria"/>
          <w:i/>
          <w:spacing w:val="13"/>
          <w:w w:val="130"/>
          <w:lang w:val="en-US"/>
        </w:rPr>
        <w:t>y-</w:t>
      </w:r>
      <w:r w:rsidRPr="008E4C13">
        <w:rPr>
          <w:rFonts w:ascii="Cambria"/>
          <w:i/>
          <w:spacing w:val="-32"/>
          <w:w w:val="130"/>
          <w:lang w:val="en-US"/>
        </w:rPr>
        <w:t xml:space="preserve"> </w:t>
      </w:r>
      <w:r w:rsidRPr="008E4C13">
        <w:rPr>
          <w:rFonts w:ascii="Cambria"/>
          <w:i/>
          <w:spacing w:val="16"/>
          <w:w w:val="130"/>
          <w:lang w:val="en-US"/>
        </w:rPr>
        <w:t>coordinate</w:t>
      </w:r>
    </w:p>
    <w:p w14:paraId="41C660C8" w14:textId="77777777" w:rsidR="00854AE3" w:rsidRPr="008E4C13" w:rsidRDefault="006C76DB">
      <w:pPr>
        <w:spacing w:before="39" w:line="192" w:lineRule="auto"/>
        <w:ind w:left="1087" w:right="6193" w:hanging="1"/>
        <w:rPr>
          <w:rFonts w:ascii="Lucida Sans Unicode"/>
          <w:lang w:val="en-US"/>
        </w:rPr>
      </w:pPr>
      <w:proofErr w:type="spellStart"/>
      <w:r w:rsidRPr="008E4C13">
        <w:rPr>
          <w:rFonts w:ascii="Lucida Sans Unicode"/>
          <w:spacing w:val="18"/>
          <w:w w:val="115"/>
          <w:lang w:val="en-US"/>
        </w:rPr>
        <w:t>radii_list</w:t>
      </w:r>
      <w:proofErr w:type="spellEnd"/>
      <w:r w:rsidRPr="008E4C13">
        <w:rPr>
          <w:rFonts w:ascii="Lucida Sans Unicode"/>
          <w:spacing w:val="40"/>
          <w:w w:val="115"/>
          <w:lang w:val="en-US"/>
        </w:rPr>
        <w:t xml:space="preserve"> </w:t>
      </w:r>
      <w:r w:rsidRPr="008E4C13">
        <w:rPr>
          <w:rFonts w:ascii="Lucida Sans Unicode"/>
          <w:lang w:val="en-US"/>
        </w:rPr>
        <w:t>=</w:t>
      </w:r>
      <w:r w:rsidRPr="008E4C13">
        <w:rPr>
          <w:rFonts w:ascii="Lucida Sans Unicode"/>
          <w:spacing w:val="40"/>
          <w:w w:val="130"/>
          <w:lang w:val="en-US"/>
        </w:rPr>
        <w:t xml:space="preserve"> </w:t>
      </w:r>
      <w:r w:rsidRPr="008E4C13">
        <w:rPr>
          <w:rFonts w:ascii="Lucida Sans Unicode"/>
          <w:w w:val="130"/>
          <w:lang w:val="en-US"/>
        </w:rPr>
        <w:t xml:space="preserve">[] </w:t>
      </w:r>
      <w:proofErr w:type="spellStart"/>
      <w:r w:rsidRPr="008E4C13">
        <w:rPr>
          <w:rFonts w:ascii="Lucida Sans Unicode"/>
          <w:spacing w:val="18"/>
          <w:w w:val="110"/>
          <w:lang w:val="en-US"/>
        </w:rPr>
        <w:t>x_coords_list</w:t>
      </w:r>
      <w:proofErr w:type="spellEnd"/>
      <w:r w:rsidRPr="008E4C13">
        <w:rPr>
          <w:rFonts w:ascii="Lucida Sans Unicode"/>
          <w:spacing w:val="40"/>
          <w:w w:val="110"/>
          <w:lang w:val="en-US"/>
        </w:rPr>
        <w:t xml:space="preserve"> </w:t>
      </w:r>
      <w:r w:rsidRPr="008E4C13">
        <w:rPr>
          <w:rFonts w:ascii="Lucida Sans Unicode"/>
          <w:lang w:val="en-US"/>
        </w:rPr>
        <w:t>=</w:t>
      </w:r>
      <w:r w:rsidRPr="008E4C13">
        <w:rPr>
          <w:rFonts w:ascii="Lucida Sans Unicode"/>
          <w:spacing w:val="40"/>
          <w:w w:val="110"/>
          <w:lang w:val="en-US"/>
        </w:rPr>
        <w:t xml:space="preserve"> </w:t>
      </w:r>
      <w:r w:rsidRPr="008E4C13">
        <w:rPr>
          <w:rFonts w:ascii="Lucida Sans Unicode"/>
          <w:w w:val="110"/>
          <w:lang w:val="en-US"/>
        </w:rPr>
        <w:t xml:space="preserve">[] </w:t>
      </w:r>
      <w:proofErr w:type="spellStart"/>
      <w:r w:rsidRPr="008E4C13">
        <w:rPr>
          <w:rFonts w:ascii="Lucida Sans Unicode"/>
          <w:spacing w:val="18"/>
          <w:lang w:val="en-US"/>
        </w:rPr>
        <w:t>y_coords_list</w:t>
      </w:r>
      <w:proofErr w:type="spellEnd"/>
      <w:r w:rsidRPr="008E4C13">
        <w:rPr>
          <w:rFonts w:ascii="Lucida Sans Unicode"/>
          <w:spacing w:val="74"/>
          <w:w w:val="150"/>
          <w:lang w:val="en-US"/>
        </w:rPr>
        <w:t xml:space="preserve"> </w:t>
      </w:r>
      <w:r w:rsidRPr="008E4C13">
        <w:rPr>
          <w:rFonts w:ascii="Lucida Sans Unicode"/>
          <w:lang w:val="en-US"/>
        </w:rPr>
        <w:t>=</w:t>
      </w:r>
      <w:r w:rsidRPr="008E4C13">
        <w:rPr>
          <w:rFonts w:ascii="Lucida Sans Unicode"/>
          <w:spacing w:val="68"/>
          <w:w w:val="150"/>
          <w:lang w:val="en-US"/>
        </w:rPr>
        <w:t xml:space="preserve"> </w:t>
      </w:r>
      <w:r w:rsidRPr="008E4C13">
        <w:rPr>
          <w:rFonts w:ascii="Lucida Sans Unicode"/>
          <w:spacing w:val="-5"/>
          <w:lang w:val="en-US"/>
        </w:rPr>
        <w:t>[]</w:t>
      </w:r>
    </w:p>
    <w:p w14:paraId="727BBEB5" w14:textId="77777777" w:rsidR="00854AE3" w:rsidRPr="008E4C13" w:rsidRDefault="006C76DB">
      <w:pPr>
        <w:spacing w:before="256" w:line="248" w:lineRule="exact"/>
        <w:ind w:left="1078"/>
        <w:rPr>
          <w:rFonts w:ascii="Cambria"/>
          <w:i/>
          <w:lang w:val="en-US"/>
        </w:rPr>
      </w:pPr>
      <w:r w:rsidRPr="008E4C13">
        <w:rPr>
          <w:rFonts w:ascii="Cambria"/>
          <w:i/>
          <w:w w:val="110"/>
          <w:lang w:val="en-US"/>
        </w:rPr>
        <w:t>#</w:t>
      </w:r>
      <w:r w:rsidRPr="008E4C13">
        <w:rPr>
          <w:rFonts w:ascii="Cambria"/>
          <w:i/>
          <w:spacing w:val="29"/>
          <w:w w:val="110"/>
          <w:lang w:val="en-US"/>
        </w:rPr>
        <w:t xml:space="preserve">  </w:t>
      </w:r>
      <w:proofErr w:type="gramStart"/>
      <w:r w:rsidRPr="008E4C13">
        <w:rPr>
          <w:rFonts w:ascii="Cambria"/>
          <w:i/>
          <w:spacing w:val="16"/>
          <w:w w:val="110"/>
          <w:lang w:val="en-US"/>
        </w:rPr>
        <w:t>Iterate</w:t>
      </w:r>
      <w:r w:rsidRPr="008E4C13">
        <w:rPr>
          <w:rFonts w:ascii="Cambria"/>
          <w:i/>
          <w:spacing w:val="35"/>
          <w:w w:val="110"/>
          <w:lang w:val="en-US"/>
        </w:rPr>
        <w:t xml:space="preserve">  </w:t>
      </w:r>
      <w:r w:rsidRPr="008E4C13">
        <w:rPr>
          <w:rFonts w:ascii="Cambria"/>
          <w:i/>
          <w:spacing w:val="16"/>
          <w:w w:val="110"/>
          <w:lang w:val="en-US"/>
        </w:rPr>
        <w:t>through</w:t>
      </w:r>
      <w:proofErr w:type="gramEnd"/>
      <w:r w:rsidRPr="008E4C13">
        <w:rPr>
          <w:rFonts w:ascii="Cambria"/>
          <w:i/>
          <w:spacing w:val="34"/>
          <w:w w:val="110"/>
          <w:lang w:val="en-US"/>
        </w:rPr>
        <w:t xml:space="preserve">  </w:t>
      </w:r>
      <w:r w:rsidRPr="008E4C13">
        <w:rPr>
          <w:rFonts w:ascii="Cambria"/>
          <w:i/>
          <w:spacing w:val="13"/>
          <w:w w:val="110"/>
          <w:lang w:val="en-US"/>
        </w:rPr>
        <w:t>each</w:t>
      </w:r>
      <w:r w:rsidRPr="008E4C13">
        <w:rPr>
          <w:rFonts w:ascii="Cambria"/>
          <w:i/>
          <w:spacing w:val="34"/>
          <w:w w:val="110"/>
          <w:lang w:val="en-US"/>
        </w:rPr>
        <w:t xml:space="preserve">  </w:t>
      </w:r>
      <w:r w:rsidRPr="008E4C13">
        <w:rPr>
          <w:rFonts w:ascii="Cambria"/>
          <w:i/>
          <w:spacing w:val="14"/>
          <w:w w:val="110"/>
          <w:lang w:val="en-US"/>
        </w:rPr>
        <w:t>contour</w:t>
      </w:r>
    </w:p>
    <w:p w14:paraId="10500EBB" w14:textId="77777777" w:rsidR="00854AE3" w:rsidRPr="008E4C13" w:rsidRDefault="006C76DB">
      <w:pPr>
        <w:spacing w:line="311" w:lineRule="exact"/>
        <w:ind w:left="1083"/>
        <w:rPr>
          <w:rFonts w:ascii="Lucida Sans Unicode"/>
          <w:lang w:val="en-US"/>
        </w:rPr>
      </w:pPr>
      <w:r w:rsidRPr="008E4C13">
        <w:rPr>
          <w:rFonts w:ascii="Lucida Sans Unicode"/>
          <w:spacing w:val="10"/>
          <w:lang w:val="en-US"/>
        </w:rPr>
        <w:t>for</w:t>
      </w:r>
      <w:r w:rsidRPr="008E4C13">
        <w:rPr>
          <w:rFonts w:ascii="Lucida Sans Unicode"/>
          <w:spacing w:val="63"/>
          <w:w w:val="150"/>
          <w:lang w:val="en-US"/>
        </w:rPr>
        <w:t xml:space="preserve"> </w:t>
      </w:r>
      <w:r w:rsidRPr="008E4C13">
        <w:rPr>
          <w:rFonts w:ascii="Lucida Sans Unicode"/>
          <w:spacing w:val="16"/>
          <w:lang w:val="en-US"/>
        </w:rPr>
        <w:t>contour</w:t>
      </w:r>
      <w:r w:rsidRPr="008E4C13">
        <w:rPr>
          <w:rFonts w:ascii="Lucida Sans Unicode"/>
          <w:spacing w:val="62"/>
          <w:w w:val="150"/>
          <w:lang w:val="en-US"/>
        </w:rPr>
        <w:t xml:space="preserve"> </w:t>
      </w:r>
      <w:r w:rsidRPr="008E4C13">
        <w:rPr>
          <w:rFonts w:ascii="Lucida Sans Unicode"/>
          <w:lang w:val="en-US"/>
        </w:rPr>
        <w:t>in</w:t>
      </w:r>
      <w:r w:rsidRPr="008E4C13">
        <w:rPr>
          <w:rFonts w:ascii="Lucida Sans Unicode"/>
          <w:spacing w:val="62"/>
          <w:w w:val="150"/>
          <w:lang w:val="en-US"/>
        </w:rPr>
        <w:t xml:space="preserve"> </w:t>
      </w:r>
      <w:proofErr w:type="gramStart"/>
      <w:r w:rsidRPr="008E4C13">
        <w:rPr>
          <w:rFonts w:ascii="Lucida Sans Unicode"/>
          <w:spacing w:val="17"/>
          <w:lang w:val="en-US"/>
        </w:rPr>
        <w:t>contours</w:t>
      </w:r>
      <w:r w:rsidRPr="008E4C13">
        <w:rPr>
          <w:rFonts w:ascii="Lucida Sans Unicode"/>
          <w:spacing w:val="-39"/>
          <w:lang w:val="en-US"/>
        </w:rPr>
        <w:t xml:space="preserve"> </w:t>
      </w:r>
      <w:r w:rsidRPr="008E4C13">
        <w:rPr>
          <w:rFonts w:ascii="Lucida Sans Unicode"/>
          <w:spacing w:val="-10"/>
          <w:lang w:val="en-US"/>
        </w:rPr>
        <w:t>:</w:t>
      </w:r>
      <w:proofErr w:type="gramEnd"/>
    </w:p>
    <w:p w14:paraId="6A51E1D7" w14:textId="77777777" w:rsidR="00854AE3" w:rsidRPr="008E4C13" w:rsidRDefault="006C76DB">
      <w:pPr>
        <w:spacing w:line="231" w:lineRule="exact"/>
        <w:ind w:left="1619" w:right="-15"/>
        <w:rPr>
          <w:rFonts w:ascii="Cambria"/>
          <w:i/>
          <w:lang w:val="en-US"/>
        </w:rPr>
      </w:pPr>
      <w:r w:rsidRPr="008E4C13">
        <w:rPr>
          <w:rFonts w:ascii="Cambria"/>
          <w:i/>
          <w:w w:val="105"/>
          <w:lang w:val="en-US"/>
        </w:rPr>
        <w:t>#</w:t>
      </w:r>
      <w:r w:rsidRPr="008E4C13">
        <w:rPr>
          <w:rFonts w:ascii="Cambria"/>
          <w:i/>
          <w:spacing w:val="19"/>
          <w:w w:val="120"/>
          <w:lang w:val="en-US"/>
        </w:rPr>
        <w:t xml:space="preserve">  </w:t>
      </w:r>
      <w:proofErr w:type="gramStart"/>
      <w:r w:rsidRPr="008E4C13">
        <w:rPr>
          <w:rFonts w:ascii="Cambria"/>
          <w:i/>
          <w:spacing w:val="17"/>
          <w:w w:val="120"/>
          <w:lang w:val="en-US"/>
        </w:rPr>
        <w:t>Calculate</w:t>
      </w:r>
      <w:r w:rsidRPr="008E4C13">
        <w:rPr>
          <w:rFonts w:ascii="Cambria"/>
          <w:i/>
          <w:spacing w:val="22"/>
          <w:w w:val="120"/>
          <w:lang w:val="en-US"/>
        </w:rPr>
        <w:t xml:space="preserve">  </w:t>
      </w:r>
      <w:r w:rsidRPr="008E4C13">
        <w:rPr>
          <w:rFonts w:ascii="Cambria"/>
          <w:i/>
          <w:spacing w:val="10"/>
          <w:w w:val="120"/>
          <w:lang w:val="en-US"/>
        </w:rPr>
        <w:t>the</w:t>
      </w:r>
      <w:proofErr w:type="gramEnd"/>
      <w:r w:rsidRPr="008E4C13">
        <w:rPr>
          <w:rFonts w:ascii="Cambria"/>
          <w:i/>
          <w:spacing w:val="23"/>
          <w:w w:val="120"/>
          <w:lang w:val="en-US"/>
        </w:rPr>
        <w:t xml:space="preserve">  </w:t>
      </w:r>
      <w:r w:rsidRPr="008E4C13">
        <w:rPr>
          <w:rFonts w:ascii="Cambria"/>
          <w:i/>
          <w:spacing w:val="15"/>
          <w:w w:val="120"/>
          <w:lang w:val="en-US"/>
        </w:rPr>
        <w:t>center</w:t>
      </w:r>
      <w:r w:rsidRPr="008E4C13">
        <w:rPr>
          <w:rFonts w:ascii="Cambria"/>
          <w:i/>
          <w:spacing w:val="21"/>
          <w:w w:val="120"/>
          <w:lang w:val="en-US"/>
        </w:rPr>
        <w:t xml:space="preserve">  </w:t>
      </w:r>
      <w:r w:rsidRPr="008E4C13">
        <w:rPr>
          <w:rFonts w:ascii="Cambria"/>
          <w:i/>
          <w:w w:val="120"/>
          <w:lang w:val="en-US"/>
        </w:rPr>
        <w:t>of</w:t>
      </w:r>
      <w:r w:rsidRPr="008E4C13">
        <w:rPr>
          <w:rFonts w:ascii="Cambria"/>
          <w:i/>
          <w:spacing w:val="22"/>
          <w:w w:val="120"/>
          <w:lang w:val="en-US"/>
        </w:rPr>
        <w:t xml:space="preserve">  </w:t>
      </w:r>
      <w:r w:rsidRPr="008E4C13">
        <w:rPr>
          <w:rFonts w:ascii="Cambria"/>
          <w:i/>
          <w:spacing w:val="16"/>
          <w:w w:val="120"/>
          <w:lang w:val="en-US"/>
        </w:rPr>
        <w:t>gravity</w:t>
      </w:r>
      <w:r w:rsidRPr="008E4C13">
        <w:rPr>
          <w:rFonts w:ascii="Cambria"/>
          <w:i/>
          <w:spacing w:val="20"/>
          <w:w w:val="120"/>
          <w:lang w:val="en-US"/>
        </w:rPr>
        <w:t xml:space="preserve">  </w:t>
      </w:r>
      <w:r w:rsidRPr="008E4C13">
        <w:rPr>
          <w:rFonts w:ascii="Cambria"/>
          <w:i/>
          <w:w w:val="120"/>
          <w:lang w:val="en-US"/>
        </w:rPr>
        <w:t>(</w:t>
      </w:r>
      <w:r w:rsidRPr="008E4C13">
        <w:rPr>
          <w:rFonts w:ascii="Cambria"/>
          <w:i/>
          <w:spacing w:val="-28"/>
          <w:w w:val="120"/>
          <w:lang w:val="en-US"/>
        </w:rPr>
        <w:t xml:space="preserve"> </w:t>
      </w:r>
      <w:r w:rsidRPr="008E4C13">
        <w:rPr>
          <w:rFonts w:ascii="Cambria"/>
          <w:i/>
          <w:spacing w:val="19"/>
          <w:w w:val="120"/>
          <w:lang w:val="en-US"/>
        </w:rPr>
        <w:t>centroid)</w:t>
      </w:r>
      <w:r w:rsidRPr="008E4C13">
        <w:rPr>
          <w:rFonts w:ascii="Cambria"/>
          <w:i/>
          <w:spacing w:val="18"/>
          <w:w w:val="120"/>
          <w:lang w:val="en-US"/>
        </w:rPr>
        <w:t xml:space="preserve">  </w:t>
      </w:r>
      <w:r w:rsidRPr="008E4C13">
        <w:rPr>
          <w:rFonts w:ascii="Cambria"/>
          <w:i/>
          <w:spacing w:val="10"/>
          <w:w w:val="105"/>
          <w:lang w:val="en-US"/>
        </w:rPr>
        <w:t>and</w:t>
      </w:r>
      <w:r w:rsidRPr="008E4C13">
        <w:rPr>
          <w:rFonts w:ascii="Cambria"/>
          <w:i/>
          <w:spacing w:val="22"/>
          <w:w w:val="120"/>
          <w:lang w:val="en-US"/>
        </w:rPr>
        <w:t xml:space="preserve">  </w:t>
      </w:r>
      <w:r w:rsidRPr="008E4C13">
        <w:rPr>
          <w:rFonts w:ascii="Cambria"/>
          <w:i/>
          <w:spacing w:val="13"/>
          <w:w w:val="120"/>
          <w:lang w:val="en-US"/>
        </w:rPr>
        <w:t>area</w:t>
      </w:r>
      <w:r w:rsidRPr="008E4C13">
        <w:rPr>
          <w:rFonts w:ascii="Cambria"/>
          <w:i/>
          <w:spacing w:val="21"/>
          <w:w w:val="120"/>
          <w:lang w:val="en-US"/>
        </w:rPr>
        <w:t xml:space="preserve">  </w:t>
      </w:r>
      <w:r w:rsidRPr="008E4C13">
        <w:rPr>
          <w:rFonts w:ascii="Cambria"/>
          <w:i/>
          <w:w w:val="120"/>
          <w:lang w:val="en-US"/>
        </w:rPr>
        <w:t>of</w:t>
      </w:r>
      <w:r w:rsidRPr="008E4C13">
        <w:rPr>
          <w:rFonts w:ascii="Cambria"/>
          <w:i/>
          <w:spacing w:val="20"/>
          <w:w w:val="120"/>
          <w:lang w:val="en-US"/>
        </w:rPr>
        <w:t xml:space="preserve">  </w:t>
      </w:r>
      <w:r w:rsidRPr="008E4C13">
        <w:rPr>
          <w:rFonts w:ascii="Cambria"/>
          <w:i/>
          <w:spacing w:val="10"/>
          <w:w w:val="120"/>
          <w:lang w:val="en-US"/>
        </w:rPr>
        <w:t>the</w:t>
      </w:r>
      <w:r w:rsidRPr="008E4C13">
        <w:rPr>
          <w:rFonts w:ascii="Cambria"/>
          <w:i/>
          <w:spacing w:val="23"/>
          <w:w w:val="120"/>
          <w:lang w:val="en-US"/>
        </w:rPr>
        <w:t xml:space="preserve">  </w:t>
      </w:r>
      <w:proofErr w:type="spellStart"/>
      <w:r w:rsidRPr="008E4C13">
        <w:rPr>
          <w:rFonts w:ascii="Cambria"/>
          <w:i/>
          <w:spacing w:val="13"/>
          <w:w w:val="115"/>
          <w:lang w:val="en-US"/>
        </w:rPr>
        <w:t>contou</w:t>
      </w:r>
      <w:proofErr w:type="spellEnd"/>
    </w:p>
    <w:p w14:paraId="6251E100" w14:textId="77777777" w:rsidR="00854AE3" w:rsidRPr="008E4C13" w:rsidRDefault="006C76DB">
      <w:pPr>
        <w:spacing w:before="39" w:line="192" w:lineRule="auto"/>
        <w:ind w:left="1623" w:right="5661" w:hanging="4"/>
        <w:rPr>
          <w:rFonts w:ascii="Lucida Sans Unicode"/>
          <w:lang w:val="en-US"/>
        </w:rPr>
      </w:pPr>
      <w:r w:rsidRPr="008E4C13">
        <w:rPr>
          <w:rFonts w:ascii="Lucida Sans Unicode"/>
          <w:w w:val="90"/>
          <w:lang w:val="en-US"/>
        </w:rPr>
        <w:t>M</w:t>
      </w:r>
      <w:r w:rsidRPr="008E4C13">
        <w:rPr>
          <w:rFonts w:ascii="Lucida Sans Unicode"/>
          <w:spacing w:val="70"/>
          <w:lang w:val="en-US"/>
        </w:rPr>
        <w:t xml:space="preserve"> </w:t>
      </w:r>
      <w:r w:rsidRPr="008E4C13">
        <w:rPr>
          <w:rFonts w:ascii="Lucida Sans Unicode"/>
          <w:w w:val="90"/>
          <w:lang w:val="en-US"/>
        </w:rPr>
        <w:t>=</w:t>
      </w:r>
      <w:r w:rsidRPr="008E4C13">
        <w:rPr>
          <w:rFonts w:ascii="Lucida Sans Unicode"/>
          <w:spacing w:val="80"/>
          <w:lang w:val="en-US"/>
        </w:rPr>
        <w:t xml:space="preserve"> </w:t>
      </w:r>
      <w:r w:rsidRPr="008E4C13">
        <w:rPr>
          <w:rFonts w:ascii="Lucida Sans Unicode"/>
          <w:spacing w:val="10"/>
          <w:w w:val="90"/>
          <w:lang w:val="en-US"/>
        </w:rPr>
        <w:t>cv</w:t>
      </w:r>
      <w:proofErr w:type="gramStart"/>
      <w:r w:rsidRPr="008E4C13">
        <w:rPr>
          <w:rFonts w:ascii="Lucida Sans Unicode"/>
          <w:spacing w:val="10"/>
          <w:w w:val="90"/>
          <w:lang w:val="en-US"/>
        </w:rPr>
        <w:t>2</w:t>
      </w:r>
      <w:r w:rsidRPr="008E4C13">
        <w:rPr>
          <w:rFonts w:ascii="Lucida Sans Unicode"/>
          <w:spacing w:val="-36"/>
          <w:w w:val="90"/>
          <w:lang w:val="en-US"/>
        </w:rPr>
        <w:t xml:space="preserve"> </w:t>
      </w:r>
      <w:r w:rsidRPr="008E4C13">
        <w:rPr>
          <w:rFonts w:ascii="Lucida Sans Unicode"/>
          <w:w w:val="90"/>
          <w:lang w:val="en-US"/>
        </w:rPr>
        <w:t>.</w:t>
      </w:r>
      <w:proofErr w:type="gramEnd"/>
      <w:r w:rsidRPr="008E4C13">
        <w:rPr>
          <w:rFonts w:ascii="Lucida Sans Unicode"/>
          <w:spacing w:val="-32"/>
          <w:w w:val="90"/>
          <w:lang w:val="en-US"/>
        </w:rPr>
        <w:t xml:space="preserve"> </w:t>
      </w:r>
      <w:r w:rsidRPr="008E4C13">
        <w:rPr>
          <w:rFonts w:ascii="Lucida Sans Unicode"/>
          <w:spacing w:val="16"/>
          <w:w w:val="90"/>
          <w:lang w:val="en-US"/>
        </w:rPr>
        <w:t>moments</w:t>
      </w:r>
      <w:r w:rsidRPr="008E4C13">
        <w:rPr>
          <w:rFonts w:ascii="Lucida Sans Unicode"/>
          <w:spacing w:val="-32"/>
          <w:w w:val="90"/>
          <w:lang w:val="en-US"/>
        </w:rPr>
        <w:t xml:space="preserve"> </w:t>
      </w:r>
      <w:proofErr w:type="gramStart"/>
      <w:r w:rsidRPr="008E4C13">
        <w:rPr>
          <w:rFonts w:ascii="Lucida Sans Unicode"/>
          <w:w w:val="90"/>
          <w:lang w:val="en-US"/>
        </w:rPr>
        <w:t>(</w:t>
      </w:r>
      <w:r w:rsidRPr="008E4C13">
        <w:rPr>
          <w:rFonts w:ascii="Lucida Sans Unicode"/>
          <w:spacing w:val="-32"/>
          <w:w w:val="90"/>
          <w:lang w:val="en-US"/>
        </w:rPr>
        <w:t xml:space="preserve"> </w:t>
      </w:r>
      <w:r w:rsidRPr="008E4C13">
        <w:rPr>
          <w:rFonts w:ascii="Lucida Sans Unicode"/>
          <w:spacing w:val="18"/>
          <w:w w:val="90"/>
          <w:lang w:val="en-US"/>
        </w:rPr>
        <w:t>contour</w:t>
      </w:r>
      <w:proofErr w:type="gramEnd"/>
      <w:r w:rsidRPr="008E4C13">
        <w:rPr>
          <w:rFonts w:ascii="Lucida Sans Unicode"/>
          <w:spacing w:val="18"/>
          <w:w w:val="90"/>
          <w:lang w:val="en-US"/>
        </w:rPr>
        <w:t xml:space="preserve">) </w:t>
      </w:r>
      <w:r w:rsidRPr="008E4C13">
        <w:rPr>
          <w:rFonts w:ascii="Lucida Sans Unicode"/>
          <w:w w:val="140"/>
          <w:lang w:val="en-US"/>
        </w:rPr>
        <w:t>if</w:t>
      </w:r>
      <w:r w:rsidRPr="008E4C13">
        <w:rPr>
          <w:rFonts w:ascii="Lucida Sans Unicode"/>
          <w:spacing w:val="14"/>
          <w:w w:val="140"/>
          <w:lang w:val="en-US"/>
        </w:rPr>
        <w:t xml:space="preserve"> </w:t>
      </w:r>
      <w:r w:rsidRPr="008E4C13">
        <w:rPr>
          <w:rFonts w:ascii="Lucida Sans Unicode"/>
          <w:spacing w:val="14"/>
          <w:w w:val="105"/>
          <w:lang w:val="en-US"/>
        </w:rPr>
        <w:t>M["</w:t>
      </w:r>
      <w:r w:rsidRPr="008E4C13">
        <w:rPr>
          <w:rFonts w:ascii="Lucida Sans Unicode"/>
          <w:spacing w:val="-42"/>
          <w:w w:val="105"/>
          <w:lang w:val="en-US"/>
        </w:rPr>
        <w:t xml:space="preserve"> </w:t>
      </w:r>
      <w:r w:rsidRPr="008E4C13">
        <w:rPr>
          <w:rFonts w:ascii="Lucida Sans Unicode"/>
          <w:spacing w:val="10"/>
          <w:w w:val="95"/>
          <w:lang w:val="en-US"/>
        </w:rPr>
        <w:t>m00</w:t>
      </w:r>
      <w:r w:rsidRPr="008E4C13">
        <w:rPr>
          <w:rFonts w:ascii="Lucida Sans Unicode"/>
          <w:spacing w:val="-35"/>
          <w:w w:val="95"/>
          <w:lang w:val="en-US"/>
        </w:rPr>
        <w:t xml:space="preserve"> </w:t>
      </w:r>
      <w:r w:rsidRPr="008E4C13">
        <w:rPr>
          <w:rFonts w:ascii="Lucida Sans Unicode"/>
          <w:spacing w:val="11"/>
          <w:w w:val="140"/>
          <w:lang w:val="en-US"/>
        </w:rPr>
        <w:t>"]</w:t>
      </w:r>
      <w:r w:rsidRPr="008E4C13">
        <w:rPr>
          <w:rFonts w:ascii="Lucida Sans Unicode"/>
          <w:spacing w:val="40"/>
          <w:w w:val="140"/>
          <w:lang w:val="en-US"/>
        </w:rPr>
        <w:t xml:space="preserve"> </w:t>
      </w:r>
      <w:r w:rsidRPr="008E4C13">
        <w:rPr>
          <w:rFonts w:ascii="Lucida Sans Unicode"/>
          <w:w w:val="105"/>
          <w:lang w:val="en-US"/>
        </w:rPr>
        <w:t>!=</w:t>
      </w:r>
      <w:r w:rsidRPr="008E4C13">
        <w:rPr>
          <w:rFonts w:ascii="Lucida Sans Unicode"/>
          <w:spacing w:val="40"/>
          <w:w w:val="105"/>
          <w:lang w:val="en-US"/>
        </w:rPr>
        <w:t xml:space="preserve"> </w:t>
      </w:r>
      <w:r w:rsidRPr="008E4C13">
        <w:rPr>
          <w:rFonts w:ascii="Lucida Sans Unicode"/>
          <w:w w:val="105"/>
          <w:lang w:val="en-US"/>
        </w:rPr>
        <w:t>0:</w:t>
      </w:r>
    </w:p>
    <w:p w14:paraId="7A31AC6A" w14:textId="77777777" w:rsidR="00854AE3" w:rsidRPr="008E4C13" w:rsidRDefault="006C76DB">
      <w:pPr>
        <w:spacing w:line="257" w:lineRule="exact"/>
        <w:ind w:left="2164"/>
        <w:rPr>
          <w:rFonts w:ascii="Lucida Sans Unicode"/>
          <w:lang w:val="en-US"/>
        </w:rPr>
      </w:pPr>
      <w:r w:rsidRPr="008E4C13">
        <w:rPr>
          <w:rFonts w:ascii="Lucida Sans Unicode"/>
          <w:lang w:val="en-US"/>
        </w:rPr>
        <w:t>cx</w:t>
      </w:r>
      <w:r w:rsidRPr="008E4C13">
        <w:rPr>
          <w:rFonts w:ascii="Lucida Sans Unicode"/>
          <w:spacing w:val="34"/>
          <w:lang w:val="en-US"/>
        </w:rPr>
        <w:t xml:space="preserve"> </w:t>
      </w:r>
      <w:r w:rsidRPr="008E4C13">
        <w:rPr>
          <w:rFonts w:ascii="Lucida Sans Unicode"/>
          <w:lang w:val="en-US"/>
        </w:rPr>
        <w:t>=</w:t>
      </w:r>
      <w:r w:rsidRPr="008E4C13">
        <w:rPr>
          <w:rFonts w:ascii="Lucida Sans Unicode"/>
          <w:spacing w:val="36"/>
          <w:lang w:val="en-US"/>
        </w:rPr>
        <w:t xml:space="preserve"> </w:t>
      </w:r>
      <w:proofErr w:type="gramStart"/>
      <w:r w:rsidRPr="008E4C13">
        <w:rPr>
          <w:rFonts w:ascii="Lucida Sans Unicode"/>
          <w:spacing w:val="15"/>
          <w:lang w:val="en-US"/>
        </w:rPr>
        <w:t>int(</w:t>
      </w:r>
      <w:r w:rsidRPr="008E4C13">
        <w:rPr>
          <w:rFonts w:ascii="Lucida Sans Unicode"/>
          <w:spacing w:val="-47"/>
          <w:lang w:val="en-US"/>
        </w:rPr>
        <w:t xml:space="preserve"> </w:t>
      </w:r>
      <w:r w:rsidRPr="008E4C13">
        <w:rPr>
          <w:rFonts w:ascii="Lucida Sans Unicode"/>
          <w:spacing w:val="14"/>
          <w:lang w:val="en-US"/>
        </w:rPr>
        <w:t>M</w:t>
      </w:r>
      <w:proofErr w:type="gramEnd"/>
      <w:r w:rsidRPr="008E4C13">
        <w:rPr>
          <w:rFonts w:ascii="Lucida Sans Unicode"/>
          <w:spacing w:val="14"/>
          <w:lang w:val="en-US"/>
        </w:rPr>
        <w:t>["</w:t>
      </w:r>
      <w:r w:rsidRPr="008E4C13">
        <w:rPr>
          <w:rFonts w:ascii="Lucida Sans Unicode"/>
          <w:spacing w:val="-42"/>
          <w:lang w:val="en-US"/>
        </w:rPr>
        <w:t xml:space="preserve"> </w:t>
      </w:r>
      <w:r w:rsidRPr="008E4C13">
        <w:rPr>
          <w:rFonts w:ascii="Lucida Sans Unicode"/>
          <w:spacing w:val="10"/>
          <w:lang w:val="en-US"/>
        </w:rPr>
        <w:t>m10</w:t>
      </w:r>
      <w:r w:rsidRPr="008E4C13">
        <w:rPr>
          <w:rFonts w:ascii="Lucida Sans Unicode"/>
          <w:spacing w:val="-42"/>
          <w:lang w:val="en-US"/>
        </w:rPr>
        <w:t xml:space="preserve"> </w:t>
      </w:r>
      <w:r w:rsidRPr="008E4C13">
        <w:rPr>
          <w:rFonts w:ascii="Lucida Sans Unicode"/>
          <w:spacing w:val="11"/>
          <w:lang w:val="en-US"/>
        </w:rPr>
        <w:t>"]</w:t>
      </w:r>
      <w:r w:rsidRPr="008E4C13">
        <w:rPr>
          <w:rFonts w:ascii="Lucida Sans Unicode"/>
          <w:spacing w:val="35"/>
          <w:lang w:val="en-US"/>
        </w:rPr>
        <w:t xml:space="preserve"> </w:t>
      </w:r>
      <w:r w:rsidRPr="008E4C13">
        <w:rPr>
          <w:rFonts w:ascii="Lucida Sans Unicode"/>
          <w:lang w:val="en-US"/>
        </w:rPr>
        <w:t>/</w:t>
      </w:r>
      <w:r w:rsidRPr="008E4C13">
        <w:rPr>
          <w:rFonts w:ascii="Lucida Sans Unicode"/>
          <w:spacing w:val="44"/>
          <w:lang w:val="en-US"/>
        </w:rPr>
        <w:t xml:space="preserve"> </w:t>
      </w:r>
      <w:r w:rsidRPr="008E4C13">
        <w:rPr>
          <w:rFonts w:ascii="Lucida Sans Unicode"/>
          <w:spacing w:val="14"/>
          <w:lang w:val="en-US"/>
        </w:rPr>
        <w:t>M["</w:t>
      </w:r>
      <w:r w:rsidRPr="008E4C13">
        <w:rPr>
          <w:rFonts w:ascii="Lucida Sans Unicode"/>
          <w:spacing w:val="-42"/>
          <w:lang w:val="en-US"/>
        </w:rPr>
        <w:t xml:space="preserve"> </w:t>
      </w:r>
      <w:r w:rsidRPr="008E4C13">
        <w:rPr>
          <w:rFonts w:ascii="Lucida Sans Unicode"/>
          <w:spacing w:val="10"/>
          <w:lang w:val="en-US"/>
        </w:rPr>
        <w:t>m00</w:t>
      </w:r>
      <w:r w:rsidRPr="008E4C13">
        <w:rPr>
          <w:rFonts w:ascii="Lucida Sans Unicode"/>
          <w:spacing w:val="-42"/>
          <w:lang w:val="en-US"/>
        </w:rPr>
        <w:t xml:space="preserve"> </w:t>
      </w:r>
      <w:r w:rsidRPr="008E4C13">
        <w:rPr>
          <w:rFonts w:ascii="Lucida Sans Unicode"/>
          <w:spacing w:val="-5"/>
          <w:lang w:val="en-US"/>
        </w:rPr>
        <w:t>"])</w:t>
      </w:r>
    </w:p>
    <w:p w14:paraId="5EB06288" w14:textId="77777777" w:rsidR="00854AE3" w:rsidRPr="008E4C13" w:rsidRDefault="006C76DB">
      <w:pPr>
        <w:spacing w:before="15" w:line="192" w:lineRule="auto"/>
        <w:ind w:left="2167" w:right="4279" w:hanging="3"/>
        <w:rPr>
          <w:rFonts w:ascii="Lucida Sans Unicode"/>
          <w:lang w:val="en-US"/>
        </w:rPr>
      </w:pPr>
      <w:r w:rsidRPr="008E4C13">
        <w:rPr>
          <w:rFonts w:ascii="Lucida Sans Unicode"/>
          <w:w w:val="110"/>
          <w:lang w:val="en-US"/>
        </w:rPr>
        <w:t>cy</w:t>
      </w:r>
      <w:r w:rsidRPr="008E4C13">
        <w:rPr>
          <w:rFonts w:ascii="Lucida Sans Unicode"/>
          <w:spacing w:val="27"/>
          <w:w w:val="110"/>
          <w:lang w:val="en-US"/>
        </w:rPr>
        <w:t xml:space="preserve"> </w:t>
      </w:r>
      <w:r w:rsidRPr="008E4C13">
        <w:rPr>
          <w:rFonts w:ascii="Lucida Sans Unicode"/>
          <w:lang w:val="en-US"/>
        </w:rPr>
        <w:t>=</w:t>
      </w:r>
      <w:r w:rsidRPr="008E4C13">
        <w:rPr>
          <w:rFonts w:ascii="Lucida Sans Unicode"/>
          <w:spacing w:val="16"/>
          <w:w w:val="130"/>
          <w:lang w:val="en-US"/>
        </w:rPr>
        <w:t xml:space="preserve"> </w:t>
      </w:r>
      <w:proofErr w:type="gramStart"/>
      <w:r w:rsidRPr="008E4C13">
        <w:rPr>
          <w:rFonts w:ascii="Lucida Sans Unicode"/>
          <w:spacing w:val="15"/>
          <w:w w:val="130"/>
          <w:lang w:val="en-US"/>
        </w:rPr>
        <w:t>int(</w:t>
      </w:r>
      <w:r w:rsidRPr="008E4C13">
        <w:rPr>
          <w:rFonts w:ascii="Lucida Sans Unicode"/>
          <w:spacing w:val="-68"/>
          <w:w w:val="130"/>
          <w:lang w:val="en-US"/>
        </w:rPr>
        <w:t xml:space="preserve"> </w:t>
      </w:r>
      <w:r w:rsidRPr="008E4C13">
        <w:rPr>
          <w:rFonts w:ascii="Lucida Sans Unicode"/>
          <w:spacing w:val="14"/>
          <w:w w:val="110"/>
          <w:lang w:val="en-US"/>
        </w:rPr>
        <w:t>M</w:t>
      </w:r>
      <w:proofErr w:type="gramEnd"/>
      <w:r w:rsidRPr="008E4C13">
        <w:rPr>
          <w:rFonts w:ascii="Lucida Sans Unicode"/>
          <w:spacing w:val="14"/>
          <w:w w:val="110"/>
          <w:lang w:val="en-US"/>
        </w:rPr>
        <w:t>["</w:t>
      </w:r>
      <w:r w:rsidRPr="008E4C13">
        <w:rPr>
          <w:rFonts w:ascii="Lucida Sans Unicode"/>
          <w:spacing w:val="-49"/>
          <w:w w:val="110"/>
          <w:lang w:val="en-US"/>
        </w:rPr>
        <w:t xml:space="preserve"> </w:t>
      </w:r>
      <w:r w:rsidRPr="008E4C13">
        <w:rPr>
          <w:rFonts w:ascii="Lucida Sans Unicode"/>
          <w:spacing w:val="10"/>
          <w:lang w:val="en-US"/>
        </w:rPr>
        <w:t>m01</w:t>
      </w:r>
      <w:r w:rsidRPr="008E4C13">
        <w:rPr>
          <w:rFonts w:ascii="Lucida Sans Unicode"/>
          <w:spacing w:val="-42"/>
          <w:lang w:val="en-US"/>
        </w:rPr>
        <w:t xml:space="preserve"> </w:t>
      </w:r>
      <w:r w:rsidRPr="008E4C13">
        <w:rPr>
          <w:rFonts w:ascii="Lucida Sans Unicode"/>
          <w:spacing w:val="11"/>
          <w:w w:val="130"/>
          <w:lang w:val="en-US"/>
        </w:rPr>
        <w:t xml:space="preserve">"] </w:t>
      </w:r>
      <w:r w:rsidRPr="008E4C13">
        <w:rPr>
          <w:rFonts w:ascii="Lucida Sans Unicode"/>
          <w:w w:val="110"/>
          <w:lang w:val="en-US"/>
        </w:rPr>
        <w:t>/</w:t>
      </w:r>
      <w:r w:rsidRPr="008E4C13">
        <w:rPr>
          <w:rFonts w:ascii="Lucida Sans Unicode"/>
          <w:spacing w:val="26"/>
          <w:w w:val="110"/>
          <w:lang w:val="en-US"/>
        </w:rPr>
        <w:t xml:space="preserve"> </w:t>
      </w:r>
      <w:r w:rsidRPr="008E4C13">
        <w:rPr>
          <w:rFonts w:ascii="Lucida Sans Unicode"/>
          <w:spacing w:val="14"/>
          <w:w w:val="110"/>
          <w:lang w:val="en-US"/>
        </w:rPr>
        <w:t>M["</w:t>
      </w:r>
      <w:r w:rsidRPr="008E4C13">
        <w:rPr>
          <w:rFonts w:ascii="Lucida Sans Unicode"/>
          <w:spacing w:val="-49"/>
          <w:w w:val="110"/>
          <w:lang w:val="en-US"/>
        </w:rPr>
        <w:t xml:space="preserve"> </w:t>
      </w:r>
      <w:r w:rsidRPr="008E4C13">
        <w:rPr>
          <w:rFonts w:ascii="Lucida Sans Unicode"/>
          <w:spacing w:val="10"/>
          <w:lang w:val="en-US"/>
        </w:rPr>
        <w:t>m00</w:t>
      </w:r>
      <w:r w:rsidRPr="008E4C13">
        <w:rPr>
          <w:rFonts w:ascii="Lucida Sans Unicode"/>
          <w:spacing w:val="-42"/>
          <w:lang w:val="en-US"/>
        </w:rPr>
        <w:t xml:space="preserve"> </w:t>
      </w:r>
      <w:r w:rsidRPr="008E4C13">
        <w:rPr>
          <w:rFonts w:ascii="Lucida Sans Unicode"/>
          <w:spacing w:val="13"/>
          <w:w w:val="130"/>
          <w:lang w:val="en-US"/>
        </w:rPr>
        <w:t xml:space="preserve">"]) </w:t>
      </w:r>
      <w:r w:rsidRPr="008E4C13">
        <w:rPr>
          <w:rFonts w:ascii="Lucida Sans Unicode"/>
          <w:spacing w:val="13"/>
          <w:lang w:val="en-US"/>
        </w:rPr>
        <w:t>area</w:t>
      </w:r>
      <w:r w:rsidRPr="008E4C13">
        <w:rPr>
          <w:rFonts w:ascii="Lucida Sans Unicode"/>
          <w:spacing w:val="36"/>
          <w:lang w:val="en-US"/>
        </w:rPr>
        <w:t xml:space="preserve"> </w:t>
      </w:r>
      <w:r w:rsidRPr="008E4C13">
        <w:rPr>
          <w:rFonts w:ascii="Lucida Sans Unicode"/>
          <w:lang w:val="en-US"/>
        </w:rPr>
        <w:t>=</w:t>
      </w:r>
      <w:r w:rsidRPr="008E4C13">
        <w:rPr>
          <w:rFonts w:ascii="Lucida Sans Unicode"/>
          <w:spacing w:val="59"/>
          <w:lang w:val="en-US"/>
        </w:rPr>
        <w:t xml:space="preserve"> </w:t>
      </w:r>
      <w:r w:rsidRPr="008E4C13">
        <w:rPr>
          <w:rFonts w:ascii="Lucida Sans Unicode"/>
          <w:spacing w:val="10"/>
          <w:lang w:val="en-US"/>
        </w:rPr>
        <w:t>cv2</w:t>
      </w:r>
      <w:r w:rsidRPr="008E4C13">
        <w:rPr>
          <w:rFonts w:ascii="Lucida Sans Unicode"/>
          <w:spacing w:val="-42"/>
          <w:lang w:val="en-US"/>
        </w:rPr>
        <w:t xml:space="preserve"> </w:t>
      </w:r>
      <w:r w:rsidRPr="008E4C13">
        <w:rPr>
          <w:rFonts w:ascii="Lucida Sans Unicode"/>
          <w:lang w:val="en-US"/>
        </w:rPr>
        <w:t>.</w:t>
      </w:r>
      <w:r w:rsidRPr="008E4C13">
        <w:rPr>
          <w:rFonts w:ascii="Lucida Sans Unicode"/>
          <w:spacing w:val="-38"/>
          <w:lang w:val="en-US"/>
        </w:rPr>
        <w:t xml:space="preserve"> </w:t>
      </w:r>
      <w:proofErr w:type="spellStart"/>
      <w:r w:rsidRPr="008E4C13">
        <w:rPr>
          <w:rFonts w:ascii="Lucida Sans Unicode"/>
          <w:spacing w:val="18"/>
          <w:lang w:val="en-US"/>
        </w:rPr>
        <w:t>contourArea</w:t>
      </w:r>
      <w:proofErr w:type="spellEnd"/>
      <w:r w:rsidRPr="008E4C13">
        <w:rPr>
          <w:rFonts w:ascii="Lucida Sans Unicode"/>
          <w:spacing w:val="-38"/>
          <w:lang w:val="en-US"/>
        </w:rPr>
        <w:t xml:space="preserve"> </w:t>
      </w:r>
      <w:proofErr w:type="gramStart"/>
      <w:r w:rsidRPr="008E4C13">
        <w:rPr>
          <w:rFonts w:ascii="Lucida Sans Unicode"/>
          <w:lang w:val="en-US"/>
        </w:rPr>
        <w:t>(</w:t>
      </w:r>
      <w:r w:rsidRPr="008E4C13">
        <w:rPr>
          <w:rFonts w:ascii="Lucida Sans Unicode"/>
          <w:spacing w:val="-39"/>
          <w:lang w:val="en-US"/>
        </w:rPr>
        <w:t xml:space="preserve"> </w:t>
      </w:r>
      <w:r w:rsidRPr="008E4C13">
        <w:rPr>
          <w:rFonts w:ascii="Lucida Sans Unicode"/>
          <w:spacing w:val="18"/>
          <w:lang w:val="en-US"/>
        </w:rPr>
        <w:t>contour</w:t>
      </w:r>
      <w:proofErr w:type="gramEnd"/>
      <w:r w:rsidRPr="008E4C13">
        <w:rPr>
          <w:rFonts w:ascii="Lucida Sans Unicode"/>
          <w:spacing w:val="18"/>
          <w:lang w:val="en-US"/>
        </w:rPr>
        <w:t>)</w:t>
      </w:r>
    </w:p>
    <w:p w14:paraId="2FC0D758" w14:textId="77777777" w:rsidR="00854AE3" w:rsidRPr="008E4C13" w:rsidRDefault="006C76DB">
      <w:pPr>
        <w:spacing w:before="256" w:line="248" w:lineRule="exact"/>
        <w:ind w:left="2160"/>
        <w:rPr>
          <w:rFonts w:ascii="Cambria"/>
          <w:i/>
          <w:lang w:val="en-US"/>
        </w:rPr>
      </w:pPr>
      <w:r w:rsidRPr="008E4C13">
        <w:rPr>
          <w:rFonts w:ascii="Cambria"/>
          <w:i/>
          <w:w w:val="110"/>
          <w:lang w:val="en-US"/>
        </w:rPr>
        <w:t>#</w:t>
      </w:r>
      <w:r w:rsidRPr="008E4C13">
        <w:rPr>
          <w:rFonts w:ascii="Cambria"/>
          <w:i/>
          <w:spacing w:val="71"/>
          <w:w w:val="150"/>
          <w:lang w:val="en-US"/>
        </w:rPr>
        <w:t xml:space="preserve"> </w:t>
      </w:r>
      <w:r w:rsidRPr="008E4C13">
        <w:rPr>
          <w:rFonts w:ascii="Cambria"/>
          <w:i/>
          <w:spacing w:val="17"/>
          <w:w w:val="125"/>
          <w:lang w:val="en-US"/>
        </w:rPr>
        <w:t>Calculate</w:t>
      </w:r>
      <w:r w:rsidRPr="008E4C13">
        <w:rPr>
          <w:rFonts w:ascii="Cambria"/>
          <w:i/>
          <w:spacing w:val="76"/>
          <w:w w:val="150"/>
          <w:lang w:val="en-US"/>
        </w:rPr>
        <w:t xml:space="preserve"> </w:t>
      </w:r>
      <w:r w:rsidRPr="008E4C13">
        <w:rPr>
          <w:rFonts w:ascii="Cambria"/>
          <w:i/>
          <w:spacing w:val="10"/>
          <w:w w:val="125"/>
          <w:lang w:val="en-US"/>
        </w:rPr>
        <w:t>the</w:t>
      </w:r>
      <w:r w:rsidRPr="008E4C13">
        <w:rPr>
          <w:rFonts w:ascii="Cambria"/>
          <w:i/>
          <w:spacing w:val="75"/>
          <w:w w:val="150"/>
          <w:lang w:val="en-US"/>
        </w:rPr>
        <w:t xml:space="preserve"> </w:t>
      </w:r>
      <w:r w:rsidRPr="008E4C13">
        <w:rPr>
          <w:rFonts w:ascii="Cambria"/>
          <w:i/>
          <w:spacing w:val="15"/>
          <w:w w:val="125"/>
          <w:lang w:val="en-US"/>
        </w:rPr>
        <w:t>radius</w:t>
      </w:r>
      <w:r w:rsidRPr="008E4C13">
        <w:rPr>
          <w:rFonts w:ascii="Cambria"/>
          <w:i/>
          <w:spacing w:val="74"/>
          <w:w w:val="150"/>
          <w:lang w:val="en-US"/>
        </w:rPr>
        <w:t xml:space="preserve"> </w:t>
      </w:r>
      <w:r w:rsidRPr="008E4C13">
        <w:rPr>
          <w:rFonts w:ascii="Cambria"/>
          <w:i/>
          <w:w w:val="125"/>
          <w:lang w:val="en-US"/>
        </w:rPr>
        <w:t>of</w:t>
      </w:r>
      <w:r w:rsidRPr="008E4C13">
        <w:rPr>
          <w:rFonts w:ascii="Cambria"/>
          <w:i/>
          <w:spacing w:val="71"/>
          <w:w w:val="150"/>
          <w:lang w:val="en-US"/>
        </w:rPr>
        <w:t xml:space="preserve"> </w:t>
      </w:r>
      <w:r w:rsidRPr="008E4C13">
        <w:rPr>
          <w:rFonts w:ascii="Cambria"/>
          <w:i/>
          <w:spacing w:val="10"/>
          <w:w w:val="125"/>
          <w:lang w:val="en-US"/>
        </w:rPr>
        <w:t>the</w:t>
      </w:r>
      <w:r w:rsidRPr="008E4C13">
        <w:rPr>
          <w:rFonts w:ascii="Cambria"/>
          <w:i/>
          <w:spacing w:val="75"/>
          <w:w w:val="150"/>
          <w:lang w:val="en-US"/>
        </w:rPr>
        <w:t xml:space="preserve"> </w:t>
      </w:r>
      <w:r w:rsidRPr="008E4C13">
        <w:rPr>
          <w:rFonts w:ascii="Cambria"/>
          <w:i/>
          <w:spacing w:val="15"/>
          <w:w w:val="125"/>
          <w:lang w:val="en-US"/>
        </w:rPr>
        <w:t>circle</w:t>
      </w:r>
      <w:r w:rsidRPr="008E4C13">
        <w:rPr>
          <w:rFonts w:ascii="Cambria"/>
          <w:i/>
          <w:spacing w:val="77"/>
          <w:w w:val="150"/>
          <w:lang w:val="en-US"/>
        </w:rPr>
        <w:t xml:space="preserve"> </w:t>
      </w:r>
      <w:r w:rsidRPr="008E4C13">
        <w:rPr>
          <w:rFonts w:ascii="Cambria"/>
          <w:i/>
          <w:spacing w:val="14"/>
          <w:w w:val="125"/>
          <w:lang w:val="en-US"/>
        </w:rPr>
        <w:t>using</w:t>
      </w:r>
      <w:r w:rsidRPr="008E4C13">
        <w:rPr>
          <w:rFonts w:ascii="Cambria"/>
          <w:i/>
          <w:spacing w:val="75"/>
          <w:w w:val="150"/>
          <w:lang w:val="en-US"/>
        </w:rPr>
        <w:t xml:space="preserve"> </w:t>
      </w:r>
      <w:r w:rsidRPr="008E4C13">
        <w:rPr>
          <w:rFonts w:ascii="Cambria"/>
          <w:i/>
          <w:spacing w:val="10"/>
          <w:w w:val="125"/>
          <w:lang w:val="en-US"/>
        </w:rPr>
        <w:t>the</w:t>
      </w:r>
      <w:r w:rsidRPr="008E4C13">
        <w:rPr>
          <w:rFonts w:ascii="Cambria"/>
          <w:i/>
          <w:spacing w:val="75"/>
          <w:w w:val="150"/>
          <w:lang w:val="en-US"/>
        </w:rPr>
        <w:t xml:space="preserve"> </w:t>
      </w:r>
      <w:r w:rsidRPr="008E4C13">
        <w:rPr>
          <w:rFonts w:ascii="Cambria"/>
          <w:i/>
          <w:spacing w:val="9"/>
          <w:w w:val="125"/>
          <w:lang w:val="en-US"/>
        </w:rPr>
        <w:t>area</w:t>
      </w:r>
    </w:p>
    <w:p w14:paraId="14121FF1" w14:textId="77777777" w:rsidR="00854AE3" w:rsidRPr="008E4C13" w:rsidRDefault="006C76DB">
      <w:pPr>
        <w:spacing w:line="328" w:lineRule="exact"/>
        <w:ind w:left="2168"/>
        <w:rPr>
          <w:rFonts w:ascii="Lucida Sans Unicode"/>
          <w:lang w:val="en-US"/>
        </w:rPr>
      </w:pPr>
      <w:r w:rsidRPr="008E4C13">
        <w:rPr>
          <w:rFonts w:ascii="Lucida Sans Unicode"/>
          <w:spacing w:val="15"/>
          <w:w w:val="110"/>
          <w:lang w:val="en-US"/>
        </w:rPr>
        <w:t>radius</w:t>
      </w:r>
      <w:r w:rsidRPr="008E4C13">
        <w:rPr>
          <w:rFonts w:ascii="Lucida Sans Unicode"/>
          <w:spacing w:val="30"/>
          <w:w w:val="110"/>
          <w:lang w:val="en-US"/>
        </w:rPr>
        <w:t xml:space="preserve"> </w:t>
      </w:r>
      <w:r w:rsidRPr="008E4C13">
        <w:rPr>
          <w:rFonts w:ascii="Lucida Sans Unicode"/>
          <w:lang w:val="en-US"/>
        </w:rPr>
        <w:t>=</w:t>
      </w:r>
      <w:r w:rsidRPr="008E4C13">
        <w:rPr>
          <w:rFonts w:ascii="Lucida Sans Unicode"/>
          <w:spacing w:val="39"/>
          <w:w w:val="110"/>
          <w:lang w:val="en-US"/>
        </w:rPr>
        <w:t xml:space="preserve"> </w:t>
      </w:r>
      <w:proofErr w:type="gramStart"/>
      <w:r w:rsidRPr="008E4C13">
        <w:rPr>
          <w:rFonts w:ascii="Lucida Sans Unicode"/>
          <w:spacing w:val="15"/>
          <w:w w:val="110"/>
          <w:lang w:val="en-US"/>
        </w:rPr>
        <w:t>int(</w:t>
      </w:r>
      <w:r w:rsidRPr="008E4C13">
        <w:rPr>
          <w:rFonts w:ascii="Lucida Sans Unicode"/>
          <w:spacing w:val="-51"/>
          <w:w w:val="110"/>
          <w:lang w:val="en-US"/>
        </w:rPr>
        <w:t xml:space="preserve"> </w:t>
      </w:r>
      <w:r w:rsidRPr="008E4C13">
        <w:rPr>
          <w:rFonts w:ascii="Lucida Sans Unicode"/>
          <w:spacing w:val="13"/>
          <w:w w:val="110"/>
          <w:lang w:val="en-US"/>
        </w:rPr>
        <w:t>np</w:t>
      </w:r>
      <w:proofErr w:type="gramEnd"/>
      <w:r w:rsidRPr="008E4C13">
        <w:rPr>
          <w:rFonts w:ascii="Lucida Sans Unicode"/>
          <w:spacing w:val="13"/>
          <w:w w:val="110"/>
          <w:lang w:val="en-US"/>
        </w:rPr>
        <w:t>.</w:t>
      </w:r>
      <w:r w:rsidRPr="008E4C13">
        <w:rPr>
          <w:rFonts w:ascii="Lucida Sans Unicode"/>
          <w:spacing w:val="-48"/>
          <w:w w:val="110"/>
          <w:lang w:val="en-US"/>
        </w:rPr>
        <w:t xml:space="preserve"> </w:t>
      </w:r>
      <w:proofErr w:type="gramStart"/>
      <w:r w:rsidRPr="008E4C13">
        <w:rPr>
          <w:rFonts w:ascii="Lucida Sans Unicode"/>
          <w:spacing w:val="16"/>
          <w:w w:val="110"/>
          <w:lang w:val="en-US"/>
        </w:rPr>
        <w:t>sqrt(</w:t>
      </w:r>
      <w:r w:rsidRPr="008E4C13">
        <w:rPr>
          <w:rFonts w:ascii="Lucida Sans Unicode"/>
          <w:spacing w:val="-48"/>
          <w:w w:val="110"/>
          <w:lang w:val="en-US"/>
        </w:rPr>
        <w:t xml:space="preserve"> </w:t>
      </w:r>
      <w:r w:rsidRPr="008E4C13">
        <w:rPr>
          <w:rFonts w:ascii="Lucida Sans Unicode"/>
          <w:spacing w:val="13"/>
          <w:w w:val="110"/>
          <w:lang w:val="en-US"/>
        </w:rPr>
        <w:t>area</w:t>
      </w:r>
      <w:proofErr w:type="gramEnd"/>
      <w:r w:rsidRPr="008E4C13">
        <w:rPr>
          <w:rFonts w:ascii="Lucida Sans Unicode"/>
          <w:spacing w:val="48"/>
          <w:w w:val="110"/>
          <w:lang w:val="en-US"/>
        </w:rPr>
        <w:t xml:space="preserve"> </w:t>
      </w:r>
      <w:r w:rsidRPr="008E4C13">
        <w:rPr>
          <w:rFonts w:ascii="Lucida Sans Unicode"/>
          <w:w w:val="110"/>
          <w:lang w:val="en-US"/>
        </w:rPr>
        <w:t>/</w:t>
      </w:r>
      <w:r w:rsidRPr="008E4C13">
        <w:rPr>
          <w:rFonts w:ascii="Lucida Sans Unicode"/>
          <w:spacing w:val="46"/>
          <w:w w:val="110"/>
          <w:lang w:val="en-US"/>
        </w:rPr>
        <w:t xml:space="preserve"> </w:t>
      </w:r>
      <w:r w:rsidRPr="008E4C13">
        <w:rPr>
          <w:rFonts w:ascii="Lucida Sans Unicode"/>
          <w:spacing w:val="13"/>
          <w:w w:val="110"/>
          <w:lang w:val="en-US"/>
        </w:rPr>
        <w:t>np.</w:t>
      </w:r>
      <w:r w:rsidRPr="008E4C13">
        <w:rPr>
          <w:rFonts w:ascii="Lucida Sans Unicode"/>
          <w:spacing w:val="-51"/>
          <w:w w:val="110"/>
          <w:lang w:val="en-US"/>
        </w:rPr>
        <w:t xml:space="preserve"> </w:t>
      </w:r>
      <w:r w:rsidRPr="008E4C13">
        <w:rPr>
          <w:rFonts w:ascii="Lucida Sans Unicode"/>
          <w:spacing w:val="10"/>
          <w:w w:val="110"/>
          <w:lang w:val="en-US"/>
        </w:rPr>
        <w:t>pi))</w:t>
      </w:r>
    </w:p>
    <w:p w14:paraId="16601348" w14:textId="77777777" w:rsidR="00854AE3" w:rsidRPr="008E4C13" w:rsidRDefault="006C76DB">
      <w:pPr>
        <w:spacing w:before="236" w:line="248" w:lineRule="exact"/>
        <w:ind w:left="2160" w:right="-29"/>
        <w:rPr>
          <w:rFonts w:ascii="Cambria"/>
          <w:i/>
          <w:lang w:val="en-US"/>
        </w:rPr>
      </w:pPr>
      <w:r w:rsidRPr="008E4C13">
        <w:rPr>
          <w:rFonts w:ascii="Cambria"/>
          <w:i/>
          <w:w w:val="110"/>
          <w:lang w:val="en-US"/>
        </w:rPr>
        <w:t>#</w:t>
      </w:r>
      <w:r w:rsidRPr="008E4C13">
        <w:rPr>
          <w:rFonts w:ascii="Cambria"/>
          <w:i/>
          <w:spacing w:val="53"/>
          <w:w w:val="110"/>
          <w:lang w:val="en-US"/>
        </w:rPr>
        <w:t xml:space="preserve"> </w:t>
      </w:r>
      <w:r w:rsidRPr="008E4C13">
        <w:rPr>
          <w:rFonts w:ascii="Cambria"/>
          <w:i/>
          <w:spacing w:val="15"/>
          <w:w w:val="110"/>
          <w:lang w:val="en-US"/>
        </w:rPr>
        <w:t>Append</w:t>
      </w:r>
      <w:r w:rsidRPr="008E4C13">
        <w:rPr>
          <w:rFonts w:ascii="Cambria"/>
          <w:i/>
          <w:spacing w:val="58"/>
          <w:w w:val="125"/>
          <w:lang w:val="en-US"/>
        </w:rPr>
        <w:t xml:space="preserve"> </w:t>
      </w:r>
      <w:proofErr w:type="gramStart"/>
      <w:r w:rsidRPr="008E4C13">
        <w:rPr>
          <w:rFonts w:ascii="Cambria"/>
          <w:i/>
          <w:spacing w:val="13"/>
          <w:w w:val="125"/>
          <w:lang w:val="en-US"/>
        </w:rPr>
        <w:t>radius</w:t>
      </w:r>
      <w:r w:rsidRPr="008E4C13">
        <w:rPr>
          <w:rFonts w:ascii="Cambria"/>
          <w:i/>
          <w:spacing w:val="-16"/>
          <w:w w:val="125"/>
          <w:lang w:val="en-US"/>
        </w:rPr>
        <w:t xml:space="preserve"> </w:t>
      </w:r>
      <w:r w:rsidRPr="008E4C13">
        <w:rPr>
          <w:rFonts w:ascii="Cambria"/>
          <w:i/>
          <w:w w:val="125"/>
          <w:lang w:val="en-US"/>
        </w:rPr>
        <w:t>,</w:t>
      </w:r>
      <w:proofErr w:type="gramEnd"/>
      <w:r w:rsidRPr="008E4C13">
        <w:rPr>
          <w:rFonts w:ascii="Cambria"/>
          <w:i/>
          <w:spacing w:val="57"/>
          <w:w w:val="125"/>
          <w:lang w:val="en-US"/>
        </w:rPr>
        <w:t xml:space="preserve"> </w:t>
      </w:r>
      <w:r w:rsidRPr="008E4C13">
        <w:rPr>
          <w:rFonts w:ascii="Cambria"/>
          <w:i/>
          <w:spacing w:val="13"/>
          <w:w w:val="125"/>
          <w:lang w:val="en-US"/>
        </w:rPr>
        <w:t>x-</w:t>
      </w:r>
      <w:r w:rsidRPr="008E4C13">
        <w:rPr>
          <w:rFonts w:ascii="Cambria"/>
          <w:i/>
          <w:spacing w:val="-31"/>
          <w:w w:val="125"/>
          <w:lang w:val="en-US"/>
        </w:rPr>
        <w:t xml:space="preserve"> </w:t>
      </w:r>
      <w:r w:rsidRPr="008E4C13">
        <w:rPr>
          <w:rFonts w:ascii="Cambria"/>
          <w:i/>
          <w:spacing w:val="16"/>
          <w:w w:val="125"/>
          <w:lang w:val="en-US"/>
        </w:rPr>
        <w:t>coordinate</w:t>
      </w:r>
      <w:r w:rsidRPr="008E4C13">
        <w:rPr>
          <w:rFonts w:ascii="Cambria"/>
          <w:i/>
          <w:spacing w:val="-16"/>
          <w:w w:val="125"/>
          <w:lang w:val="en-US"/>
        </w:rPr>
        <w:t xml:space="preserve"> </w:t>
      </w:r>
      <w:r w:rsidRPr="008E4C13">
        <w:rPr>
          <w:rFonts w:ascii="Cambria"/>
          <w:i/>
          <w:w w:val="125"/>
          <w:lang w:val="en-US"/>
        </w:rPr>
        <w:t>,</w:t>
      </w:r>
      <w:r w:rsidRPr="008E4C13">
        <w:rPr>
          <w:rFonts w:ascii="Cambria"/>
          <w:i/>
          <w:spacing w:val="65"/>
          <w:w w:val="125"/>
          <w:lang w:val="en-US"/>
        </w:rPr>
        <w:t xml:space="preserve"> </w:t>
      </w:r>
      <w:r w:rsidRPr="008E4C13">
        <w:rPr>
          <w:rFonts w:ascii="Cambria"/>
          <w:i/>
          <w:spacing w:val="10"/>
          <w:w w:val="110"/>
          <w:lang w:val="en-US"/>
        </w:rPr>
        <w:t>and</w:t>
      </w:r>
      <w:r w:rsidRPr="008E4C13">
        <w:rPr>
          <w:rFonts w:ascii="Cambria"/>
          <w:i/>
          <w:spacing w:val="61"/>
          <w:w w:val="125"/>
          <w:lang w:val="en-US"/>
        </w:rPr>
        <w:t xml:space="preserve"> </w:t>
      </w:r>
      <w:r w:rsidRPr="008E4C13">
        <w:rPr>
          <w:rFonts w:ascii="Cambria"/>
          <w:i/>
          <w:spacing w:val="13"/>
          <w:w w:val="125"/>
          <w:lang w:val="en-US"/>
        </w:rPr>
        <w:t>y-</w:t>
      </w:r>
      <w:r w:rsidRPr="008E4C13">
        <w:rPr>
          <w:rFonts w:ascii="Cambria"/>
          <w:i/>
          <w:spacing w:val="-29"/>
          <w:w w:val="125"/>
          <w:lang w:val="en-US"/>
        </w:rPr>
        <w:t xml:space="preserve"> </w:t>
      </w:r>
      <w:r w:rsidRPr="008E4C13">
        <w:rPr>
          <w:rFonts w:ascii="Cambria"/>
          <w:i/>
          <w:spacing w:val="18"/>
          <w:w w:val="125"/>
          <w:lang w:val="en-US"/>
        </w:rPr>
        <w:t>coordinate</w:t>
      </w:r>
      <w:r w:rsidRPr="008E4C13">
        <w:rPr>
          <w:rFonts w:ascii="Cambria"/>
          <w:i/>
          <w:spacing w:val="70"/>
          <w:w w:val="125"/>
          <w:lang w:val="en-US"/>
        </w:rPr>
        <w:t xml:space="preserve"> </w:t>
      </w:r>
      <w:r w:rsidRPr="008E4C13">
        <w:rPr>
          <w:rFonts w:ascii="Cambria"/>
          <w:i/>
          <w:w w:val="125"/>
          <w:lang w:val="en-US"/>
        </w:rPr>
        <w:t>to</w:t>
      </w:r>
      <w:r w:rsidRPr="008E4C13">
        <w:rPr>
          <w:rFonts w:ascii="Cambria"/>
          <w:i/>
          <w:spacing w:val="70"/>
          <w:w w:val="125"/>
          <w:lang w:val="en-US"/>
        </w:rPr>
        <w:t xml:space="preserve"> </w:t>
      </w:r>
      <w:r w:rsidRPr="008E4C13">
        <w:rPr>
          <w:rFonts w:ascii="Cambria"/>
          <w:i/>
          <w:spacing w:val="18"/>
          <w:w w:val="125"/>
          <w:lang w:val="en-US"/>
        </w:rPr>
        <w:t>respective</w:t>
      </w:r>
      <w:r w:rsidRPr="008E4C13">
        <w:rPr>
          <w:rFonts w:ascii="Cambria"/>
          <w:i/>
          <w:spacing w:val="73"/>
          <w:w w:val="125"/>
          <w:lang w:val="en-US"/>
        </w:rPr>
        <w:t xml:space="preserve"> </w:t>
      </w:r>
      <w:r w:rsidRPr="008E4C13">
        <w:rPr>
          <w:rFonts w:ascii="Cambria"/>
          <w:i/>
          <w:spacing w:val="-10"/>
          <w:w w:val="125"/>
          <w:lang w:val="en-US"/>
        </w:rPr>
        <w:t>l</w:t>
      </w:r>
    </w:p>
    <w:p w14:paraId="7ED06381" w14:textId="77777777" w:rsidR="00854AE3" w:rsidRPr="008E4C13" w:rsidRDefault="006C76DB">
      <w:pPr>
        <w:spacing w:before="38" w:line="192" w:lineRule="auto"/>
        <w:ind w:left="2170" w:right="4796" w:hanging="1"/>
        <w:rPr>
          <w:rFonts w:ascii="Lucida Sans Unicode"/>
          <w:lang w:val="en-US"/>
        </w:rPr>
      </w:pPr>
      <w:proofErr w:type="spellStart"/>
      <w:r w:rsidRPr="008E4C13">
        <w:rPr>
          <w:rFonts w:ascii="Lucida Sans Unicode"/>
          <w:spacing w:val="19"/>
          <w:w w:val="110"/>
          <w:lang w:val="en-US"/>
        </w:rPr>
        <w:t>radii_list</w:t>
      </w:r>
      <w:proofErr w:type="spellEnd"/>
      <w:r w:rsidRPr="008E4C13">
        <w:rPr>
          <w:rFonts w:ascii="Lucida Sans Unicode"/>
          <w:spacing w:val="19"/>
          <w:w w:val="110"/>
          <w:lang w:val="en-US"/>
        </w:rPr>
        <w:t>.</w:t>
      </w:r>
      <w:r w:rsidRPr="008E4C13">
        <w:rPr>
          <w:rFonts w:ascii="Lucida Sans Unicode"/>
          <w:spacing w:val="-45"/>
          <w:w w:val="110"/>
          <w:lang w:val="en-US"/>
        </w:rPr>
        <w:t xml:space="preserve"> </w:t>
      </w:r>
      <w:r w:rsidRPr="008E4C13">
        <w:rPr>
          <w:rFonts w:ascii="Lucida Sans Unicode"/>
          <w:spacing w:val="15"/>
          <w:w w:val="105"/>
          <w:lang w:val="en-US"/>
        </w:rPr>
        <w:t>append</w:t>
      </w:r>
      <w:r w:rsidRPr="008E4C13">
        <w:rPr>
          <w:rFonts w:ascii="Lucida Sans Unicode"/>
          <w:spacing w:val="-40"/>
          <w:w w:val="105"/>
          <w:lang w:val="en-US"/>
        </w:rPr>
        <w:t xml:space="preserve"> </w:t>
      </w:r>
      <w:proofErr w:type="gramStart"/>
      <w:r w:rsidRPr="008E4C13">
        <w:rPr>
          <w:rFonts w:ascii="Lucida Sans Unicode"/>
          <w:w w:val="110"/>
          <w:lang w:val="en-US"/>
        </w:rPr>
        <w:t>(</w:t>
      </w:r>
      <w:r w:rsidRPr="008E4C13">
        <w:rPr>
          <w:rFonts w:ascii="Lucida Sans Unicode"/>
          <w:spacing w:val="-45"/>
          <w:w w:val="110"/>
          <w:lang w:val="en-US"/>
        </w:rPr>
        <w:t xml:space="preserve"> </w:t>
      </w:r>
      <w:r w:rsidRPr="008E4C13">
        <w:rPr>
          <w:rFonts w:ascii="Lucida Sans Unicode"/>
          <w:spacing w:val="15"/>
          <w:w w:val="110"/>
          <w:lang w:val="en-US"/>
        </w:rPr>
        <w:t>radius</w:t>
      </w:r>
      <w:proofErr w:type="gramEnd"/>
      <w:r w:rsidRPr="008E4C13">
        <w:rPr>
          <w:rFonts w:ascii="Lucida Sans Unicode"/>
          <w:spacing w:val="-45"/>
          <w:w w:val="110"/>
          <w:lang w:val="en-US"/>
        </w:rPr>
        <w:t xml:space="preserve"> </w:t>
      </w:r>
      <w:r w:rsidRPr="008E4C13">
        <w:rPr>
          <w:rFonts w:ascii="Lucida Sans Unicode"/>
          <w:w w:val="110"/>
          <w:lang w:val="en-US"/>
        </w:rPr>
        <w:t xml:space="preserve">) </w:t>
      </w:r>
      <w:proofErr w:type="spellStart"/>
      <w:r w:rsidRPr="008E4C13">
        <w:rPr>
          <w:rFonts w:ascii="Lucida Sans Unicode"/>
          <w:spacing w:val="19"/>
          <w:lang w:val="en-US"/>
        </w:rPr>
        <w:t>x_coords_list</w:t>
      </w:r>
      <w:proofErr w:type="spellEnd"/>
      <w:r w:rsidRPr="008E4C13">
        <w:rPr>
          <w:rFonts w:ascii="Lucida Sans Unicode"/>
          <w:spacing w:val="19"/>
          <w:lang w:val="en-US"/>
        </w:rPr>
        <w:t>.</w:t>
      </w:r>
      <w:r w:rsidRPr="008E4C13">
        <w:rPr>
          <w:rFonts w:ascii="Lucida Sans Unicode"/>
          <w:spacing w:val="-25"/>
          <w:lang w:val="en-US"/>
        </w:rPr>
        <w:t xml:space="preserve"> </w:t>
      </w:r>
      <w:r w:rsidRPr="008E4C13">
        <w:rPr>
          <w:rFonts w:ascii="Lucida Sans Unicode"/>
          <w:spacing w:val="15"/>
          <w:lang w:val="en-US"/>
        </w:rPr>
        <w:t>append</w:t>
      </w:r>
      <w:r w:rsidRPr="008E4C13">
        <w:rPr>
          <w:rFonts w:ascii="Lucida Sans Unicode"/>
          <w:spacing w:val="-23"/>
          <w:lang w:val="en-US"/>
        </w:rPr>
        <w:t xml:space="preserve"> </w:t>
      </w:r>
      <w:proofErr w:type="gramStart"/>
      <w:r w:rsidRPr="008E4C13">
        <w:rPr>
          <w:rFonts w:ascii="Lucida Sans Unicode"/>
          <w:lang w:val="en-US"/>
        </w:rPr>
        <w:t>(</w:t>
      </w:r>
      <w:r w:rsidRPr="008E4C13">
        <w:rPr>
          <w:rFonts w:ascii="Lucida Sans Unicode"/>
          <w:spacing w:val="-31"/>
          <w:lang w:val="en-US"/>
        </w:rPr>
        <w:t xml:space="preserve"> </w:t>
      </w:r>
      <w:r w:rsidRPr="008E4C13">
        <w:rPr>
          <w:rFonts w:ascii="Lucida Sans Unicode"/>
          <w:spacing w:val="13"/>
          <w:lang w:val="en-US"/>
        </w:rPr>
        <w:t>cx</w:t>
      </w:r>
      <w:proofErr w:type="gramEnd"/>
      <w:r w:rsidRPr="008E4C13">
        <w:rPr>
          <w:rFonts w:ascii="Lucida Sans Unicode"/>
          <w:spacing w:val="13"/>
          <w:lang w:val="en-US"/>
        </w:rPr>
        <w:t xml:space="preserve">) </w:t>
      </w:r>
      <w:proofErr w:type="spellStart"/>
      <w:r w:rsidRPr="008E4C13">
        <w:rPr>
          <w:rFonts w:ascii="Lucida Sans Unicode"/>
          <w:spacing w:val="19"/>
          <w:w w:val="110"/>
          <w:lang w:val="en-US"/>
        </w:rPr>
        <w:t>y_coords_list</w:t>
      </w:r>
      <w:proofErr w:type="spellEnd"/>
      <w:r w:rsidRPr="008E4C13">
        <w:rPr>
          <w:rFonts w:ascii="Lucida Sans Unicode"/>
          <w:spacing w:val="19"/>
          <w:w w:val="110"/>
          <w:lang w:val="en-US"/>
        </w:rPr>
        <w:t>.</w:t>
      </w:r>
      <w:r w:rsidRPr="008E4C13">
        <w:rPr>
          <w:rFonts w:ascii="Lucida Sans Unicode"/>
          <w:spacing w:val="-47"/>
          <w:w w:val="110"/>
          <w:lang w:val="en-US"/>
        </w:rPr>
        <w:t xml:space="preserve"> </w:t>
      </w:r>
      <w:r w:rsidRPr="008E4C13">
        <w:rPr>
          <w:rFonts w:ascii="Lucida Sans Unicode"/>
          <w:spacing w:val="15"/>
          <w:w w:val="105"/>
          <w:lang w:val="en-US"/>
        </w:rPr>
        <w:t>append</w:t>
      </w:r>
      <w:r w:rsidRPr="008E4C13">
        <w:rPr>
          <w:rFonts w:ascii="Lucida Sans Unicode"/>
          <w:spacing w:val="-43"/>
          <w:w w:val="105"/>
          <w:lang w:val="en-US"/>
        </w:rPr>
        <w:t xml:space="preserve"> </w:t>
      </w:r>
      <w:proofErr w:type="gramStart"/>
      <w:r w:rsidRPr="008E4C13">
        <w:rPr>
          <w:rFonts w:ascii="Lucida Sans Unicode"/>
          <w:w w:val="110"/>
          <w:lang w:val="en-US"/>
        </w:rPr>
        <w:t>(</w:t>
      </w:r>
      <w:r w:rsidRPr="008E4C13">
        <w:rPr>
          <w:rFonts w:ascii="Lucida Sans Unicode"/>
          <w:spacing w:val="-51"/>
          <w:w w:val="110"/>
          <w:lang w:val="en-US"/>
        </w:rPr>
        <w:t xml:space="preserve"> </w:t>
      </w:r>
      <w:r w:rsidRPr="008E4C13">
        <w:rPr>
          <w:rFonts w:ascii="Lucida Sans Unicode"/>
          <w:spacing w:val="13"/>
          <w:w w:val="110"/>
          <w:lang w:val="en-US"/>
        </w:rPr>
        <w:t>cy</w:t>
      </w:r>
      <w:proofErr w:type="gramEnd"/>
      <w:r w:rsidRPr="008E4C13">
        <w:rPr>
          <w:rFonts w:ascii="Lucida Sans Unicode"/>
          <w:spacing w:val="13"/>
          <w:w w:val="110"/>
          <w:lang w:val="en-US"/>
        </w:rPr>
        <w:t>)</w:t>
      </w:r>
    </w:p>
    <w:p w14:paraId="1B864E77" w14:textId="77777777" w:rsidR="00854AE3" w:rsidRPr="008E4C13" w:rsidRDefault="006C76DB">
      <w:pPr>
        <w:spacing w:before="257" w:line="248" w:lineRule="exact"/>
        <w:ind w:left="1078"/>
        <w:rPr>
          <w:rFonts w:ascii="Cambria"/>
          <w:i/>
          <w:lang w:val="en-US"/>
        </w:rPr>
      </w:pPr>
      <w:r w:rsidRPr="008E4C13">
        <w:rPr>
          <w:rFonts w:ascii="Cambria"/>
          <w:i/>
          <w:lang w:val="en-US"/>
        </w:rPr>
        <w:t>#</w:t>
      </w:r>
      <w:r w:rsidRPr="008E4C13">
        <w:rPr>
          <w:rFonts w:ascii="Cambria"/>
          <w:i/>
          <w:spacing w:val="46"/>
          <w:lang w:val="en-US"/>
        </w:rPr>
        <w:t xml:space="preserve">  </w:t>
      </w:r>
      <w:proofErr w:type="gramStart"/>
      <w:r w:rsidRPr="008E4C13">
        <w:rPr>
          <w:rFonts w:ascii="Cambria"/>
          <w:i/>
          <w:spacing w:val="15"/>
          <w:lang w:val="en-US"/>
        </w:rPr>
        <w:t>Create</w:t>
      </w:r>
      <w:r w:rsidRPr="008E4C13">
        <w:rPr>
          <w:rFonts w:ascii="Cambria"/>
          <w:i/>
          <w:spacing w:val="51"/>
          <w:lang w:val="en-US"/>
        </w:rPr>
        <w:t xml:space="preserve">  </w:t>
      </w:r>
      <w:r w:rsidRPr="008E4C13">
        <w:rPr>
          <w:rFonts w:ascii="Cambria"/>
          <w:i/>
          <w:spacing w:val="15"/>
          <w:lang w:val="en-US"/>
        </w:rPr>
        <w:t>Data</w:t>
      </w:r>
      <w:proofErr w:type="gramEnd"/>
      <w:r w:rsidRPr="008E4C13">
        <w:rPr>
          <w:rFonts w:ascii="Cambria"/>
          <w:i/>
          <w:spacing w:val="-26"/>
          <w:lang w:val="en-US"/>
        </w:rPr>
        <w:t xml:space="preserve"> </w:t>
      </w:r>
      <w:r w:rsidRPr="008E4C13">
        <w:rPr>
          <w:rFonts w:ascii="Cambria"/>
          <w:i/>
          <w:spacing w:val="12"/>
          <w:lang w:val="en-US"/>
        </w:rPr>
        <w:t>Frame</w:t>
      </w:r>
    </w:p>
    <w:p w14:paraId="0A7CF5CA" w14:textId="77777777" w:rsidR="00854AE3" w:rsidRPr="008E4C13" w:rsidRDefault="006C76DB">
      <w:pPr>
        <w:spacing w:before="39" w:line="192" w:lineRule="auto"/>
        <w:ind w:left="1082" w:right="-38" w:firstLine="3"/>
        <w:rPr>
          <w:rFonts w:ascii="Lucida Sans Unicode" w:hAnsi="Lucida Sans Unicode"/>
          <w:lang w:val="en-US"/>
        </w:rPr>
      </w:pPr>
      <w:r w:rsidRPr="008E4C13">
        <w:rPr>
          <w:rFonts w:ascii="Lucida Sans Unicode" w:hAnsi="Lucida Sans Unicode"/>
          <w:spacing w:val="13"/>
          <w:w w:val="110"/>
          <w:lang w:val="en-US"/>
        </w:rPr>
        <w:t>data</w:t>
      </w:r>
      <w:r w:rsidRPr="008E4C13">
        <w:rPr>
          <w:rFonts w:ascii="Lucida Sans Unicode" w:hAnsi="Lucida Sans Unicode"/>
          <w:spacing w:val="29"/>
          <w:w w:val="110"/>
          <w:lang w:val="en-US"/>
        </w:rPr>
        <w:t xml:space="preserve"> </w:t>
      </w:r>
      <w:r w:rsidRPr="008E4C13">
        <w:rPr>
          <w:rFonts w:ascii="Lucida Sans Unicode" w:hAnsi="Lucida Sans Unicode"/>
          <w:lang w:val="en-US"/>
        </w:rPr>
        <w:t>=</w:t>
      </w:r>
      <w:r w:rsidRPr="008E4C13">
        <w:rPr>
          <w:rFonts w:ascii="Lucida Sans Unicode" w:hAnsi="Lucida Sans Unicode"/>
          <w:spacing w:val="19"/>
          <w:w w:val="120"/>
          <w:lang w:val="en-US"/>
        </w:rPr>
        <w:t xml:space="preserve"> </w:t>
      </w:r>
      <w:r w:rsidRPr="008E4C13">
        <w:rPr>
          <w:rFonts w:ascii="Lucida Sans Unicode" w:hAnsi="Lucida Sans Unicode"/>
          <w:spacing w:val="13"/>
          <w:w w:val="120"/>
          <w:lang w:val="en-US"/>
        </w:rPr>
        <w:t>{’</w:t>
      </w:r>
      <w:r w:rsidRPr="008E4C13">
        <w:rPr>
          <w:rFonts w:ascii="Lucida Sans Unicode" w:hAnsi="Lucida Sans Unicode"/>
          <w:spacing w:val="-57"/>
          <w:w w:val="120"/>
          <w:lang w:val="en-US"/>
        </w:rPr>
        <w:t xml:space="preserve"> </w:t>
      </w:r>
      <w:proofErr w:type="gramStart"/>
      <w:r w:rsidRPr="008E4C13">
        <w:rPr>
          <w:rFonts w:ascii="Lucida Sans Unicode" w:hAnsi="Lucida Sans Unicode"/>
          <w:spacing w:val="15"/>
          <w:w w:val="110"/>
          <w:lang w:val="en-US"/>
        </w:rPr>
        <w:t>Radius</w:t>
      </w:r>
      <w:r w:rsidRPr="008E4C13">
        <w:rPr>
          <w:rFonts w:ascii="Lucida Sans Unicode" w:hAnsi="Lucida Sans Unicode"/>
          <w:spacing w:val="-43"/>
          <w:w w:val="110"/>
          <w:lang w:val="en-US"/>
        </w:rPr>
        <w:t xml:space="preserve"> </w:t>
      </w:r>
      <w:r w:rsidRPr="008E4C13">
        <w:rPr>
          <w:rFonts w:ascii="Lucida Sans Unicode" w:hAnsi="Lucida Sans Unicode"/>
          <w:w w:val="120"/>
          <w:lang w:val="en-US"/>
        </w:rPr>
        <w:t>’</w:t>
      </w:r>
      <w:proofErr w:type="gramEnd"/>
      <w:r w:rsidRPr="008E4C13">
        <w:rPr>
          <w:rFonts w:ascii="Lucida Sans Unicode" w:hAnsi="Lucida Sans Unicode"/>
          <w:w w:val="120"/>
          <w:lang w:val="en-US"/>
        </w:rPr>
        <w:t>:</w:t>
      </w:r>
      <w:r w:rsidRPr="008E4C13">
        <w:rPr>
          <w:rFonts w:ascii="Lucida Sans Unicode" w:hAnsi="Lucida Sans Unicode"/>
          <w:spacing w:val="35"/>
          <w:w w:val="120"/>
          <w:lang w:val="en-US"/>
        </w:rPr>
        <w:t xml:space="preserve"> </w:t>
      </w:r>
      <w:proofErr w:type="spellStart"/>
      <w:r w:rsidRPr="008E4C13">
        <w:rPr>
          <w:rFonts w:ascii="Lucida Sans Unicode" w:hAnsi="Lucida Sans Unicode"/>
          <w:spacing w:val="16"/>
          <w:w w:val="120"/>
          <w:lang w:val="en-US"/>
        </w:rPr>
        <w:t>radii_list</w:t>
      </w:r>
      <w:proofErr w:type="spellEnd"/>
      <w:r w:rsidRPr="008E4C13">
        <w:rPr>
          <w:rFonts w:ascii="Lucida Sans Unicode" w:hAnsi="Lucida Sans Unicode"/>
          <w:spacing w:val="-35"/>
          <w:w w:val="120"/>
          <w:lang w:val="en-US"/>
        </w:rPr>
        <w:t xml:space="preserve"> </w:t>
      </w:r>
      <w:r w:rsidRPr="008E4C13">
        <w:rPr>
          <w:rFonts w:ascii="Lucida Sans Unicode" w:hAnsi="Lucida Sans Unicode"/>
          <w:w w:val="120"/>
          <w:lang w:val="en-US"/>
        </w:rPr>
        <w:t>,</w:t>
      </w:r>
      <w:r w:rsidRPr="008E4C13">
        <w:rPr>
          <w:rFonts w:ascii="Lucida Sans Unicode" w:hAnsi="Lucida Sans Unicode"/>
          <w:spacing w:val="40"/>
          <w:w w:val="120"/>
          <w:lang w:val="en-US"/>
        </w:rPr>
        <w:t xml:space="preserve"> </w:t>
      </w:r>
      <w:r w:rsidRPr="008E4C13">
        <w:rPr>
          <w:rFonts w:ascii="Lucida Sans Unicode" w:hAnsi="Lucida Sans Unicode"/>
          <w:spacing w:val="13"/>
          <w:w w:val="110"/>
          <w:lang w:val="en-US"/>
        </w:rPr>
        <w:t>’X-</w:t>
      </w:r>
      <w:r w:rsidRPr="008E4C13">
        <w:rPr>
          <w:rFonts w:ascii="Lucida Sans Unicode" w:hAnsi="Lucida Sans Unicode"/>
          <w:spacing w:val="-46"/>
          <w:w w:val="110"/>
          <w:lang w:val="en-US"/>
        </w:rPr>
        <w:t xml:space="preserve"> </w:t>
      </w:r>
      <w:r w:rsidRPr="008E4C13">
        <w:rPr>
          <w:rFonts w:ascii="Lucida Sans Unicode" w:hAnsi="Lucida Sans Unicode"/>
          <w:spacing w:val="18"/>
          <w:w w:val="110"/>
          <w:lang w:val="en-US"/>
        </w:rPr>
        <w:t>coordinate</w:t>
      </w:r>
      <w:r w:rsidRPr="008E4C13">
        <w:rPr>
          <w:rFonts w:ascii="Lucida Sans Unicode" w:hAnsi="Lucida Sans Unicode"/>
          <w:spacing w:val="-42"/>
          <w:w w:val="110"/>
          <w:lang w:val="en-US"/>
        </w:rPr>
        <w:t xml:space="preserve"> </w:t>
      </w:r>
      <w:r w:rsidRPr="008E4C13">
        <w:rPr>
          <w:rFonts w:ascii="Lucida Sans Unicode" w:hAnsi="Lucida Sans Unicode"/>
          <w:w w:val="120"/>
          <w:lang w:val="en-US"/>
        </w:rPr>
        <w:t>’:</w:t>
      </w:r>
      <w:r w:rsidRPr="008E4C13">
        <w:rPr>
          <w:rFonts w:ascii="Lucida Sans Unicode" w:hAnsi="Lucida Sans Unicode"/>
          <w:spacing w:val="40"/>
          <w:w w:val="120"/>
          <w:lang w:val="en-US"/>
        </w:rPr>
        <w:t xml:space="preserve"> </w:t>
      </w:r>
      <w:proofErr w:type="spellStart"/>
      <w:r w:rsidRPr="008E4C13">
        <w:rPr>
          <w:rFonts w:ascii="Lucida Sans Unicode" w:hAnsi="Lucida Sans Unicode"/>
          <w:spacing w:val="17"/>
          <w:w w:val="110"/>
          <w:lang w:val="en-US"/>
        </w:rPr>
        <w:t>x_coords_list</w:t>
      </w:r>
      <w:proofErr w:type="spellEnd"/>
      <w:r w:rsidRPr="008E4C13">
        <w:rPr>
          <w:rFonts w:ascii="Lucida Sans Unicode" w:hAnsi="Lucida Sans Unicode"/>
          <w:spacing w:val="-27"/>
          <w:w w:val="110"/>
          <w:lang w:val="en-US"/>
        </w:rPr>
        <w:t xml:space="preserve"> </w:t>
      </w:r>
      <w:r w:rsidRPr="008E4C13">
        <w:rPr>
          <w:rFonts w:ascii="Lucida Sans Unicode" w:hAnsi="Lucida Sans Unicode"/>
          <w:w w:val="120"/>
          <w:lang w:val="en-US"/>
        </w:rPr>
        <w:t>,</w:t>
      </w:r>
      <w:r w:rsidRPr="008E4C13">
        <w:rPr>
          <w:rFonts w:ascii="Lucida Sans Unicode" w:hAnsi="Lucida Sans Unicode"/>
          <w:spacing w:val="40"/>
          <w:w w:val="120"/>
          <w:lang w:val="en-US"/>
        </w:rPr>
        <w:t xml:space="preserve"> </w:t>
      </w:r>
      <w:r w:rsidRPr="008E4C13">
        <w:rPr>
          <w:rFonts w:ascii="Lucida Sans Unicode" w:hAnsi="Lucida Sans Unicode"/>
          <w:spacing w:val="13"/>
          <w:w w:val="110"/>
          <w:lang w:val="en-US"/>
        </w:rPr>
        <w:t>’Y-</w:t>
      </w:r>
      <w:r w:rsidRPr="008E4C13">
        <w:rPr>
          <w:rFonts w:ascii="Lucida Sans Unicode" w:hAnsi="Lucida Sans Unicode"/>
          <w:spacing w:val="-45"/>
          <w:w w:val="110"/>
          <w:lang w:val="en-US"/>
        </w:rPr>
        <w:t xml:space="preserve"> </w:t>
      </w:r>
      <w:proofErr w:type="spellStart"/>
      <w:r w:rsidRPr="008E4C13">
        <w:rPr>
          <w:rFonts w:ascii="Lucida Sans Unicode" w:hAnsi="Lucida Sans Unicode"/>
          <w:spacing w:val="17"/>
          <w:w w:val="110"/>
          <w:lang w:val="en-US"/>
        </w:rPr>
        <w:t>coordin</w:t>
      </w:r>
      <w:proofErr w:type="spellEnd"/>
      <w:r w:rsidRPr="008E4C13">
        <w:rPr>
          <w:rFonts w:ascii="Lucida Sans Unicode" w:hAnsi="Lucida Sans Unicode"/>
          <w:spacing w:val="17"/>
          <w:w w:val="110"/>
          <w:lang w:val="en-US"/>
        </w:rPr>
        <w:t xml:space="preserve"> </w:t>
      </w:r>
      <w:proofErr w:type="spellStart"/>
      <w:r w:rsidRPr="008E4C13">
        <w:rPr>
          <w:rFonts w:ascii="Lucida Sans Unicode" w:hAnsi="Lucida Sans Unicode"/>
          <w:lang w:val="en-US"/>
        </w:rPr>
        <w:t>df</w:t>
      </w:r>
      <w:proofErr w:type="spellEnd"/>
      <w:r w:rsidRPr="008E4C13">
        <w:rPr>
          <w:rFonts w:ascii="Lucida Sans Unicode" w:hAnsi="Lucida Sans Unicode"/>
          <w:spacing w:val="80"/>
          <w:lang w:val="en-US"/>
        </w:rPr>
        <w:t xml:space="preserve"> </w:t>
      </w:r>
      <w:r w:rsidRPr="008E4C13">
        <w:rPr>
          <w:rFonts w:ascii="Lucida Sans Unicode" w:hAnsi="Lucida Sans Unicode"/>
          <w:lang w:val="en-US"/>
        </w:rPr>
        <w:t>=</w:t>
      </w:r>
      <w:r w:rsidRPr="008E4C13">
        <w:rPr>
          <w:rFonts w:ascii="Lucida Sans Unicode" w:hAnsi="Lucida Sans Unicode"/>
          <w:spacing w:val="80"/>
          <w:lang w:val="en-US"/>
        </w:rPr>
        <w:t xml:space="preserve"> </w:t>
      </w:r>
      <w:r w:rsidRPr="008E4C13">
        <w:rPr>
          <w:rFonts w:ascii="Lucida Sans Unicode" w:hAnsi="Lucida Sans Unicode"/>
          <w:spacing w:val="13"/>
          <w:lang w:val="en-US"/>
        </w:rPr>
        <w:t>pd.</w:t>
      </w:r>
      <w:r w:rsidRPr="008E4C13">
        <w:rPr>
          <w:rFonts w:ascii="Lucida Sans Unicode" w:hAnsi="Lucida Sans Unicode"/>
          <w:spacing w:val="-36"/>
          <w:lang w:val="en-US"/>
        </w:rPr>
        <w:t xml:space="preserve"> </w:t>
      </w:r>
      <w:r w:rsidRPr="008E4C13">
        <w:rPr>
          <w:rFonts w:ascii="Lucida Sans Unicode" w:hAnsi="Lucida Sans Unicode"/>
          <w:spacing w:val="15"/>
          <w:lang w:val="en-US"/>
        </w:rPr>
        <w:t>Data</w:t>
      </w:r>
      <w:r w:rsidRPr="008E4C13">
        <w:rPr>
          <w:rFonts w:ascii="Lucida Sans Unicode" w:hAnsi="Lucida Sans Unicode"/>
          <w:spacing w:val="-48"/>
          <w:lang w:val="en-US"/>
        </w:rPr>
        <w:t xml:space="preserve"> </w:t>
      </w:r>
      <w:r w:rsidRPr="008E4C13">
        <w:rPr>
          <w:rFonts w:ascii="Lucida Sans Unicode" w:hAnsi="Lucida Sans Unicode"/>
          <w:spacing w:val="16"/>
          <w:lang w:val="en-US"/>
        </w:rPr>
        <w:t>Frame</w:t>
      </w:r>
      <w:r w:rsidRPr="008E4C13">
        <w:rPr>
          <w:rFonts w:ascii="Lucida Sans Unicode" w:hAnsi="Lucida Sans Unicode"/>
          <w:spacing w:val="-36"/>
          <w:lang w:val="en-US"/>
        </w:rPr>
        <w:t xml:space="preserve"> </w:t>
      </w:r>
      <w:r w:rsidRPr="008E4C13">
        <w:rPr>
          <w:rFonts w:ascii="Lucida Sans Unicode" w:hAnsi="Lucida Sans Unicode"/>
          <w:lang w:val="en-US"/>
        </w:rPr>
        <w:t>(</w:t>
      </w:r>
      <w:r w:rsidRPr="008E4C13">
        <w:rPr>
          <w:rFonts w:ascii="Lucida Sans Unicode" w:hAnsi="Lucida Sans Unicode"/>
          <w:spacing w:val="-38"/>
          <w:lang w:val="en-US"/>
        </w:rPr>
        <w:t xml:space="preserve"> </w:t>
      </w:r>
      <w:r w:rsidRPr="008E4C13">
        <w:rPr>
          <w:rFonts w:ascii="Lucida Sans Unicode" w:hAnsi="Lucida Sans Unicode"/>
          <w:spacing w:val="13"/>
          <w:lang w:val="en-US"/>
        </w:rPr>
        <w:t>data</w:t>
      </w:r>
      <w:r w:rsidRPr="008E4C13">
        <w:rPr>
          <w:rFonts w:ascii="Lucida Sans Unicode" w:hAnsi="Lucida Sans Unicode"/>
          <w:spacing w:val="-38"/>
          <w:lang w:val="en-US"/>
        </w:rPr>
        <w:t xml:space="preserve"> </w:t>
      </w:r>
      <w:r w:rsidRPr="008E4C13">
        <w:rPr>
          <w:rFonts w:ascii="Lucida Sans Unicode" w:hAnsi="Lucida Sans Unicode"/>
          <w:lang w:val="en-US"/>
        </w:rPr>
        <w:t>)</w:t>
      </w:r>
    </w:p>
    <w:p w14:paraId="76EDEF97" w14:textId="77777777" w:rsidR="00854AE3" w:rsidRPr="008E4C13" w:rsidRDefault="006C76DB">
      <w:pPr>
        <w:spacing w:before="224" w:line="305" w:lineRule="exact"/>
        <w:ind w:left="1082"/>
        <w:rPr>
          <w:rFonts w:ascii="Lucida Sans Unicode" w:hAnsi="Lucida Sans Unicode"/>
          <w:lang w:val="en-US"/>
        </w:rPr>
      </w:pPr>
      <w:r w:rsidRPr="008E4C13">
        <w:rPr>
          <w:rFonts w:ascii="Lucida Sans Unicode" w:hAnsi="Lucida Sans Unicode"/>
          <w:lang w:val="en-US"/>
        </w:rPr>
        <w:t>if</w:t>
      </w:r>
      <w:r w:rsidRPr="008E4C13">
        <w:rPr>
          <w:rFonts w:ascii="Lucida Sans Unicode" w:hAnsi="Lucida Sans Unicode"/>
          <w:spacing w:val="40"/>
          <w:lang w:val="en-US"/>
        </w:rPr>
        <w:t xml:space="preserve"> </w:t>
      </w:r>
      <w:r w:rsidRPr="008E4C13">
        <w:rPr>
          <w:rFonts w:ascii="Lucida Sans Unicode" w:hAnsi="Lucida Sans Unicode"/>
          <w:spacing w:val="17"/>
          <w:lang w:val="en-US"/>
        </w:rPr>
        <w:t>__name__</w:t>
      </w:r>
      <w:r w:rsidRPr="008E4C13">
        <w:rPr>
          <w:rFonts w:ascii="Lucida Sans Unicode" w:hAnsi="Lucida Sans Unicode"/>
          <w:spacing w:val="41"/>
          <w:lang w:val="en-US"/>
        </w:rPr>
        <w:t xml:space="preserve"> </w:t>
      </w:r>
      <w:r w:rsidRPr="008E4C13">
        <w:rPr>
          <w:rFonts w:ascii="Lucida Sans Unicode" w:hAnsi="Lucida Sans Unicode"/>
          <w:lang w:val="en-US"/>
        </w:rPr>
        <w:t>=</w:t>
      </w:r>
      <w:proofErr w:type="gramStart"/>
      <w:r w:rsidRPr="008E4C13">
        <w:rPr>
          <w:rFonts w:ascii="Lucida Sans Unicode" w:hAnsi="Lucida Sans Unicode"/>
          <w:lang w:val="en-US"/>
        </w:rPr>
        <w:t>=</w:t>
      </w:r>
      <w:r w:rsidRPr="008E4C13">
        <w:rPr>
          <w:rFonts w:ascii="Lucida Sans Unicode" w:hAnsi="Lucida Sans Unicode"/>
          <w:spacing w:val="45"/>
          <w:lang w:val="en-US"/>
        </w:rPr>
        <w:t xml:space="preserve"> </w:t>
      </w:r>
      <w:r w:rsidRPr="008E4C13">
        <w:rPr>
          <w:rFonts w:ascii="Lucida Sans Unicode" w:hAnsi="Lucida Sans Unicode"/>
          <w:lang w:val="en-US"/>
        </w:rPr>
        <w:t>’</w:t>
      </w:r>
      <w:proofErr w:type="gramEnd"/>
      <w:r w:rsidRPr="008E4C13">
        <w:rPr>
          <w:rFonts w:ascii="Lucida Sans Unicode" w:hAnsi="Lucida Sans Unicode"/>
          <w:spacing w:val="-43"/>
          <w:lang w:val="en-US"/>
        </w:rPr>
        <w:t xml:space="preserve"> </w:t>
      </w:r>
      <w:r w:rsidRPr="008E4C13">
        <w:rPr>
          <w:rFonts w:ascii="Lucida Sans Unicode" w:hAnsi="Lucida Sans Unicode"/>
          <w:spacing w:val="17"/>
          <w:lang w:val="en-US"/>
        </w:rPr>
        <w:t>__main__</w:t>
      </w:r>
      <w:r w:rsidRPr="008E4C13">
        <w:rPr>
          <w:rFonts w:ascii="Lucida Sans Unicode" w:hAnsi="Lucida Sans Unicode"/>
          <w:spacing w:val="-35"/>
          <w:lang w:val="en-US"/>
        </w:rPr>
        <w:t xml:space="preserve"> </w:t>
      </w:r>
      <w:r w:rsidRPr="008E4C13">
        <w:rPr>
          <w:rFonts w:ascii="Lucida Sans Unicode" w:hAnsi="Lucida Sans Unicode"/>
          <w:spacing w:val="-5"/>
          <w:lang w:val="en-US"/>
        </w:rPr>
        <w:t>’:</w:t>
      </w:r>
    </w:p>
    <w:p w14:paraId="210D7050" w14:textId="77777777" w:rsidR="00854AE3" w:rsidRPr="008E4C13" w:rsidRDefault="006C76DB">
      <w:pPr>
        <w:spacing w:line="305" w:lineRule="exact"/>
        <w:ind w:left="1629" w:right="-29"/>
        <w:rPr>
          <w:rFonts w:ascii="Lucida Sans Unicode"/>
          <w:lang w:val="en-US"/>
        </w:rPr>
      </w:pPr>
      <w:proofErr w:type="spellStart"/>
      <w:r w:rsidRPr="008E4C13">
        <w:rPr>
          <w:rFonts w:ascii="Lucida Sans Unicode"/>
          <w:spacing w:val="19"/>
          <w:lang w:val="en-US"/>
        </w:rPr>
        <w:t>show_image_progsess</w:t>
      </w:r>
      <w:proofErr w:type="spellEnd"/>
      <w:r w:rsidRPr="008E4C13">
        <w:rPr>
          <w:rFonts w:ascii="Lucida Sans Unicode"/>
          <w:spacing w:val="-32"/>
          <w:lang w:val="en-US"/>
        </w:rPr>
        <w:t xml:space="preserve"> </w:t>
      </w:r>
      <w:proofErr w:type="gramStart"/>
      <w:r w:rsidRPr="008E4C13">
        <w:rPr>
          <w:rFonts w:ascii="Lucida Sans Unicode"/>
          <w:lang w:val="en-US"/>
        </w:rPr>
        <w:t>(</w:t>
      </w:r>
      <w:r w:rsidRPr="008E4C13">
        <w:rPr>
          <w:rFonts w:ascii="Lucida Sans Unicode"/>
          <w:spacing w:val="-43"/>
          <w:lang w:val="en-US"/>
        </w:rPr>
        <w:t xml:space="preserve"> </w:t>
      </w:r>
      <w:proofErr w:type="spellStart"/>
      <w:r w:rsidRPr="008E4C13">
        <w:rPr>
          <w:rFonts w:ascii="Lucida Sans Unicode"/>
          <w:lang w:val="en-US"/>
        </w:rPr>
        <w:t>df</w:t>
      </w:r>
      <w:proofErr w:type="spellEnd"/>
      <w:proofErr w:type="gramEnd"/>
      <w:r w:rsidRPr="008E4C13">
        <w:rPr>
          <w:rFonts w:ascii="Lucida Sans Unicode"/>
          <w:spacing w:val="-31"/>
          <w:lang w:val="en-US"/>
        </w:rPr>
        <w:t xml:space="preserve"> </w:t>
      </w:r>
      <w:r w:rsidRPr="008E4C13">
        <w:rPr>
          <w:rFonts w:ascii="Lucida Sans Unicode"/>
          <w:lang w:val="en-US"/>
        </w:rPr>
        <w:t>,</w:t>
      </w:r>
      <w:r w:rsidRPr="008E4C13">
        <w:rPr>
          <w:rFonts w:ascii="Lucida Sans Unicode"/>
          <w:spacing w:val="24"/>
          <w:lang w:val="en-US"/>
        </w:rPr>
        <w:t xml:space="preserve">  </w:t>
      </w:r>
      <w:r w:rsidRPr="008E4C13">
        <w:rPr>
          <w:rFonts w:ascii="Lucida Sans Unicode"/>
          <w:spacing w:val="12"/>
          <w:lang w:val="en-US"/>
        </w:rPr>
        <w:t>image</w:t>
      </w:r>
      <w:r w:rsidRPr="008E4C13">
        <w:rPr>
          <w:rFonts w:ascii="Lucida Sans Unicode"/>
          <w:spacing w:val="-19"/>
          <w:lang w:val="en-US"/>
        </w:rPr>
        <w:t xml:space="preserve"> </w:t>
      </w:r>
      <w:r w:rsidRPr="008E4C13">
        <w:rPr>
          <w:rFonts w:ascii="Lucida Sans Unicode"/>
          <w:lang w:val="en-US"/>
        </w:rPr>
        <w:t>,</w:t>
      </w:r>
      <w:r w:rsidRPr="008E4C13">
        <w:rPr>
          <w:rFonts w:ascii="Lucida Sans Unicode"/>
          <w:spacing w:val="26"/>
          <w:lang w:val="en-US"/>
        </w:rPr>
        <w:t xml:space="preserve">  </w:t>
      </w:r>
      <w:r w:rsidRPr="008E4C13">
        <w:rPr>
          <w:rFonts w:ascii="Lucida Sans Unicode"/>
          <w:spacing w:val="15"/>
          <w:lang w:val="en-US"/>
        </w:rPr>
        <w:t>contours</w:t>
      </w:r>
      <w:r w:rsidRPr="008E4C13">
        <w:rPr>
          <w:rFonts w:ascii="Lucida Sans Unicode"/>
          <w:spacing w:val="-15"/>
          <w:lang w:val="en-US"/>
        </w:rPr>
        <w:t xml:space="preserve"> </w:t>
      </w:r>
      <w:r w:rsidRPr="008E4C13">
        <w:rPr>
          <w:rFonts w:ascii="Lucida Sans Unicode"/>
          <w:lang w:val="en-US"/>
        </w:rPr>
        <w:t>,</w:t>
      </w:r>
      <w:r w:rsidRPr="008E4C13">
        <w:rPr>
          <w:rFonts w:ascii="Lucida Sans Unicode"/>
          <w:spacing w:val="25"/>
          <w:lang w:val="en-US"/>
        </w:rPr>
        <w:t xml:space="preserve">  </w:t>
      </w:r>
      <w:proofErr w:type="spellStart"/>
      <w:r w:rsidRPr="008E4C13">
        <w:rPr>
          <w:rFonts w:ascii="Lucida Sans Unicode"/>
          <w:spacing w:val="16"/>
          <w:lang w:val="en-US"/>
        </w:rPr>
        <w:t>radii_list</w:t>
      </w:r>
      <w:proofErr w:type="spellEnd"/>
      <w:r w:rsidRPr="008E4C13">
        <w:rPr>
          <w:rFonts w:ascii="Lucida Sans Unicode"/>
          <w:spacing w:val="-12"/>
          <w:lang w:val="en-US"/>
        </w:rPr>
        <w:t xml:space="preserve"> </w:t>
      </w:r>
      <w:r w:rsidRPr="008E4C13">
        <w:rPr>
          <w:rFonts w:ascii="Lucida Sans Unicode"/>
          <w:lang w:val="en-US"/>
        </w:rPr>
        <w:t>,</w:t>
      </w:r>
      <w:r w:rsidRPr="008E4C13">
        <w:rPr>
          <w:rFonts w:ascii="Lucida Sans Unicode"/>
          <w:spacing w:val="26"/>
          <w:lang w:val="en-US"/>
        </w:rPr>
        <w:t xml:space="preserve">  </w:t>
      </w:r>
      <w:proofErr w:type="spellStart"/>
      <w:r w:rsidRPr="008E4C13">
        <w:rPr>
          <w:rFonts w:ascii="Lucida Sans Unicode"/>
          <w:spacing w:val="17"/>
          <w:lang w:val="en-US"/>
        </w:rPr>
        <w:t>x_coords_list</w:t>
      </w:r>
      <w:proofErr w:type="spellEnd"/>
      <w:r w:rsidRPr="008E4C13">
        <w:rPr>
          <w:rFonts w:ascii="Lucida Sans Unicode"/>
          <w:spacing w:val="-11"/>
          <w:lang w:val="en-US"/>
        </w:rPr>
        <w:t xml:space="preserve"> </w:t>
      </w:r>
      <w:r w:rsidRPr="008E4C13">
        <w:rPr>
          <w:rFonts w:ascii="Lucida Sans Unicode"/>
          <w:spacing w:val="-10"/>
          <w:lang w:val="en-US"/>
        </w:rPr>
        <w:t>,</w:t>
      </w:r>
    </w:p>
    <w:p w14:paraId="1B9A7BAA" w14:textId="77777777" w:rsidR="00854AE3" w:rsidRPr="008E4C13" w:rsidRDefault="006C76DB">
      <w:pPr>
        <w:spacing w:before="203"/>
        <w:ind w:left="1086"/>
        <w:rPr>
          <w:rFonts w:ascii="Lucida Sans Unicode"/>
          <w:lang w:val="en-US"/>
        </w:rPr>
      </w:pPr>
      <w:r w:rsidRPr="008E4C13">
        <w:rPr>
          <w:rFonts w:ascii="Lucida Sans Unicode"/>
          <w:spacing w:val="15"/>
          <w:w w:val="110"/>
          <w:lang w:val="en-US"/>
        </w:rPr>
        <w:t>return</w:t>
      </w:r>
      <w:r w:rsidRPr="008E4C13">
        <w:rPr>
          <w:rFonts w:ascii="Lucida Sans Unicode"/>
          <w:spacing w:val="47"/>
          <w:w w:val="110"/>
          <w:lang w:val="en-US"/>
        </w:rPr>
        <w:t xml:space="preserve"> </w:t>
      </w:r>
      <w:proofErr w:type="spellStart"/>
      <w:proofErr w:type="gramStart"/>
      <w:r w:rsidRPr="008E4C13">
        <w:rPr>
          <w:rFonts w:ascii="Lucida Sans Unicode"/>
          <w:spacing w:val="-5"/>
          <w:w w:val="110"/>
          <w:lang w:val="en-US"/>
        </w:rPr>
        <w:t>df</w:t>
      </w:r>
      <w:proofErr w:type="spellEnd"/>
      <w:proofErr w:type="gramEnd"/>
    </w:p>
    <w:p w14:paraId="1086F0FE" w14:textId="77777777" w:rsidR="00854AE3" w:rsidRPr="008E4C13" w:rsidRDefault="00854AE3">
      <w:pPr>
        <w:pStyle w:val="Textkrper"/>
        <w:rPr>
          <w:rFonts w:ascii="Lucida Sans Unicode"/>
          <w:sz w:val="22"/>
          <w:lang w:val="en-US"/>
        </w:rPr>
      </w:pPr>
    </w:p>
    <w:p w14:paraId="23D7F7A6" w14:textId="77777777" w:rsidR="00854AE3" w:rsidRPr="008E4C13" w:rsidRDefault="00854AE3">
      <w:pPr>
        <w:pStyle w:val="Textkrper"/>
        <w:spacing w:before="118"/>
        <w:rPr>
          <w:rFonts w:ascii="Lucida Sans Unicode"/>
          <w:sz w:val="22"/>
          <w:lang w:val="en-US"/>
        </w:rPr>
      </w:pPr>
    </w:p>
    <w:p w14:paraId="2F4457B3" w14:textId="77777777" w:rsidR="00854AE3" w:rsidRPr="008E4C13" w:rsidRDefault="006C76DB">
      <w:pPr>
        <w:spacing w:line="192" w:lineRule="auto"/>
        <w:ind w:left="1087" w:right="6193" w:hanging="547"/>
        <w:rPr>
          <w:rFonts w:ascii="Lucida Sans Unicode" w:hAnsi="Lucida Sans Unicode"/>
          <w:lang w:val="en-US"/>
        </w:rPr>
      </w:pPr>
      <w:r w:rsidRPr="008E4C13">
        <w:rPr>
          <w:rFonts w:ascii="Lucida Sans Unicode" w:hAnsi="Lucida Sans Unicode"/>
          <w:w w:val="140"/>
          <w:lang w:val="en-US"/>
        </w:rPr>
        <w:t>if</w:t>
      </w:r>
      <w:r w:rsidRPr="008E4C13">
        <w:rPr>
          <w:rFonts w:ascii="Lucida Sans Unicode" w:hAnsi="Lucida Sans Unicode"/>
          <w:spacing w:val="19"/>
          <w:w w:val="140"/>
          <w:lang w:val="en-US"/>
        </w:rPr>
        <w:t xml:space="preserve"> </w:t>
      </w:r>
      <w:r w:rsidRPr="008E4C13">
        <w:rPr>
          <w:rFonts w:ascii="Lucida Sans Unicode" w:hAnsi="Lucida Sans Unicode"/>
          <w:spacing w:val="17"/>
          <w:w w:val="105"/>
          <w:lang w:val="en-US"/>
        </w:rPr>
        <w:t>__name__</w:t>
      </w:r>
      <w:r w:rsidRPr="008E4C13">
        <w:rPr>
          <w:rFonts w:ascii="Lucida Sans Unicode" w:hAnsi="Lucida Sans Unicode"/>
          <w:spacing w:val="58"/>
          <w:w w:val="105"/>
          <w:lang w:val="en-US"/>
        </w:rPr>
        <w:t xml:space="preserve"> </w:t>
      </w:r>
      <w:r w:rsidRPr="008E4C13">
        <w:rPr>
          <w:rFonts w:ascii="Lucida Sans Unicode" w:hAnsi="Lucida Sans Unicode"/>
          <w:lang w:val="en-US"/>
        </w:rPr>
        <w:t>=</w:t>
      </w:r>
      <w:proofErr w:type="gramStart"/>
      <w:r w:rsidRPr="008E4C13">
        <w:rPr>
          <w:rFonts w:ascii="Lucida Sans Unicode" w:hAnsi="Lucida Sans Unicode"/>
          <w:lang w:val="en-US"/>
        </w:rPr>
        <w:t>=</w:t>
      </w:r>
      <w:r w:rsidRPr="008E4C13">
        <w:rPr>
          <w:rFonts w:ascii="Lucida Sans Unicode" w:hAnsi="Lucida Sans Unicode"/>
          <w:spacing w:val="29"/>
          <w:w w:val="140"/>
          <w:lang w:val="en-US"/>
        </w:rPr>
        <w:t xml:space="preserve"> </w:t>
      </w:r>
      <w:r w:rsidRPr="008E4C13">
        <w:rPr>
          <w:rFonts w:ascii="Lucida Sans Unicode" w:hAnsi="Lucida Sans Unicode"/>
          <w:w w:val="140"/>
          <w:lang w:val="en-US"/>
        </w:rPr>
        <w:t>’</w:t>
      </w:r>
      <w:proofErr w:type="gramEnd"/>
      <w:r w:rsidRPr="008E4C13">
        <w:rPr>
          <w:rFonts w:ascii="Lucida Sans Unicode" w:hAnsi="Lucida Sans Unicode"/>
          <w:spacing w:val="-71"/>
          <w:w w:val="140"/>
          <w:lang w:val="en-US"/>
        </w:rPr>
        <w:t xml:space="preserve"> </w:t>
      </w:r>
      <w:r w:rsidRPr="008E4C13">
        <w:rPr>
          <w:rFonts w:ascii="Lucida Sans Unicode" w:hAnsi="Lucida Sans Unicode"/>
          <w:spacing w:val="17"/>
          <w:w w:val="105"/>
          <w:lang w:val="en-US"/>
        </w:rPr>
        <w:t>__main__</w:t>
      </w:r>
      <w:r w:rsidRPr="008E4C13">
        <w:rPr>
          <w:rFonts w:ascii="Lucida Sans Unicode" w:hAnsi="Lucida Sans Unicode"/>
          <w:spacing w:val="-39"/>
          <w:w w:val="105"/>
          <w:lang w:val="en-US"/>
        </w:rPr>
        <w:t xml:space="preserve"> </w:t>
      </w:r>
      <w:r w:rsidRPr="008E4C13">
        <w:rPr>
          <w:rFonts w:ascii="Lucida Sans Unicode" w:hAnsi="Lucida Sans Unicode"/>
          <w:w w:val="140"/>
          <w:lang w:val="en-US"/>
        </w:rPr>
        <w:t xml:space="preserve">’: </w:t>
      </w:r>
      <w:proofErr w:type="spellStart"/>
      <w:r w:rsidRPr="008E4C13">
        <w:rPr>
          <w:rFonts w:ascii="Lucida Sans Unicode" w:hAnsi="Lucida Sans Unicode"/>
          <w:spacing w:val="10"/>
          <w:lang w:val="en-US"/>
        </w:rPr>
        <w:t>image_name</w:t>
      </w:r>
      <w:proofErr w:type="spellEnd"/>
      <w:r w:rsidRPr="008E4C13">
        <w:rPr>
          <w:rFonts w:ascii="Lucida Sans Unicode" w:hAnsi="Lucida Sans Unicode"/>
          <w:spacing w:val="38"/>
          <w:lang w:val="en-US"/>
        </w:rPr>
        <w:t xml:space="preserve"> </w:t>
      </w:r>
      <w:r w:rsidRPr="008E4C13">
        <w:rPr>
          <w:rFonts w:ascii="Lucida Sans Unicode" w:hAnsi="Lucida Sans Unicode"/>
          <w:lang w:val="en-US"/>
        </w:rPr>
        <w:t>=</w:t>
      </w:r>
      <w:r w:rsidRPr="008E4C13">
        <w:rPr>
          <w:rFonts w:ascii="Lucida Sans Unicode" w:hAnsi="Lucida Sans Unicode"/>
          <w:spacing w:val="34"/>
          <w:lang w:val="en-US"/>
        </w:rPr>
        <w:t xml:space="preserve"> </w:t>
      </w:r>
      <w:r w:rsidRPr="008E4C13">
        <w:rPr>
          <w:rFonts w:ascii="Lucida Sans Unicode" w:hAnsi="Lucida Sans Unicode"/>
          <w:lang w:val="en-US"/>
        </w:rPr>
        <w:t>’</w:t>
      </w:r>
      <w:r w:rsidRPr="008E4C13">
        <w:rPr>
          <w:rFonts w:ascii="Lucida Sans Unicode" w:hAnsi="Lucida Sans Unicode"/>
          <w:spacing w:val="-44"/>
          <w:lang w:val="en-US"/>
        </w:rPr>
        <w:t xml:space="preserve"> </w:t>
      </w:r>
      <w:r w:rsidRPr="008E4C13">
        <w:rPr>
          <w:rFonts w:ascii="Lucida Sans Unicode" w:hAnsi="Lucida Sans Unicode"/>
          <w:spacing w:val="10"/>
          <w:lang w:val="en-US"/>
        </w:rPr>
        <w:t>bild1</w:t>
      </w:r>
      <w:r w:rsidRPr="008E4C13">
        <w:rPr>
          <w:rFonts w:ascii="Lucida Sans Unicode" w:hAnsi="Lucida Sans Unicode"/>
          <w:spacing w:val="-40"/>
          <w:lang w:val="en-US"/>
        </w:rPr>
        <w:t xml:space="preserve"> </w:t>
      </w:r>
      <w:r w:rsidRPr="008E4C13">
        <w:rPr>
          <w:rFonts w:ascii="Lucida Sans Unicode" w:hAnsi="Lucida Sans Unicode"/>
          <w:lang w:val="en-US"/>
        </w:rPr>
        <w:t>.</w:t>
      </w:r>
      <w:r w:rsidRPr="008E4C13">
        <w:rPr>
          <w:rFonts w:ascii="Lucida Sans Unicode" w:hAnsi="Lucida Sans Unicode"/>
          <w:spacing w:val="-42"/>
          <w:lang w:val="en-US"/>
        </w:rPr>
        <w:t xml:space="preserve"> </w:t>
      </w:r>
      <w:proofErr w:type="spellStart"/>
      <w:proofErr w:type="gramStart"/>
      <w:r w:rsidRPr="008E4C13">
        <w:rPr>
          <w:rFonts w:ascii="Lucida Sans Unicode" w:hAnsi="Lucida Sans Unicode"/>
          <w:spacing w:val="10"/>
          <w:lang w:val="en-US"/>
        </w:rPr>
        <w:t>png</w:t>
      </w:r>
      <w:proofErr w:type="spellEnd"/>
      <w:r w:rsidRPr="008E4C13">
        <w:rPr>
          <w:rFonts w:ascii="Lucida Sans Unicode" w:hAnsi="Lucida Sans Unicode"/>
          <w:spacing w:val="-38"/>
          <w:lang w:val="en-US"/>
        </w:rPr>
        <w:t xml:space="preserve"> </w:t>
      </w:r>
      <w:r w:rsidRPr="008E4C13">
        <w:rPr>
          <w:rFonts w:ascii="Lucida Sans Unicode" w:hAnsi="Lucida Sans Unicode"/>
          <w:lang w:val="en-US"/>
        </w:rPr>
        <w:t>’</w:t>
      </w:r>
      <w:proofErr w:type="gramEnd"/>
    </w:p>
    <w:p w14:paraId="6BE530F0" w14:textId="77777777" w:rsidR="00854AE3" w:rsidRPr="008E4C13" w:rsidRDefault="00854AE3">
      <w:pPr>
        <w:spacing w:line="192" w:lineRule="auto"/>
        <w:rPr>
          <w:rFonts w:ascii="Lucida Sans Unicode" w:hAnsi="Lucida Sans Unicode"/>
          <w:lang w:val="en-US"/>
        </w:rPr>
        <w:sectPr w:rsidR="00854AE3" w:rsidRPr="008E4C13">
          <w:pgSz w:w="11910" w:h="16840"/>
          <w:pgMar w:top="1920" w:right="0" w:bottom="2640" w:left="1260" w:header="1033" w:footer="2458" w:gutter="0"/>
          <w:cols w:space="720"/>
        </w:sectPr>
      </w:pPr>
    </w:p>
    <w:p w14:paraId="529348E5" w14:textId="77777777" w:rsidR="00854AE3" w:rsidRDefault="006C76DB">
      <w:pPr>
        <w:spacing w:before="98"/>
        <w:ind w:left="1087"/>
        <w:rPr>
          <w:rFonts w:ascii="Lucida Sans Unicode"/>
        </w:rPr>
      </w:pPr>
      <w:proofErr w:type="spellStart"/>
      <w:r>
        <w:rPr>
          <w:rFonts w:ascii="Lucida Sans Unicode"/>
          <w:spacing w:val="17"/>
          <w:w w:val="85"/>
        </w:rPr>
        <w:t>do_image</w:t>
      </w:r>
      <w:proofErr w:type="spellEnd"/>
      <w:r>
        <w:rPr>
          <w:rFonts w:ascii="Lucida Sans Unicode"/>
          <w:spacing w:val="-13"/>
          <w:w w:val="85"/>
        </w:rPr>
        <w:t xml:space="preserve"> </w:t>
      </w:r>
      <w:proofErr w:type="gramStart"/>
      <w:r>
        <w:rPr>
          <w:rFonts w:ascii="Lucida Sans Unicode"/>
          <w:w w:val="85"/>
        </w:rPr>
        <w:t>(</w:t>
      </w:r>
      <w:r>
        <w:rPr>
          <w:rFonts w:ascii="Lucida Sans Unicode"/>
          <w:spacing w:val="-11"/>
          <w:w w:val="85"/>
        </w:rPr>
        <w:t xml:space="preserve"> </w:t>
      </w:r>
      <w:proofErr w:type="spellStart"/>
      <w:r>
        <w:rPr>
          <w:rFonts w:ascii="Lucida Sans Unicode"/>
          <w:spacing w:val="18"/>
          <w:w w:val="85"/>
        </w:rPr>
        <w:t>image</w:t>
      </w:r>
      <w:proofErr w:type="gramEnd"/>
      <w:r>
        <w:rPr>
          <w:rFonts w:ascii="Lucida Sans Unicode"/>
          <w:spacing w:val="18"/>
          <w:w w:val="85"/>
        </w:rPr>
        <w:t>_name</w:t>
      </w:r>
      <w:proofErr w:type="spellEnd"/>
      <w:r>
        <w:rPr>
          <w:rFonts w:ascii="Lucida Sans Unicode"/>
          <w:spacing w:val="-13"/>
          <w:w w:val="85"/>
        </w:rPr>
        <w:t xml:space="preserve"> </w:t>
      </w:r>
      <w:r>
        <w:rPr>
          <w:rFonts w:ascii="Lucida Sans Unicode"/>
          <w:spacing w:val="-12"/>
          <w:w w:val="85"/>
        </w:rPr>
        <w:t>)</w:t>
      </w:r>
    </w:p>
    <w:p w14:paraId="77604DA2" w14:textId="77777777" w:rsidR="00854AE3" w:rsidRDefault="006C76DB">
      <w:pPr>
        <w:pStyle w:val="Textkrper"/>
        <w:spacing w:before="267"/>
        <w:ind w:left="2514"/>
      </w:pPr>
      <w:bookmarkStart w:id="112" w:name="_bookmark38"/>
      <w:bookmarkEnd w:id="112"/>
      <w:r>
        <w:rPr>
          <w:w w:val="105"/>
        </w:rPr>
        <w:t>Listing</w:t>
      </w:r>
      <w:r>
        <w:rPr>
          <w:spacing w:val="-1"/>
          <w:w w:val="105"/>
        </w:rPr>
        <w:t xml:space="preserve"> </w:t>
      </w:r>
      <w:r>
        <w:rPr>
          <w:w w:val="105"/>
        </w:rPr>
        <w:t>6: Bilderkennung und</w:t>
      </w:r>
      <w:r>
        <w:rPr>
          <w:spacing w:val="-2"/>
          <w:w w:val="105"/>
        </w:rPr>
        <w:t xml:space="preserve"> </w:t>
      </w:r>
      <w:proofErr w:type="spellStart"/>
      <w:r>
        <w:rPr>
          <w:spacing w:val="-2"/>
          <w:w w:val="105"/>
        </w:rPr>
        <w:t>verarbeitung</w:t>
      </w:r>
      <w:proofErr w:type="spellEnd"/>
    </w:p>
    <w:p w14:paraId="448F34E4" w14:textId="77777777" w:rsidR="00854AE3" w:rsidRDefault="006C76DB">
      <w:pPr>
        <w:spacing w:before="69"/>
        <w:ind w:left="537"/>
        <w:rPr>
          <w:rFonts w:ascii="Cambria"/>
          <w:i/>
        </w:rPr>
      </w:pPr>
      <w:proofErr w:type="gramStart"/>
      <w:r>
        <w:rPr>
          <w:rFonts w:ascii="Cambria"/>
          <w:i/>
          <w:spacing w:val="13"/>
          <w:w w:val="110"/>
        </w:rPr>
        <w:t>#!/</w:t>
      </w:r>
      <w:proofErr w:type="gramEnd"/>
      <w:r>
        <w:rPr>
          <w:rFonts w:ascii="Cambria"/>
          <w:i/>
          <w:spacing w:val="-9"/>
          <w:w w:val="110"/>
        </w:rPr>
        <w:t xml:space="preserve"> </w:t>
      </w:r>
      <w:proofErr w:type="spellStart"/>
      <w:r>
        <w:rPr>
          <w:rFonts w:ascii="Cambria"/>
          <w:i/>
          <w:spacing w:val="15"/>
          <w:w w:val="110"/>
        </w:rPr>
        <w:t>usr</w:t>
      </w:r>
      <w:proofErr w:type="spellEnd"/>
      <w:r>
        <w:rPr>
          <w:rFonts w:ascii="Cambria"/>
          <w:i/>
          <w:spacing w:val="15"/>
          <w:w w:val="110"/>
        </w:rPr>
        <w:t>/</w:t>
      </w:r>
      <w:r>
        <w:rPr>
          <w:rFonts w:ascii="Cambria"/>
          <w:i/>
          <w:spacing w:val="-14"/>
          <w:w w:val="110"/>
        </w:rPr>
        <w:t xml:space="preserve"> </w:t>
      </w:r>
      <w:r>
        <w:rPr>
          <w:rFonts w:ascii="Cambria"/>
          <w:i/>
          <w:spacing w:val="15"/>
          <w:w w:val="110"/>
        </w:rPr>
        <w:t>bin/</w:t>
      </w:r>
      <w:r>
        <w:rPr>
          <w:rFonts w:ascii="Cambria"/>
          <w:i/>
          <w:spacing w:val="-9"/>
          <w:w w:val="110"/>
        </w:rPr>
        <w:t xml:space="preserve"> </w:t>
      </w:r>
      <w:proofErr w:type="spellStart"/>
      <w:r>
        <w:rPr>
          <w:rFonts w:ascii="Cambria"/>
          <w:i/>
          <w:spacing w:val="13"/>
          <w:w w:val="110"/>
        </w:rPr>
        <w:t>python</w:t>
      </w:r>
      <w:proofErr w:type="spellEnd"/>
    </w:p>
    <w:p w14:paraId="44ECDE2D" w14:textId="77777777" w:rsidR="00854AE3" w:rsidRDefault="006C76DB">
      <w:pPr>
        <w:spacing w:before="252" w:line="305" w:lineRule="exact"/>
        <w:ind w:left="545"/>
        <w:rPr>
          <w:rFonts w:ascii="Lucida Sans Unicode"/>
        </w:rPr>
      </w:pPr>
      <w:proofErr w:type="spellStart"/>
      <w:proofErr w:type="gramStart"/>
      <w:r>
        <w:rPr>
          <w:rFonts w:ascii="Lucida Sans Unicode"/>
          <w:spacing w:val="15"/>
          <w:w w:val="90"/>
        </w:rPr>
        <w:t>import</w:t>
      </w:r>
      <w:proofErr w:type="spellEnd"/>
      <w:r>
        <w:rPr>
          <w:rFonts w:ascii="Lucida Sans Unicode"/>
          <w:spacing w:val="26"/>
        </w:rPr>
        <w:t xml:space="preserve">  </w:t>
      </w:r>
      <w:proofErr w:type="spellStart"/>
      <w:r>
        <w:rPr>
          <w:rFonts w:ascii="Lucida Sans Unicode"/>
          <w:spacing w:val="17"/>
          <w:w w:val="90"/>
        </w:rPr>
        <w:t>psycopg</w:t>
      </w:r>
      <w:proofErr w:type="spellEnd"/>
      <w:proofErr w:type="gramEnd"/>
      <w:r>
        <w:rPr>
          <w:rFonts w:ascii="Lucida Sans Unicode"/>
          <w:spacing w:val="-40"/>
          <w:w w:val="90"/>
        </w:rPr>
        <w:t xml:space="preserve"> </w:t>
      </w:r>
      <w:r>
        <w:rPr>
          <w:rFonts w:ascii="Lucida Sans Unicode"/>
          <w:spacing w:val="-10"/>
          <w:w w:val="90"/>
        </w:rPr>
        <w:t>2</w:t>
      </w:r>
    </w:p>
    <w:p w14:paraId="4E144BE6" w14:textId="77777777" w:rsidR="00854AE3" w:rsidRPr="008E4C13" w:rsidRDefault="006C76DB">
      <w:pPr>
        <w:spacing w:before="15" w:line="192" w:lineRule="auto"/>
        <w:ind w:left="545" w:right="6193" w:hanging="2"/>
        <w:rPr>
          <w:rFonts w:ascii="Lucida Sans Unicode"/>
          <w:lang w:val="en-US"/>
        </w:rPr>
      </w:pPr>
      <w:r w:rsidRPr="008E4C13">
        <w:rPr>
          <w:rFonts w:ascii="Lucida Sans Unicode"/>
          <w:spacing w:val="13"/>
          <w:w w:val="105"/>
          <w:lang w:val="en-US"/>
        </w:rPr>
        <w:t>from</w:t>
      </w:r>
      <w:r w:rsidRPr="008E4C13">
        <w:rPr>
          <w:rFonts w:ascii="Lucida Sans Unicode"/>
          <w:spacing w:val="38"/>
          <w:w w:val="105"/>
          <w:lang w:val="en-US"/>
        </w:rPr>
        <w:t xml:space="preserve"> </w:t>
      </w:r>
      <w:r w:rsidRPr="008E4C13">
        <w:rPr>
          <w:rFonts w:ascii="Lucida Sans Unicode"/>
          <w:spacing w:val="15"/>
          <w:w w:val="105"/>
          <w:lang w:val="en-US"/>
        </w:rPr>
        <w:t>config</w:t>
      </w:r>
      <w:r w:rsidRPr="008E4C13">
        <w:rPr>
          <w:rFonts w:ascii="Lucida Sans Unicode"/>
          <w:spacing w:val="39"/>
          <w:w w:val="105"/>
          <w:lang w:val="en-US"/>
        </w:rPr>
        <w:t xml:space="preserve"> </w:t>
      </w:r>
      <w:r w:rsidRPr="008E4C13">
        <w:rPr>
          <w:rFonts w:ascii="Lucida Sans Unicode"/>
          <w:spacing w:val="15"/>
          <w:w w:val="105"/>
          <w:lang w:val="en-US"/>
        </w:rPr>
        <w:t>import</w:t>
      </w:r>
      <w:r w:rsidRPr="008E4C13">
        <w:rPr>
          <w:rFonts w:ascii="Lucida Sans Unicode"/>
          <w:spacing w:val="40"/>
          <w:w w:val="105"/>
          <w:lang w:val="en-US"/>
        </w:rPr>
        <w:t xml:space="preserve"> </w:t>
      </w:r>
      <w:r w:rsidRPr="008E4C13">
        <w:rPr>
          <w:rFonts w:ascii="Lucida Sans Unicode"/>
          <w:spacing w:val="13"/>
          <w:w w:val="105"/>
          <w:lang w:val="en-US"/>
        </w:rPr>
        <w:t xml:space="preserve">config </w:t>
      </w:r>
      <w:r w:rsidRPr="008E4C13">
        <w:rPr>
          <w:rFonts w:ascii="Lucida Sans Unicode"/>
          <w:spacing w:val="15"/>
          <w:w w:val="105"/>
          <w:lang w:val="en-US"/>
        </w:rPr>
        <w:t>import</w:t>
      </w:r>
      <w:r w:rsidRPr="008E4C13">
        <w:rPr>
          <w:rFonts w:ascii="Lucida Sans Unicode"/>
          <w:spacing w:val="40"/>
          <w:w w:val="105"/>
          <w:lang w:val="en-US"/>
        </w:rPr>
        <w:t xml:space="preserve"> </w:t>
      </w:r>
      <w:r w:rsidRPr="008E4C13">
        <w:rPr>
          <w:rFonts w:ascii="Lucida Sans Unicode"/>
          <w:spacing w:val="10"/>
          <w:w w:val="105"/>
          <w:lang w:val="en-US"/>
        </w:rPr>
        <w:t>cv2</w:t>
      </w:r>
    </w:p>
    <w:p w14:paraId="7BB09170" w14:textId="77777777" w:rsidR="00854AE3" w:rsidRPr="008E4C13" w:rsidRDefault="006C76DB">
      <w:pPr>
        <w:spacing w:before="1" w:line="192" w:lineRule="auto"/>
        <w:ind w:left="545" w:right="7107"/>
        <w:rPr>
          <w:rFonts w:ascii="Lucida Sans Unicode"/>
          <w:lang w:val="en-US"/>
        </w:rPr>
      </w:pPr>
      <w:r w:rsidRPr="008E4C13">
        <w:rPr>
          <w:rFonts w:ascii="Lucida Sans Unicode"/>
          <w:spacing w:val="15"/>
          <w:lang w:val="en-US"/>
        </w:rPr>
        <w:t>import</w:t>
      </w:r>
      <w:r w:rsidRPr="008E4C13">
        <w:rPr>
          <w:rFonts w:ascii="Lucida Sans Unicode"/>
          <w:spacing w:val="62"/>
          <w:lang w:val="en-US"/>
        </w:rPr>
        <w:t xml:space="preserve"> </w:t>
      </w:r>
      <w:proofErr w:type="spellStart"/>
      <w:r w:rsidRPr="008E4C13">
        <w:rPr>
          <w:rFonts w:ascii="Lucida Sans Unicode"/>
          <w:spacing w:val="14"/>
          <w:lang w:val="en-US"/>
        </w:rPr>
        <w:t>numpy</w:t>
      </w:r>
      <w:proofErr w:type="spellEnd"/>
      <w:r w:rsidRPr="008E4C13">
        <w:rPr>
          <w:rFonts w:ascii="Lucida Sans Unicode"/>
          <w:spacing w:val="40"/>
          <w:lang w:val="en-US"/>
        </w:rPr>
        <w:t xml:space="preserve"> </w:t>
      </w:r>
      <w:r w:rsidRPr="008E4C13">
        <w:rPr>
          <w:rFonts w:ascii="Lucida Sans Unicode"/>
          <w:lang w:val="en-US"/>
        </w:rPr>
        <w:t>as</w:t>
      </w:r>
      <w:r w:rsidRPr="008E4C13">
        <w:rPr>
          <w:rFonts w:ascii="Lucida Sans Unicode"/>
          <w:spacing w:val="40"/>
          <w:lang w:val="en-US"/>
        </w:rPr>
        <w:t xml:space="preserve"> </w:t>
      </w:r>
      <w:r w:rsidRPr="008E4C13">
        <w:rPr>
          <w:rFonts w:ascii="Lucida Sans Unicode"/>
          <w:lang w:val="en-US"/>
        </w:rPr>
        <w:t xml:space="preserve">np </w:t>
      </w:r>
      <w:r w:rsidRPr="008E4C13">
        <w:rPr>
          <w:rFonts w:ascii="Lucida Sans Unicode"/>
          <w:spacing w:val="15"/>
          <w:lang w:val="en-US"/>
        </w:rPr>
        <w:t>import</w:t>
      </w:r>
      <w:r w:rsidRPr="008E4C13">
        <w:rPr>
          <w:rFonts w:ascii="Lucida Sans Unicode"/>
          <w:spacing w:val="42"/>
          <w:lang w:val="en-US"/>
        </w:rPr>
        <w:t xml:space="preserve"> </w:t>
      </w:r>
      <w:r w:rsidRPr="008E4C13">
        <w:rPr>
          <w:rFonts w:ascii="Lucida Sans Unicode"/>
          <w:spacing w:val="15"/>
          <w:lang w:val="en-US"/>
        </w:rPr>
        <w:t>pandas</w:t>
      </w:r>
      <w:r w:rsidRPr="008E4C13">
        <w:rPr>
          <w:rFonts w:ascii="Lucida Sans Unicode"/>
          <w:spacing w:val="40"/>
          <w:lang w:val="en-US"/>
        </w:rPr>
        <w:t xml:space="preserve"> </w:t>
      </w:r>
      <w:r w:rsidRPr="008E4C13">
        <w:rPr>
          <w:rFonts w:ascii="Lucida Sans Unicode"/>
          <w:lang w:val="en-US"/>
        </w:rPr>
        <w:t>as</w:t>
      </w:r>
      <w:r w:rsidRPr="008E4C13">
        <w:rPr>
          <w:rFonts w:ascii="Lucida Sans Unicode"/>
          <w:spacing w:val="37"/>
          <w:lang w:val="en-US"/>
        </w:rPr>
        <w:t xml:space="preserve"> </w:t>
      </w:r>
      <w:proofErr w:type="gramStart"/>
      <w:r w:rsidRPr="008E4C13">
        <w:rPr>
          <w:rFonts w:ascii="Lucida Sans Unicode"/>
          <w:lang w:val="en-US"/>
        </w:rPr>
        <w:t>pd</w:t>
      </w:r>
      <w:proofErr w:type="gramEnd"/>
    </w:p>
    <w:p w14:paraId="3FC8828E" w14:textId="77777777" w:rsidR="00854AE3" w:rsidRPr="008E4C13" w:rsidRDefault="006C76DB">
      <w:pPr>
        <w:spacing w:line="273" w:lineRule="exact"/>
        <w:ind w:left="543"/>
        <w:rPr>
          <w:rFonts w:ascii="Lucida Sans Unicode"/>
          <w:lang w:val="en-US"/>
        </w:rPr>
      </w:pPr>
      <w:r w:rsidRPr="008E4C13">
        <w:rPr>
          <w:rFonts w:ascii="Lucida Sans Unicode"/>
          <w:spacing w:val="13"/>
          <w:lang w:val="en-US"/>
        </w:rPr>
        <w:t>from</w:t>
      </w:r>
      <w:r w:rsidRPr="008E4C13">
        <w:rPr>
          <w:rFonts w:ascii="Lucida Sans Unicode"/>
          <w:spacing w:val="43"/>
          <w:lang w:val="en-US"/>
        </w:rPr>
        <w:t xml:space="preserve"> </w:t>
      </w:r>
      <w:r w:rsidRPr="008E4C13">
        <w:rPr>
          <w:rFonts w:ascii="Lucida Sans Unicode"/>
          <w:spacing w:val="15"/>
          <w:lang w:val="en-US"/>
        </w:rPr>
        <w:t>image</w:t>
      </w:r>
      <w:r w:rsidRPr="008E4C13">
        <w:rPr>
          <w:rFonts w:ascii="Lucida Sans Unicode"/>
          <w:spacing w:val="-49"/>
          <w:lang w:val="en-US"/>
        </w:rPr>
        <w:t xml:space="preserve"> </w:t>
      </w:r>
      <w:r w:rsidRPr="008E4C13">
        <w:rPr>
          <w:rFonts w:ascii="Lucida Sans Unicode"/>
          <w:spacing w:val="10"/>
          <w:lang w:val="en-US"/>
        </w:rPr>
        <w:t>To</w:t>
      </w:r>
      <w:r w:rsidRPr="008E4C13">
        <w:rPr>
          <w:rFonts w:ascii="Lucida Sans Unicode"/>
          <w:spacing w:val="-49"/>
          <w:lang w:val="en-US"/>
        </w:rPr>
        <w:t xml:space="preserve"> </w:t>
      </w:r>
      <w:r w:rsidRPr="008E4C13">
        <w:rPr>
          <w:rFonts w:ascii="Lucida Sans Unicode"/>
          <w:spacing w:val="15"/>
          <w:lang w:val="en-US"/>
        </w:rPr>
        <w:t>Circle</w:t>
      </w:r>
      <w:r w:rsidRPr="008E4C13">
        <w:rPr>
          <w:rFonts w:ascii="Lucida Sans Unicode"/>
          <w:spacing w:val="-49"/>
          <w:lang w:val="en-US"/>
        </w:rPr>
        <w:t xml:space="preserve"> </w:t>
      </w:r>
      <w:r w:rsidRPr="008E4C13">
        <w:rPr>
          <w:rFonts w:ascii="Lucida Sans Unicode"/>
          <w:lang w:val="en-US"/>
        </w:rPr>
        <w:t>3</w:t>
      </w:r>
      <w:r w:rsidRPr="008E4C13">
        <w:rPr>
          <w:rFonts w:ascii="Lucida Sans Unicode"/>
          <w:spacing w:val="44"/>
          <w:lang w:val="en-US"/>
        </w:rPr>
        <w:t xml:space="preserve"> </w:t>
      </w:r>
      <w:r w:rsidRPr="008E4C13">
        <w:rPr>
          <w:rFonts w:ascii="Lucida Sans Unicode"/>
          <w:spacing w:val="15"/>
          <w:lang w:val="en-US"/>
        </w:rPr>
        <w:t>import</w:t>
      </w:r>
      <w:r w:rsidRPr="008E4C13">
        <w:rPr>
          <w:rFonts w:ascii="Lucida Sans Unicode"/>
          <w:spacing w:val="53"/>
          <w:lang w:val="en-US"/>
        </w:rPr>
        <w:t xml:space="preserve"> </w:t>
      </w:r>
      <w:proofErr w:type="spellStart"/>
      <w:r w:rsidRPr="008E4C13">
        <w:rPr>
          <w:rFonts w:ascii="Lucida Sans Unicode"/>
          <w:spacing w:val="13"/>
          <w:lang w:val="en-US"/>
        </w:rPr>
        <w:t>do_image</w:t>
      </w:r>
      <w:proofErr w:type="spellEnd"/>
    </w:p>
    <w:p w14:paraId="0A4547A6" w14:textId="77777777" w:rsidR="00854AE3" w:rsidRPr="008E4C13" w:rsidRDefault="006C76DB">
      <w:pPr>
        <w:spacing w:line="231" w:lineRule="exact"/>
        <w:ind w:left="537"/>
        <w:rPr>
          <w:rFonts w:ascii="Cambria"/>
          <w:i/>
          <w:lang w:val="en-US"/>
        </w:rPr>
      </w:pPr>
      <w:r w:rsidRPr="008E4C13">
        <w:rPr>
          <w:rFonts w:ascii="Cambria"/>
          <w:i/>
          <w:w w:val="110"/>
          <w:lang w:val="en-US"/>
        </w:rPr>
        <w:t>#</w:t>
      </w:r>
      <w:r w:rsidRPr="008E4C13">
        <w:rPr>
          <w:rFonts w:ascii="Cambria"/>
          <w:i/>
          <w:spacing w:val="24"/>
          <w:w w:val="120"/>
          <w:lang w:val="en-US"/>
        </w:rPr>
        <w:t xml:space="preserve">  </w:t>
      </w:r>
      <w:proofErr w:type="gramStart"/>
      <w:r w:rsidRPr="008E4C13">
        <w:rPr>
          <w:rFonts w:ascii="Cambria"/>
          <w:i/>
          <w:spacing w:val="17"/>
          <w:w w:val="120"/>
          <w:lang w:val="en-US"/>
        </w:rPr>
        <w:t>Function</w:t>
      </w:r>
      <w:r w:rsidRPr="008E4C13">
        <w:rPr>
          <w:rFonts w:ascii="Cambria"/>
          <w:i/>
          <w:spacing w:val="26"/>
          <w:w w:val="120"/>
          <w:lang w:val="en-US"/>
        </w:rPr>
        <w:t xml:space="preserve">  </w:t>
      </w:r>
      <w:r w:rsidRPr="008E4C13">
        <w:rPr>
          <w:rFonts w:ascii="Cambria"/>
          <w:i/>
          <w:w w:val="120"/>
          <w:lang w:val="en-US"/>
        </w:rPr>
        <w:t>to</w:t>
      </w:r>
      <w:proofErr w:type="gramEnd"/>
      <w:r w:rsidRPr="008E4C13">
        <w:rPr>
          <w:rFonts w:ascii="Cambria"/>
          <w:i/>
          <w:spacing w:val="26"/>
          <w:w w:val="120"/>
          <w:lang w:val="en-US"/>
        </w:rPr>
        <w:t xml:space="preserve">  </w:t>
      </w:r>
      <w:r w:rsidRPr="008E4C13">
        <w:rPr>
          <w:rFonts w:ascii="Cambria"/>
          <w:i/>
          <w:spacing w:val="17"/>
          <w:w w:val="120"/>
          <w:lang w:val="en-US"/>
        </w:rPr>
        <w:t>retrieve</w:t>
      </w:r>
      <w:r w:rsidRPr="008E4C13">
        <w:rPr>
          <w:rFonts w:ascii="Cambria"/>
          <w:i/>
          <w:spacing w:val="27"/>
          <w:w w:val="120"/>
          <w:lang w:val="en-US"/>
        </w:rPr>
        <w:t xml:space="preserve">  </w:t>
      </w:r>
      <w:r w:rsidRPr="008E4C13">
        <w:rPr>
          <w:rFonts w:ascii="Cambria"/>
          <w:i/>
          <w:spacing w:val="10"/>
          <w:w w:val="120"/>
          <w:lang w:val="en-US"/>
        </w:rPr>
        <w:t>the</w:t>
      </w:r>
      <w:r w:rsidRPr="008E4C13">
        <w:rPr>
          <w:rFonts w:ascii="Cambria"/>
          <w:i/>
          <w:spacing w:val="26"/>
          <w:w w:val="120"/>
          <w:lang w:val="en-US"/>
        </w:rPr>
        <w:t xml:space="preserve">  </w:t>
      </w:r>
      <w:r w:rsidRPr="008E4C13">
        <w:rPr>
          <w:rFonts w:ascii="Cambria"/>
          <w:i/>
          <w:spacing w:val="13"/>
          <w:w w:val="120"/>
          <w:lang w:val="en-US"/>
        </w:rPr>
        <w:t>last</w:t>
      </w:r>
      <w:r w:rsidRPr="008E4C13">
        <w:rPr>
          <w:rFonts w:ascii="Cambria"/>
          <w:i/>
          <w:spacing w:val="27"/>
          <w:w w:val="120"/>
          <w:lang w:val="en-US"/>
        </w:rPr>
        <w:t xml:space="preserve">  </w:t>
      </w:r>
      <w:r w:rsidRPr="008E4C13">
        <w:rPr>
          <w:rFonts w:ascii="Cambria"/>
          <w:i/>
          <w:spacing w:val="17"/>
          <w:w w:val="120"/>
          <w:lang w:val="en-US"/>
        </w:rPr>
        <w:t>inserted</w:t>
      </w:r>
      <w:r w:rsidRPr="008E4C13">
        <w:rPr>
          <w:rFonts w:ascii="Cambria"/>
          <w:i/>
          <w:spacing w:val="29"/>
          <w:w w:val="120"/>
          <w:lang w:val="en-US"/>
        </w:rPr>
        <w:t xml:space="preserve">  </w:t>
      </w:r>
      <w:proofErr w:type="spellStart"/>
      <w:r w:rsidRPr="008E4C13">
        <w:rPr>
          <w:rFonts w:ascii="Cambria"/>
          <w:i/>
          <w:spacing w:val="14"/>
          <w:w w:val="120"/>
          <w:lang w:val="en-US"/>
        </w:rPr>
        <w:t>tape_id</w:t>
      </w:r>
      <w:proofErr w:type="spellEnd"/>
    </w:p>
    <w:p w14:paraId="1EDA586A" w14:textId="77777777" w:rsidR="00854AE3" w:rsidRPr="008E4C13" w:rsidRDefault="006C76DB">
      <w:pPr>
        <w:spacing w:line="328" w:lineRule="exact"/>
        <w:ind w:left="542"/>
        <w:rPr>
          <w:rFonts w:ascii="Lucida Sans Unicode"/>
          <w:lang w:val="en-US"/>
        </w:rPr>
      </w:pPr>
      <w:r w:rsidRPr="008E4C13">
        <w:rPr>
          <w:rFonts w:ascii="Lucida Sans Unicode"/>
          <w:spacing w:val="10"/>
          <w:lang w:val="en-US"/>
        </w:rPr>
        <w:t>def</w:t>
      </w:r>
      <w:r w:rsidRPr="008E4C13">
        <w:rPr>
          <w:rFonts w:ascii="Lucida Sans Unicode"/>
          <w:spacing w:val="48"/>
          <w:w w:val="150"/>
          <w:lang w:val="en-US"/>
        </w:rPr>
        <w:t xml:space="preserve"> </w:t>
      </w:r>
      <w:proofErr w:type="spellStart"/>
      <w:r w:rsidRPr="008E4C13">
        <w:rPr>
          <w:rFonts w:ascii="Lucida Sans Unicode"/>
          <w:spacing w:val="18"/>
          <w:lang w:val="en-US"/>
        </w:rPr>
        <w:t>get_last_Measurment_id</w:t>
      </w:r>
      <w:proofErr w:type="spellEnd"/>
      <w:r w:rsidRPr="008E4C13">
        <w:rPr>
          <w:rFonts w:ascii="Lucida Sans Unicode"/>
          <w:spacing w:val="-37"/>
          <w:lang w:val="en-US"/>
        </w:rPr>
        <w:t xml:space="preserve"> </w:t>
      </w:r>
      <w:proofErr w:type="gramStart"/>
      <w:r w:rsidRPr="008E4C13">
        <w:rPr>
          <w:rFonts w:ascii="Lucida Sans Unicode"/>
          <w:lang w:val="en-US"/>
        </w:rPr>
        <w:t>(</w:t>
      </w:r>
      <w:r w:rsidRPr="008E4C13">
        <w:rPr>
          <w:rFonts w:ascii="Lucida Sans Unicode"/>
          <w:spacing w:val="-42"/>
          <w:lang w:val="en-US"/>
        </w:rPr>
        <w:t xml:space="preserve"> </w:t>
      </w:r>
      <w:r w:rsidRPr="008E4C13">
        <w:rPr>
          <w:rFonts w:ascii="Lucida Sans Unicode"/>
          <w:spacing w:val="9"/>
          <w:lang w:val="en-US"/>
        </w:rPr>
        <w:t>cur</w:t>
      </w:r>
      <w:proofErr w:type="gramEnd"/>
      <w:r w:rsidRPr="008E4C13">
        <w:rPr>
          <w:rFonts w:ascii="Lucida Sans Unicode"/>
          <w:spacing w:val="9"/>
          <w:lang w:val="en-US"/>
        </w:rPr>
        <w:t>):</w:t>
      </w:r>
    </w:p>
    <w:p w14:paraId="397E9B52" w14:textId="77777777" w:rsidR="00854AE3" w:rsidRPr="008E4C13" w:rsidRDefault="006C76DB">
      <w:pPr>
        <w:spacing w:before="236"/>
        <w:ind w:left="1083"/>
        <w:rPr>
          <w:rFonts w:ascii="Cambria"/>
          <w:i/>
          <w:lang w:val="en-US"/>
        </w:rPr>
      </w:pPr>
      <w:r w:rsidRPr="008E4C13">
        <w:rPr>
          <w:rFonts w:ascii="Cambria"/>
          <w:i/>
          <w:spacing w:val="5"/>
          <w:w w:val="130"/>
          <w:lang w:val="en-US"/>
        </w:rPr>
        <w:t>"""</w:t>
      </w:r>
    </w:p>
    <w:p w14:paraId="49197733" w14:textId="77777777" w:rsidR="00854AE3" w:rsidRPr="008E4C13" w:rsidRDefault="006C76DB">
      <w:pPr>
        <w:spacing w:before="13"/>
        <w:ind w:left="1087"/>
        <w:rPr>
          <w:rFonts w:ascii="Cambria"/>
          <w:i/>
          <w:lang w:val="en-US"/>
        </w:rPr>
      </w:pPr>
      <w:r w:rsidRPr="008E4C13">
        <w:rPr>
          <w:rFonts w:ascii="Cambria"/>
          <w:i/>
          <w:spacing w:val="17"/>
          <w:w w:val="120"/>
          <w:lang w:val="en-US"/>
        </w:rPr>
        <w:t>Retrieve</w:t>
      </w:r>
      <w:r w:rsidRPr="008E4C13">
        <w:rPr>
          <w:rFonts w:ascii="Cambria"/>
          <w:i/>
          <w:spacing w:val="74"/>
          <w:w w:val="120"/>
          <w:lang w:val="en-US"/>
        </w:rPr>
        <w:t xml:space="preserve"> </w:t>
      </w:r>
      <w:r w:rsidRPr="008E4C13">
        <w:rPr>
          <w:rFonts w:ascii="Cambria"/>
          <w:i/>
          <w:spacing w:val="10"/>
          <w:w w:val="120"/>
          <w:lang w:val="en-US"/>
        </w:rPr>
        <w:t>the</w:t>
      </w:r>
      <w:r w:rsidRPr="008E4C13">
        <w:rPr>
          <w:rFonts w:ascii="Cambria"/>
          <w:i/>
          <w:spacing w:val="72"/>
          <w:w w:val="120"/>
          <w:lang w:val="en-US"/>
        </w:rPr>
        <w:t xml:space="preserve"> </w:t>
      </w:r>
      <w:r w:rsidRPr="008E4C13">
        <w:rPr>
          <w:rFonts w:ascii="Cambria"/>
          <w:i/>
          <w:spacing w:val="13"/>
          <w:w w:val="120"/>
          <w:lang w:val="en-US"/>
        </w:rPr>
        <w:t>last</w:t>
      </w:r>
      <w:r w:rsidRPr="008E4C13">
        <w:rPr>
          <w:rFonts w:ascii="Cambria"/>
          <w:i/>
          <w:spacing w:val="75"/>
          <w:w w:val="120"/>
          <w:lang w:val="en-US"/>
        </w:rPr>
        <w:t xml:space="preserve"> </w:t>
      </w:r>
      <w:r w:rsidRPr="008E4C13">
        <w:rPr>
          <w:rFonts w:ascii="Cambria"/>
          <w:i/>
          <w:spacing w:val="17"/>
          <w:w w:val="120"/>
          <w:lang w:val="en-US"/>
        </w:rPr>
        <w:t>inserted</w:t>
      </w:r>
      <w:r w:rsidRPr="008E4C13">
        <w:rPr>
          <w:rFonts w:ascii="Cambria"/>
          <w:i/>
          <w:spacing w:val="77"/>
          <w:w w:val="120"/>
          <w:lang w:val="en-US"/>
        </w:rPr>
        <w:t xml:space="preserve"> </w:t>
      </w:r>
      <w:proofErr w:type="spellStart"/>
      <w:r w:rsidRPr="008E4C13">
        <w:rPr>
          <w:rFonts w:ascii="Cambria"/>
          <w:i/>
          <w:spacing w:val="18"/>
          <w:w w:val="120"/>
          <w:lang w:val="en-US"/>
        </w:rPr>
        <w:t>Measurment_id</w:t>
      </w:r>
      <w:proofErr w:type="spellEnd"/>
      <w:r w:rsidRPr="008E4C13">
        <w:rPr>
          <w:rFonts w:ascii="Cambria"/>
          <w:i/>
          <w:spacing w:val="76"/>
          <w:w w:val="120"/>
          <w:lang w:val="en-US"/>
        </w:rPr>
        <w:t xml:space="preserve"> </w:t>
      </w:r>
      <w:r w:rsidRPr="008E4C13">
        <w:rPr>
          <w:rFonts w:ascii="Cambria"/>
          <w:i/>
          <w:spacing w:val="13"/>
          <w:w w:val="120"/>
          <w:lang w:val="en-US"/>
        </w:rPr>
        <w:t>from</w:t>
      </w:r>
      <w:r w:rsidRPr="008E4C13">
        <w:rPr>
          <w:rFonts w:ascii="Cambria"/>
          <w:i/>
          <w:spacing w:val="72"/>
          <w:w w:val="120"/>
          <w:lang w:val="en-US"/>
        </w:rPr>
        <w:t xml:space="preserve"> </w:t>
      </w:r>
      <w:r w:rsidRPr="008E4C13">
        <w:rPr>
          <w:rFonts w:ascii="Cambria"/>
          <w:i/>
          <w:spacing w:val="10"/>
          <w:w w:val="120"/>
          <w:lang w:val="en-US"/>
        </w:rPr>
        <w:t>the</w:t>
      </w:r>
      <w:r w:rsidRPr="008E4C13">
        <w:rPr>
          <w:rFonts w:ascii="Cambria"/>
          <w:i/>
          <w:spacing w:val="74"/>
          <w:w w:val="120"/>
          <w:lang w:val="en-US"/>
        </w:rPr>
        <w:t xml:space="preserve"> </w:t>
      </w:r>
      <w:r w:rsidRPr="008E4C13">
        <w:rPr>
          <w:rFonts w:ascii="Cambria"/>
          <w:i/>
          <w:spacing w:val="16"/>
          <w:w w:val="120"/>
          <w:lang w:val="en-US"/>
        </w:rPr>
        <w:t>database.</w:t>
      </w:r>
    </w:p>
    <w:p w14:paraId="70FEB445" w14:textId="77777777" w:rsidR="00854AE3" w:rsidRPr="008E4C13" w:rsidRDefault="00854AE3">
      <w:pPr>
        <w:pStyle w:val="Textkrper"/>
        <w:spacing w:before="26"/>
        <w:rPr>
          <w:rFonts w:ascii="Cambria"/>
          <w:i/>
          <w:sz w:val="22"/>
          <w:lang w:val="en-US"/>
        </w:rPr>
      </w:pPr>
    </w:p>
    <w:p w14:paraId="7656A59D" w14:textId="77777777" w:rsidR="00854AE3" w:rsidRPr="008E4C13" w:rsidRDefault="006C76DB">
      <w:pPr>
        <w:ind w:left="1085"/>
        <w:rPr>
          <w:rFonts w:ascii="Cambria"/>
          <w:i/>
          <w:lang w:val="en-US"/>
        </w:rPr>
      </w:pPr>
      <w:proofErr w:type="spellStart"/>
      <w:r w:rsidRPr="008E4C13">
        <w:rPr>
          <w:rFonts w:ascii="Cambria"/>
          <w:i/>
          <w:spacing w:val="14"/>
          <w:w w:val="130"/>
          <w:lang w:val="en-US"/>
        </w:rPr>
        <w:t>Args</w:t>
      </w:r>
      <w:proofErr w:type="spellEnd"/>
      <w:r w:rsidRPr="008E4C13">
        <w:rPr>
          <w:rFonts w:ascii="Cambria"/>
          <w:i/>
          <w:spacing w:val="14"/>
          <w:w w:val="130"/>
          <w:lang w:val="en-US"/>
        </w:rPr>
        <w:t>:</w:t>
      </w:r>
    </w:p>
    <w:p w14:paraId="751C5D43" w14:textId="77777777" w:rsidR="00854AE3" w:rsidRPr="008E4C13" w:rsidRDefault="006C76DB">
      <w:pPr>
        <w:spacing w:before="13"/>
        <w:ind w:left="1625"/>
        <w:rPr>
          <w:rFonts w:ascii="Cambria"/>
          <w:i/>
          <w:lang w:val="en-US"/>
        </w:rPr>
      </w:pPr>
      <w:r w:rsidRPr="008E4C13">
        <w:rPr>
          <w:rFonts w:ascii="Cambria"/>
          <w:i/>
          <w:spacing w:val="10"/>
          <w:w w:val="120"/>
          <w:lang w:val="en-US"/>
        </w:rPr>
        <w:t>cur</w:t>
      </w:r>
      <w:r w:rsidRPr="008E4C13">
        <w:rPr>
          <w:rFonts w:ascii="Cambria"/>
          <w:i/>
          <w:spacing w:val="35"/>
          <w:w w:val="145"/>
          <w:lang w:val="en-US"/>
        </w:rPr>
        <w:t xml:space="preserve"> </w:t>
      </w:r>
      <w:proofErr w:type="gramStart"/>
      <w:r w:rsidRPr="008E4C13">
        <w:rPr>
          <w:rFonts w:ascii="Cambria"/>
          <w:i/>
          <w:w w:val="145"/>
          <w:lang w:val="en-US"/>
        </w:rPr>
        <w:t>(</w:t>
      </w:r>
      <w:r w:rsidRPr="008E4C13">
        <w:rPr>
          <w:rFonts w:ascii="Cambria"/>
          <w:i/>
          <w:spacing w:val="-40"/>
          <w:w w:val="145"/>
          <w:lang w:val="en-US"/>
        </w:rPr>
        <w:t xml:space="preserve"> </w:t>
      </w:r>
      <w:proofErr w:type="spellStart"/>
      <w:r w:rsidRPr="008E4C13">
        <w:rPr>
          <w:rFonts w:ascii="Cambria"/>
          <w:i/>
          <w:spacing w:val="17"/>
          <w:w w:val="120"/>
          <w:lang w:val="en-US"/>
        </w:rPr>
        <w:t>psycopg</w:t>
      </w:r>
      <w:proofErr w:type="spellEnd"/>
      <w:proofErr w:type="gramEnd"/>
      <w:r w:rsidRPr="008E4C13">
        <w:rPr>
          <w:rFonts w:ascii="Cambria"/>
          <w:i/>
          <w:spacing w:val="-39"/>
          <w:w w:val="120"/>
          <w:lang w:val="en-US"/>
        </w:rPr>
        <w:t xml:space="preserve"> </w:t>
      </w:r>
      <w:r w:rsidRPr="008E4C13">
        <w:rPr>
          <w:rFonts w:ascii="Cambria"/>
          <w:i/>
          <w:w w:val="120"/>
          <w:lang w:val="en-US"/>
        </w:rPr>
        <w:t>2</w:t>
      </w:r>
      <w:r w:rsidRPr="008E4C13">
        <w:rPr>
          <w:rFonts w:ascii="Cambria"/>
          <w:i/>
          <w:spacing w:val="-27"/>
          <w:w w:val="120"/>
          <w:lang w:val="en-US"/>
        </w:rPr>
        <w:t xml:space="preserve"> </w:t>
      </w:r>
      <w:r w:rsidRPr="008E4C13">
        <w:rPr>
          <w:rFonts w:ascii="Cambria"/>
          <w:i/>
          <w:w w:val="230"/>
          <w:lang w:val="en-US"/>
        </w:rPr>
        <w:t>.</w:t>
      </w:r>
      <w:r w:rsidRPr="008E4C13">
        <w:rPr>
          <w:rFonts w:ascii="Cambria"/>
          <w:i/>
          <w:spacing w:val="-81"/>
          <w:w w:val="230"/>
          <w:lang w:val="en-US"/>
        </w:rPr>
        <w:t xml:space="preserve"> </w:t>
      </w:r>
      <w:r w:rsidRPr="008E4C13">
        <w:rPr>
          <w:rFonts w:ascii="Cambria"/>
          <w:i/>
          <w:spacing w:val="17"/>
          <w:w w:val="120"/>
          <w:lang w:val="en-US"/>
        </w:rPr>
        <w:t>cursor):</w:t>
      </w:r>
      <w:r w:rsidRPr="008E4C13">
        <w:rPr>
          <w:rFonts w:ascii="Cambria"/>
          <w:i/>
          <w:spacing w:val="77"/>
          <w:w w:val="120"/>
          <w:lang w:val="en-US"/>
        </w:rPr>
        <w:t xml:space="preserve"> </w:t>
      </w:r>
      <w:r w:rsidRPr="008E4C13">
        <w:rPr>
          <w:rFonts w:ascii="Cambria"/>
          <w:i/>
          <w:spacing w:val="15"/>
          <w:w w:val="120"/>
          <w:lang w:val="en-US"/>
        </w:rPr>
        <w:t>Cursor</w:t>
      </w:r>
      <w:r w:rsidRPr="008E4C13">
        <w:rPr>
          <w:rFonts w:ascii="Cambria"/>
          <w:i/>
          <w:spacing w:val="68"/>
          <w:w w:val="150"/>
          <w:lang w:val="en-US"/>
        </w:rPr>
        <w:t xml:space="preserve"> </w:t>
      </w:r>
      <w:r w:rsidRPr="008E4C13">
        <w:rPr>
          <w:rFonts w:ascii="Cambria"/>
          <w:i/>
          <w:spacing w:val="15"/>
          <w:w w:val="120"/>
          <w:lang w:val="en-US"/>
        </w:rPr>
        <w:t>object</w:t>
      </w:r>
      <w:r w:rsidRPr="008E4C13">
        <w:rPr>
          <w:rFonts w:ascii="Cambria"/>
          <w:i/>
          <w:spacing w:val="66"/>
          <w:w w:val="150"/>
          <w:lang w:val="en-US"/>
        </w:rPr>
        <w:t xml:space="preserve"> </w:t>
      </w:r>
      <w:r w:rsidRPr="008E4C13">
        <w:rPr>
          <w:rFonts w:ascii="Cambria"/>
          <w:i/>
          <w:spacing w:val="10"/>
          <w:w w:val="120"/>
          <w:lang w:val="en-US"/>
        </w:rPr>
        <w:t>for</w:t>
      </w:r>
      <w:r w:rsidRPr="008E4C13">
        <w:rPr>
          <w:rFonts w:ascii="Cambria"/>
          <w:i/>
          <w:spacing w:val="66"/>
          <w:w w:val="150"/>
          <w:lang w:val="en-US"/>
        </w:rPr>
        <w:t xml:space="preserve"> </w:t>
      </w:r>
      <w:r w:rsidRPr="008E4C13">
        <w:rPr>
          <w:rFonts w:ascii="Cambria"/>
          <w:i/>
          <w:spacing w:val="17"/>
          <w:w w:val="120"/>
          <w:lang w:val="en-US"/>
        </w:rPr>
        <w:t>database</w:t>
      </w:r>
      <w:r w:rsidRPr="008E4C13">
        <w:rPr>
          <w:rFonts w:ascii="Cambria"/>
          <w:i/>
          <w:spacing w:val="69"/>
          <w:w w:val="150"/>
          <w:lang w:val="en-US"/>
        </w:rPr>
        <w:t xml:space="preserve"> </w:t>
      </w:r>
      <w:proofErr w:type="gramStart"/>
      <w:r w:rsidRPr="008E4C13">
        <w:rPr>
          <w:rFonts w:ascii="Cambria"/>
          <w:i/>
          <w:spacing w:val="18"/>
          <w:w w:val="120"/>
          <w:lang w:val="en-US"/>
        </w:rPr>
        <w:t>interaction</w:t>
      </w:r>
      <w:r w:rsidRPr="008E4C13">
        <w:rPr>
          <w:rFonts w:ascii="Cambria"/>
          <w:i/>
          <w:spacing w:val="-26"/>
          <w:w w:val="120"/>
          <w:lang w:val="en-US"/>
        </w:rPr>
        <w:t xml:space="preserve"> </w:t>
      </w:r>
      <w:r w:rsidRPr="008E4C13">
        <w:rPr>
          <w:rFonts w:ascii="Cambria"/>
          <w:i/>
          <w:spacing w:val="-10"/>
          <w:w w:val="230"/>
          <w:lang w:val="en-US"/>
        </w:rPr>
        <w:t>.</w:t>
      </w:r>
      <w:proofErr w:type="gramEnd"/>
    </w:p>
    <w:p w14:paraId="5C32BC76" w14:textId="77777777" w:rsidR="00854AE3" w:rsidRPr="008E4C13" w:rsidRDefault="00854AE3">
      <w:pPr>
        <w:pStyle w:val="Textkrper"/>
        <w:spacing w:before="26"/>
        <w:rPr>
          <w:rFonts w:ascii="Cambria"/>
          <w:i/>
          <w:sz w:val="22"/>
          <w:lang w:val="en-US"/>
        </w:rPr>
      </w:pPr>
    </w:p>
    <w:p w14:paraId="2174F514" w14:textId="77777777" w:rsidR="00854AE3" w:rsidRPr="008E4C13" w:rsidRDefault="006C76DB">
      <w:pPr>
        <w:ind w:left="1086"/>
        <w:rPr>
          <w:rFonts w:ascii="Cambria"/>
          <w:i/>
          <w:lang w:val="en-US"/>
        </w:rPr>
      </w:pPr>
      <w:r w:rsidRPr="008E4C13">
        <w:rPr>
          <w:rFonts w:ascii="Cambria"/>
          <w:i/>
          <w:spacing w:val="16"/>
          <w:w w:val="125"/>
          <w:lang w:val="en-US"/>
        </w:rPr>
        <w:t>Returns:</w:t>
      </w:r>
    </w:p>
    <w:p w14:paraId="1EEABD8F" w14:textId="77777777" w:rsidR="00854AE3" w:rsidRPr="008E4C13" w:rsidRDefault="006C76DB">
      <w:pPr>
        <w:spacing w:before="14"/>
        <w:ind w:left="1625"/>
        <w:rPr>
          <w:rFonts w:ascii="Cambria"/>
          <w:i/>
          <w:lang w:val="en-US"/>
        </w:rPr>
      </w:pPr>
      <w:r w:rsidRPr="008E4C13">
        <w:rPr>
          <w:rFonts w:ascii="Cambria"/>
          <w:i/>
          <w:spacing w:val="15"/>
          <w:w w:val="140"/>
          <w:lang w:val="en-US"/>
        </w:rPr>
        <w:t>int:</w:t>
      </w:r>
      <w:r w:rsidRPr="008E4C13">
        <w:rPr>
          <w:rFonts w:ascii="Cambria"/>
          <w:i/>
          <w:spacing w:val="42"/>
          <w:w w:val="140"/>
          <w:lang w:val="en-US"/>
        </w:rPr>
        <w:t xml:space="preserve"> </w:t>
      </w:r>
      <w:r w:rsidRPr="008E4C13">
        <w:rPr>
          <w:rFonts w:ascii="Cambria"/>
          <w:i/>
          <w:spacing w:val="10"/>
          <w:w w:val="120"/>
          <w:lang w:val="en-US"/>
        </w:rPr>
        <w:t>The</w:t>
      </w:r>
      <w:r w:rsidRPr="008E4C13">
        <w:rPr>
          <w:rFonts w:ascii="Cambria"/>
          <w:i/>
          <w:spacing w:val="56"/>
          <w:w w:val="120"/>
          <w:lang w:val="en-US"/>
        </w:rPr>
        <w:t xml:space="preserve"> </w:t>
      </w:r>
      <w:r w:rsidRPr="008E4C13">
        <w:rPr>
          <w:rFonts w:ascii="Cambria"/>
          <w:i/>
          <w:spacing w:val="13"/>
          <w:w w:val="120"/>
          <w:lang w:val="en-US"/>
        </w:rPr>
        <w:t>last</w:t>
      </w:r>
      <w:r w:rsidRPr="008E4C13">
        <w:rPr>
          <w:rFonts w:ascii="Cambria"/>
          <w:i/>
          <w:spacing w:val="59"/>
          <w:w w:val="120"/>
          <w:lang w:val="en-US"/>
        </w:rPr>
        <w:t xml:space="preserve"> </w:t>
      </w:r>
      <w:r w:rsidRPr="008E4C13">
        <w:rPr>
          <w:rFonts w:ascii="Cambria"/>
          <w:i/>
          <w:spacing w:val="17"/>
          <w:w w:val="120"/>
          <w:lang w:val="en-US"/>
        </w:rPr>
        <w:t>inserted</w:t>
      </w:r>
      <w:r w:rsidRPr="008E4C13">
        <w:rPr>
          <w:rFonts w:ascii="Cambria"/>
          <w:i/>
          <w:spacing w:val="61"/>
          <w:w w:val="120"/>
          <w:lang w:val="en-US"/>
        </w:rPr>
        <w:t xml:space="preserve"> </w:t>
      </w:r>
      <w:proofErr w:type="spellStart"/>
      <w:r w:rsidRPr="008E4C13">
        <w:rPr>
          <w:rFonts w:ascii="Cambria"/>
          <w:i/>
          <w:spacing w:val="18"/>
          <w:w w:val="120"/>
          <w:lang w:val="en-US"/>
        </w:rPr>
        <w:t>Measurment_id</w:t>
      </w:r>
      <w:proofErr w:type="spellEnd"/>
      <w:r w:rsidRPr="008E4C13">
        <w:rPr>
          <w:rFonts w:ascii="Cambria"/>
          <w:i/>
          <w:spacing w:val="61"/>
          <w:w w:val="120"/>
          <w:lang w:val="en-US"/>
        </w:rPr>
        <w:t xml:space="preserve"> </w:t>
      </w:r>
      <w:r w:rsidRPr="008E4C13">
        <w:rPr>
          <w:rFonts w:ascii="Cambria"/>
          <w:i/>
          <w:spacing w:val="18"/>
          <w:w w:val="120"/>
          <w:lang w:val="en-US"/>
        </w:rPr>
        <w:t>incremented</w:t>
      </w:r>
      <w:r w:rsidRPr="008E4C13">
        <w:rPr>
          <w:rFonts w:ascii="Cambria"/>
          <w:i/>
          <w:spacing w:val="58"/>
          <w:w w:val="120"/>
          <w:lang w:val="en-US"/>
        </w:rPr>
        <w:t xml:space="preserve"> </w:t>
      </w:r>
      <w:r w:rsidRPr="008E4C13">
        <w:rPr>
          <w:rFonts w:ascii="Cambria"/>
          <w:i/>
          <w:w w:val="120"/>
          <w:lang w:val="en-US"/>
        </w:rPr>
        <w:t>by</w:t>
      </w:r>
      <w:r w:rsidRPr="008E4C13">
        <w:rPr>
          <w:rFonts w:ascii="Cambria"/>
          <w:i/>
          <w:spacing w:val="43"/>
          <w:w w:val="140"/>
          <w:lang w:val="en-US"/>
        </w:rPr>
        <w:t xml:space="preserve"> </w:t>
      </w:r>
      <w:r w:rsidRPr="008E4C13">
        <w:rPr>
          <w:rFonts w:ascii="Cambria"/>
          <w:i/>
          <w:spacing w:val="-5"/>
          <w:w w:val="140"/>
          <w:lang w:val="en-US"/>
        </w:rPr>
        <w:t>1.</w:t>
      </w:r>
    </w:p>
    <w:p w14:paraId="2E76E0C1" w14:textId="77777777" w:rsidR="00854AE3" w:rsidRPr="008E4C13" w:rsidRDefault="006C76DB">
      <w:pPr>
        <w:spacing w:before="13" w:line="248" w:lineRule="exact"/>
        <w:ind w:left="1083"/>
        <w:rPr>
          <w:rFonts w:ascii="Cambria"/>
          <w:i/>
          <w:lang w:val="en-US"/>
        </w:rPr>
      </w:pPr>
      <w:r w:rsidRPr="008E4C13">
        <w:rPr>
          <w:rFonts w:ascii="Cambria"/>
          <w:i/>
          <w:spacing w:val="5"/>
          <w:w w:val="130"/>
          <w:lang w:val="en-US"/>
        </w:rPr>
        <w:t>"""</w:t>
      </w:r>
    </w:p>
    <w:p w14:paraId="219922BC" w14:textId="77777777" w:rsidR="00854AE3" w:rsidRPr="008E4C13" w:rsidRDefault="006C76DB">
      <w:pPr>
        <w:spacing w:before="38" w:line="192" w:lineRule="auto"/>
        <w:ind w:left="1088" w:right="3355" w:hanging="5"/>
        <w:rPr>
          <w:rFonts w:ascii="Lucida Sans Unicode" w:hAnsi="Lucida Sans Unicode"/>
          <w:lang w:val="en-US"/>
        </w:rPr>
      </w:pPr>
      <w:r w:rsidRPr="008E4C13">
        <w:rPr>
          <w:rFonts w:ascii="Lucida Sans Unicode" w:hAnsi="Lucida Sans Unicode"/>
          <w:spacing w:val="14"/>
          <w:lang w:val="en-US"/>
        </w:rPr>
        <w:t>cur.</w:t>
      </w:r>
      <w:r w:rsidRPr="008E4C13">
        <w:rPr>
          <w:rFonts w:ascii="Lucida Sans Unicode" w:hAnsi="Lucida Sans Unicode"/>
          <w:spacing w:val="-41"/>
          <w:lang w:val="en-US"/>
        </w:rPr>
        <w:t xml:space="preserve"> </w:t>
      </w:r>
      <w:proofErr w:type="gramStart"/>
      <w:r w:rsidRPr="008E4C13">
        <w:rPr>
          <w:rFonts w:ascii="Lucida Sans Unicode" w:hAnsi="Lucida Sans Unicode"/>
          <w:spacing w:val="14"/>
          <w:lang w:val="en-US"/>
        </w:rPr>
        <w:t>execute</w:t>
      </w:r>
      <w:proofErr w:type="gramEnd"/>
      <w:r w:rsidRPr="008E4C13">
        <w:rPr>
          <w:rFonts w:ascii="Lucida Sans Unicode" w:hAnsi="Lucida Sans Unicode"/>
          <w:spacing w:val="-39"/>
          <w:lang w:val="en-US"/>
        </w:rPr>
        <w:t xml:space="preserve"> </w:t>
      </w:r>
      <w:r w:rsidRPr="008E4C13">
        <w:rPr>
          <w:rFonts w:ascii="Lucida Sans Unicode" w:hAnsi="Lucida Sans Unicode"/>
          <w:spacing w:val="11"/>
          <w:lang w:val="en-US"/>
        </w:rPr>
        <w:t>("</w:t>
      </w:r>
      <w:r w:rsidRPr="008E4C13">
        <w:rPr>
          <w:rFonts w:ascii="Lucida Sans Unicode" w:hAnsi="Lucida Sans Unicode"/>
          <w:spacing w:val="-40"/>
          <w:lang w:val="en-US"/>
        </w:rPr>
        <w:t xml:space="preserve"> </w:t>
      </w:r>
      <w:r w:rsidRPr="008E4C13">
        <w:rPr>
          <w:rFonts w:ascii="Lucida Sans Unicode" w:hAnsi="Lucida Sans Unicode"/>
          <w:spacing w:val="14"/>
          <w:lang w:val="en-US"/>
        </w:rPr>
        <w:t>SELECT</w:t>
      </w:r>
      <w:r w:rsidRPr="008E4C13">
        <w:rPr>
          <w:rFonts w:ascii="Lucida Sans Unicode" w:hAnsi="Lucida Sans Unicode"/>
          <w:spacing w:val="-39"/>
          <w:lang w:val="en-US"/>
        </w:rPr>
        <w:t xml:space="preserve"> </w:t>
      </w:r>
      <w:r w:rsidRPr="008E4C13">
        <w:rPr>
          <w:rFonts w:ascii="Lucida Sans Unicode" w:hAnsi="Lucida Sans Unicode"/>
          <w:spacing w:val="14"/>
          <w:lang w:val="en-US"/>
        </w:rPr>
        <w:t>␣</w:t>
      </w:r>
      <w:proofErr w:type="spellStart"/>
      <w:r w:rsidRPr="008E4C13">
        <w:rPr>
          <w:rFonts w:ascii="Lucida Sans Unicode" w:hAnsi="Lucida Sans Unicode"/>
          <w:spacing w:val="14"/>
          <w:lang w:val="en-US"/>
        </w:rPr>
        <w:t>id␣FROM</w:t>
      </w:r>
      <w:proofErr w:type="spellEnd"/>
      <w:r w:rsidRPr="008E4C13">
        <w:rPr>
          <w:rFonts w:ascii="Lucida Sans Unicode" w:hAnsi="Lucida Sans Unicode"/>
          <w:spacing w:val="-41"/>
          <w:lang w:val="en-US"/>
        </w:rPr>
        <w:t xml:space="preserve"> </w:t>
      </w:r>
      <w:r w:rsidRPr="008E4C13">
        <w:rPr>
          <w:rFonts w:ascii="Lucida Sans Unicode" w:hAnsi="Lucida Sans Unicode"/>
          <w:spacing w:val="14"/>
          <w:lang w:val="en-US"/>
        </w:rPr>
        <w:t>␣</w:t>
      </w:r>
      <w:proofErr w:type="spellStart"/>
      <w:r w:rsidRPr="008E4C13">
        <w:rPr>
          <w:rFonts w:ascii="Lucida Sans Unicode" w:hAnsi="Lucida Sans Unicode"/>
          <w:spacing w:val="14"/>
          <w:lang w:val="en-US"/>
        </w:rPr>
        <w:t>Measurment</w:t>
      </w:r>
      <w:proofErr w:type="spellEnd"/>
      <w:r w:rsidRPr="008E4C13">
        <w:rPr>
          <w:rFonts w:ascii="Lucida Sans Unicode" w:hAnsi="Lucida Sans Unicode"/>
          <w:spacing w:val="14"/>
          <w:lang w:val="en-US"/>
        </w:rPr>
        <w:t xml:space="preserve">") </w:t>
      </w:r>
      <w:proofErr w:type="spellStart"/>
      <w:r w:rsidRPr="008E4C13">
        <w:rPr>
          <w:rFonts w:ascii="Lucida Sans Unicode" w:hAnsi="Lucida Sans Unicode"/>
          <w:spacing w:val="19"/>
          <w:lang w:val="en-US"/>
        </w:rPr>
        <w:t>last_Measurment_id</w:t>
      </w:r>
      <w:proofErr w:type="spellEnd"/>
      <w:r w:rsidRPr="008E4C13">
        <w:rPr>
          <w:rFonts w:ascii="Lucida Sans Unicode" w:hAnsi="Lucida Sans Unicode"/>
          <w:spacing w:val="80"/>
          <w:lang w:val="en-US"/>
        </w:rPr>
        <w:t xml:space="preserve"> </w:t>
      </w:r>
      <w:r w:rsidRPr="008E4C13">
        <w:rPr>
          <w:rFonts w:ascii="Lucida Sans Unicode" w:hAnsi="Lucida Sans Unicode"/>
          <w:lang w:val="en-US"/>
        </w:rPr>
        <w:t>=</w:t>
      </w:r>
      <w:r w:rsidRPr="008E4C13">
        <w:rPr>
          <w:rFonts w:ascii="Lucida Sans Unicode" w:hAnsi="Lucida Sans Unicode"/>
          <w:spacing w:val="80"/>
          <w:lang w:val="en-US"/>
        </w:rPr>
        <w:t xml:space="preserve"> </w:t>
      </w:r>
      <w:r w:rsidRPr="008E4C13">
        <w:rPr>
          <w:rFonts w:ascii="Lucida Sans Unicode" w:hAnsi="Lucida Sans Unicode"/>
          <w:spacing w:val="15"/>
          <w:lang w:val="en-US"/>
        </w:rPr>
        <w:t>cur.</w:t>
      </w:r>
      <w:r w:rsidRPr="008E4C13">
        <w:rPr>
          <w:rFonts w:ascii="Lucida Sans Unicode" w:hAnsi="Lucida Sans Unicode"/>
          <w:spacing w:val="-29"/>
          <w:lang w:val="en-US"/>
        </w:rPr>
        <w:t xml:space="preserve"> </w:t>
      </w:r>
      <w:proofErr w:type="spellStart"/>
      <w:r w:rsidRPr="008E4C13">
        <w:rPr>
          <w:rFonts w:ascii="Lucida Sans Unicode" w:hAnsi="Lucida Sans Unicode"/>
          <w:spacing w:val="17"/>
          <w:lang w:val="en-US"/>
        </w:rPr>
        <w:t>fetchone</w:t>
      </w:r>
      <w:proofErr w:type="spellEnd"/>
      <w:r w:rsidRPr="008E4C13">
        <w:rPr>
          <w:rFonts w:ascii="Lucida Sans Unicode" w:hAnsi="Lucida Sans Unicode"/>
          <w:spacing w:val="-23"/>
          <w:lang w:val="en-US"/>
        </w:rPr>
        <w:t xml:space="preserve"> </w:t>
      </w:r>
      <w:r w:rsidRPr="008E4C13">
        <w:rPr>
          <w:rFonts w:ascii="Lucida Sans Unicode" w:hAnsi="Lucida Sans Unicode"/>
          <w:lang w:val="en-US"/>
        </w:rPr>
        <w:t>()</w:t>
      </w:r>
    </w:p>
    <w:p w14:paraId="0AD638E1" w14:textId="77777777" w:rsidR="00854AE3" w:rsidRPr="008E4C13" w:rsidRDefault="006C76DB">
      <w:pPr>
        <w:spacing w:line="257" w:lineRule="exact"/>
        <w:ind w:left="1082"/>
        <w:rPr>
          <w:rFonts w:ascii="Lucida Sans Unicode"/>
          <w:lang w:val="en-US"/>
        </w:rPr>
      </w:pPr>
      <w:r w:rsidRPr="008E4C13">
        <w:rPr>
          <w:rFonts w:ascii="Lucida Sans Unicode"/>
          <w:lang w:val="en-US"/>
        </w:rPr>
        <w:t>if</w:t>
      </w:r>
      <w:r w:rsidRPr="008E4C13">
        <w:rPr>
          <w:rFonts w:ascii="Lucida Sans Unicode"/>
          <w:spacing w:val="73"/>
          <w:w w:val="150"/>
          <w:lang w:val="en-US"/>
        </w:rPr>
        <w:t xml:space="preserve"> </w:t>
      </w:r>
      <w:proofErr w:type="spellStart"/>
      <w:r w:rsidRPr="008E4C13">
        <w:rPr>
          <w:rFonts w:ascii="Lucida Sans Unicode"/>
          <w:spacing w:val="19"/>
          <w:lang w:val="en-US"/>
        </w:rPr>
        <w:t>last_Measurment_</w:t>
      </w:r>
      <w:proofErr w:type="gramStart"/>
      <w:r w:rsidRPr="008E4C13">
        <w:rPr>
          <w:rFonts w:ascii="Lucida Sans Unicode"/>
          <w:spacing w:val="19"/>
          <w:lang w:val="en-US"/>
        </w:rPr>
        <w:t>id</w:t>
      </w:r>
      <w:proofErr w:type="spellEnd"/>
      <w:r w:rsidRPr="008E4C13">
        <w:rPr>
          <w:rFonts w:ascii="Lucida Sans Unicode"/>
          <w:spacing w:val="-36"/>
          <w:lang w:val="en-US"/>
        </w:rPr>
        <w:t xml:space="preserve"> </w:t>
      </w:r>
      <w:r w:rsidRPr="008E4C13">
        <w:rPr>
          <w:rFonts w:ascii="Lucida Sans Unicode"/>
          <w:spacing w:val="-10"/>
          <w:lang w:val="en-US"/>
        </w:rPr>
        <w:t>:</w:t>
      </w:r>
      <w:proofErr w:type="gramEnd"/>
    </w:p>
    <w:p w14:paraId="5750B427" w14:textId="77777777" w:rsidR="00854AE3" w:rsidRPr="008E4C13" w:rsidRDefault="006C76DB">
      <w:pPr>
        <w:spacing w:before="15" w:line="192" w:lineRule="auto"/>
        <w:ind w:left="1085" w:right="4279" w:firstLine="542"/>
        <w:rPr>
          <w:rFonts w:ascii="Lucida Sans Unicode"/>
          <w:lang w:val="en-US"/>
        </w:rPr>
      </w:pPr>
      <w:r w:rsidRPr="008E4C13">
        <w:rPr>
          <w:rFonts w:ascii="Lucida Sans Unicode"/>
          <w:spacing w:val="15"/>
          <w:lang w:val="en-US"/>
        </w:rPr>
        <w:t>return</w:t>
      </w:r>
      <w:r w:rsidRPr="008E4C13">
        <w:rPr>
          <w:rFonts w:ascii="Lucida Sans Unicode"/>
          <w:spacing w:val="64"/>
          <w:lang w:val="en-US"/>
        </w:rPr>
        <w:t xml:space="preserve"> </w:t>
      </w:r>
      <w:proofErr w:type="spellStart"/>
      <w:r w:rsidRPr="008E4C13">
        <w:rPr>
          <w:rFonts w:ascii="Lucida Sans Unicode"/>
          <w:spacing w:val="19"/>
          <w:lang w:val="en-US"/>
        </w:rPr>
        <w:t>last_Measurment_id</w:t>
      </w:r>
      <w:proofErr w:type="spellEnd"/>
      <w:r w:rsidRPr="008E4C13">
        <w:rPr>
          <w:rFonts w:ascii="Lucida Sans Unicode"/>
          <w:spacing w:val="-32"/>
          <w:lang w:val="en-US"/>
        </w:rPr>
        <w:t xml:space="preserve"> </w:t>
      </w:r>
      <w:r w:rsidRPr="008E4C13">
        <w:rPr>
          <w:rFonts w:ascii="Lucida Sans Unicode"/>
          <w:spacing w:val="10"/>
          <w:lang w:val="en-US"/>
        </w:rPr>
        <w:t>[0]</w:t>
      </w:r>
      <w:r w:rsidRPr="008E4C13">
        <w:rPr>
          <w:rFonts w:ascii="Lucida Sans Unicode"/>
          <w:spacing w:val="61"/>
          <w:lang w:val="en-US"/>
        </w:rPr>
        <w:t xml:space="preserve"> </w:t>
      </w:r>
      <w:r w:rsidRPr="008E4C13">
        <w:rPr>
          <w:rFonts w:ascii="Lucida Sans Unicode"/>
          <w:lang w:val="en-US"/>
        </w:rPr>
        <w:t>+</w:t>
      </w:r>
      <w:r w:rsidRPr="008E4C13">
        <w:rPr>
          <w:rFonts w:ascii="Lucida Sans Unicode"/>
          <w:spacing w:val="40"/>
          <w:lang w:val="en-US"/>
        </w:rPr>
        <w:t xml:space="preserve"> </w:t>
      </w:r>
      <w:r w:rsidRPr="008E4C13">
        <w:rPr>
          <w:rFonts w:ascii="Lucida Sans Unicode"/>
          <w:lang w:val="en-US"/>
        </w:rPr>
        <w:t xml:space="preserve">1 </w:t>
      </w:r>
      <w:proofErr w:type="gramStart"/>
      <w:r w:rsidRPr="008E4C13">
        <w:rPr>
          <w:rFonts w:ascii="Lucida Sans Unicode"/>
          <w:spacing w:val="13"/>
          <w:w w:val="110"/>
          <w:lang w:val="en-US"/>
        </w:rPr>
        <w:t>else</w:t>
      </w:r>
      <w:r w:rsidRPr="008E4C13">
        <w:rPr>
          <w:rFonts w:ascii="Lucida Sans Unicode"/>
          <w:spacing w:val="-48"/>
          <w:w w:val="110"/>
          <w:lang w:val="en-US"/>
        </w:rPr>
        <w:t xml:space="preserve"> </w:t>
      </w:r>
      <w:r w:rsidRPr="008E4C13">
        <w:rPr>
          <w:rFonts w:ascii="Lucida Sans Unicode"/>
          <w:w w:val="130"/>
          <w:lang w:val="en-US"/>
        </w:rPr>
        <w:t>:</w:t>
      </w:r>
      <w:proofErr w:type="gramEnd"/>
    </w:p>
    <w:p w14:paraId="4E1C20A5" w14:textId="77777777" w:rsidR="00854AE3" w:rsidRPr="008E4C13" w:rsidRDefault="006C76DB">
      <w:pPr>
        <w:spacing w:line="257" w:lineRule="exact"/>
        <w:ind w:left="1627"/>
        <w:rPr>
          <w:rFonts w:ascii="Lucida Sans Unicode"/>
          <w:lang w:val="en-US"/>
        </w:rPr>
      </w:pPr>
      <w:proofErr w:type="gramStart"/>
      <w:r w:rsidRPr="008E4C13">
        <w:rPr>
          <w:rFonts w:ascii="Lucida Sans Unicode"/>
          <w:spacing w:val="15"/>
          <w:lang w:val="en-US"/>
        </w:rPr>
        <w:t>return</w:t>
      </w:r>
      <w:r w:rsidRPr="008E4C13">
        <w:rPr>
          <w:rFonts w:ascii="Lucida Sans Unicode"/>
          <w:spacing w:val="23"/>
          <w:lang w:val="en-US"/>
        </w:rPr>
        <w:t xml:space="preserve">  </w:t>
      </w:r>
      <w:r w:rsidRPr="008E4C13">
        <w:rPr>
          <w:rFonts w:ascii="Lucida Sans Unicode"/>
          <w:spacing w:val="-10"/>
          <w:lang w:val="en-US"/>
        </w:rPr>
        <w:t>1</w:t>
      </w:r>
      <w:proofErr w:type="gramEnd"/>
    </w:p>
    <w:p w14:paraId="281D4A09" w14:textId="77777777" w:rsidR="00854AE3" w:rsidRPr="008E4C13" w:rsidRDefault="006C76DB">
      <w:pPr>
        <w:spacing w:line="287" w:lineRule="exact"/>
        <w:ind w:left="542"/>
        <w:rPr>
          <w:rFonts w:ascii="Lucida Sans Unicode"/>
          <w:lang w:val="en-US"/>
        </w:rPr>
      </w:pPr>
      <w:r w:rsidRPr="008E4C13">
        <w:rPr>
          <w:rFonts w:ascii="Lucida Sans Unicode"/>
          <w:spacing w:val="10"/>
          <w:lang w:val="en-US"/>
        </w:rPr>
        <w:t>def</w:t>
      </w:r>
      <w:r w:rsidRPr="008E4C13">
        <w:rPr>
          <w:rFonts w:ascii="Lucida Sans Unicode"/>
          <w:spacing w:val="51"/>
          <w:w w:val="150"/>
          <w:lang w:val="en-US"/>
        </w:rPr>
        <w:t xml:space="preserve"> </w:t>
      </w:r>
      <w:proofErr w:type="spellStart"/>
      <w:r w:rsidRPr="008E4C13">
        <w:rPr>
          <w:rFonts w:ascii="Lucida Sans Unicode"/>
          <w:spacing w:val="18"/>
          <w:lang w:val="en-US"/>
        </w:rPr>
        <w:t>insert_data</w:t>
      </w:r>
      <w:proofErr w:type="spellEnd"/>
      <w:r w:rsidRPr="008E4C13">
        <w:rPr>
          <w:rFonts w:ascii="Lucida Sans Unicode"/>
          <w:spacing w:val="-38"/>
          <w:lang w:val="en-US"/>
        </w:rPr>
        <w:t xml:space="preserve"> </w:t>
      </w:r>
      <w:proofErr w:type="gramStart"/>
      <w:r w:rsidRPr="008E4C13">
        <w:rPr>
          <w:rFonts w:ascii="Lucida Sans Unicode"/>
          <w:lang w:val="en-US"/>
        </w:rPr>
        <w:t>(</w:t>
      </w:r>
      <w:r w:rsidRPr="008E4C13">
        <w:rPr>
          <w:rFonts w:ascii="Lucida Sans Unicode"/>
          <w:spacing w:val="-37"/>
          <w:lang w:val="en-US"/>
        </w:rPr>
        <w:t xml:space="preserve"> </w:t>
      </w:r>
      <w:proofErr w:type="spellStart"/>
      <w:r w:rsidRPr="008E4C13">
        <w:rPr>
          <w:rFonts w:ascii="Lucida Sans Unicode"/>
          <w:spacing w:val="19"/>
          <w:lang w:val="en-US"/>
        </w:rPr>
        <w:t>MeasurmentSeries</w:t>
      </w:r>
      <w:proofErr w:type="gramEnd"/>
      <w:r w:rsidRPr="008E4C13">
        <w:rPr>
          <w:rFonts w:ascii="Lucida Sans Unicode"/>
          <w:spacing w:val="19"/>
          <w:lang w:val="en-US"/>
        </w:rPr>
        <w:t>_id</w:t>
      </w:r>
      <w:proofErr w:type="spellEnd"/>
      <w:r w:rsidRPr="008E4C13">
        <w:rPr>
          <w:rFonts w:ascii="Lucida Sans Unicode"/>
          <w:spacing w:val="-34"/>
          <w:lang w:val="en-US"/>
        </w:rPr>
        <w:t xml:space="preserve"> </w:t>
      </w:r>
      <w:r w:rsidRPr="008E4C13">
        <w:rPr>
          <w:rFonts w:ascii="Lucida Sans Unicode"/>
          <w:spacing w:val="-5"/>
          <w:lang w:val="en-US"/>
        </w:rPr>
        <w:t>):</w:t>
      </w:r>
    </w:p>
    <w:p w14:paraId="06AE0AEC" w14:textId="77777777" w:rsidR="00854AE3" w:rsidRPr="008E4C13" w:rsidRDefault="006C76DB">
      <w:pPr>
        <w:spacing w:line="240" w:lineRule="exact"/>
        <w:ind w:left="1083"/>
        <w:rPr>
          <w:rFonts w:ascii="Cambria"/>
          <w:i/>
          <w:lang w:val="en-US"/>
        </w:rPr>
      </w:pPr>
      <w:r w:rsidRPr="008E4C13">
        <w:rPr>
          <w:rFonts w:ascii="Cambria"/>
          <w:i/>
          <w:spacing w:val="5"/>
          <w:w w:val="130"/>
          <w:lang w:val="en-US"/>
        </w:rPr>
        <w:t>"""</w:t>
      </w:r>
    </w:p>
    <w:p w14:paraId="5DE5B66E" w14:textId="77777777" w:rsidR="00854AE3" w:rsidRPr="008E4C13" w:rsidRDefault="006C76DB">
      <w:pPr>
        <w:spacing w:before="13"/>
        <w:ind w:left="1086"/>
        <w:rPr>
          <w:rFonts w:ascii="Cambria"/>
          <w:i/>
          <w:lang w:val="en-US"/>
        </w:rPr>
      </w:pPr>
      <w:r w:rsidRPr="008E4C13">
        <w:rPr>
          <w:rFonts w:ascii="Cambria"/>
          <w:i/>
          <w:spacing w:val="15"/>
          <w:w w:val="115"/>
          <w:lang w:val="en-US"/>
        </w:rPr>
        <w:t>Insert</w:t>
      </w:r>
      <w:r w:rsidRPr="008E4C13">
        <w:rPr>
          <w:rFonts w:ascii="Cambria"/>
          <w:i/>
          <w:spacing w:val="71"/>
          <w:w w:val="150"/>
          <w:lang w:val="en-US"/>
        </w:rPr>
        <w:t xml:space="preserve"> </w:t>
      </w:r>
      <w:r w:rsidRPr="008E4C13">
        <w:rPr>
          <w:rFonts w:ascii="Cambria"/>
          <w:i/>
          <w:w w:val="115"/>
          <w:lang w:val="en-US"/>
        </w:rPr>
        <w:t>a</w:t>
      </w:r>
      <w:r w:rsidRPr="008E4C13">
        <w:rPr>
          <w:rFonts w:ascii="Cambria"/>
          <w:i/>
          <w:spacing w:val="70"/>
          <w:w w:val="150"/>
          <w:lang w:val="en-US"/>
        </w:rPr>
        <w:t xml:space="preserve"> </w:t>
      </w:r>
      <w:r w:rsidRPr="008E4C13">
        <w:rPr>
          <w:rFonts w:ascii="Cambria"/>
          <w:i/>
          <w:spacing w:val="10"/>
          <w:w w:val="115"/>
          <w:lang w:val="en-US"/>
        </w:rPr>
        <w:t>new</w:t>
      </w:r>
      <w:r w:rsidRPr="008E4C13">
        <w:rPr>
          <w:rFonts w:ascii="Cambria"/>
          <w:i/>
          <w:spacing w:val="79"/>
          <w:w w:val="150"/>
          <w:lang w:val="en-US"/>
        </w:rPr>
        <w:t xml:space="preserve"> </w:t>
      </w:r>
      <w:proofErr w:type="spellStart"/>
      <w:r w:rsidRPr="008E4C13">
        <w:rPr>
          <w:rFonts w:ascii="Cambria"/>
          <w:i/>
          <w:spacing w:val="16"/>
          <w:w w:val="115"/>
          <w:lang w:val="en-US"/>
        </w:rPr>
        <w:t>messung</w:t>
      </w:r>
      <w:proofErr w:type="spellEnd"/>
      <w:r w:rsidRPr="008E4C13">
        <w:rPr>
          <w:rFonts w:ascii="Cambria"/>
          <w:i/>
          <w:spacing w:val="79"/>
          <w:w w:val="150"/>
          <w:lang w:val="en-US"/>
        </w:rPr>
        <w:t xml:space="preserve"> </w:t>
      </w:r>
      <w:r w:rsidRPr="008E4C13">
        <w:rPr>
          <w:rFonts w:ascii="Cambria"/>
          <w:i/>
          <w:spacing w:val="14"/>
          <w:w w:val="115"/>
          <w:lang w:val="en-US"/>
        </w:rPr>
        <w:t>entry</w:t>
      </w:r>
      <w:r w:rsidRPr="008E4C13">
        <w:rPr>
          <w:rFonts w:ascii="Cambria"/>
          <w:i/>
          <w:spacing w:val="78"/>
          <w:w w:val="150"/>
          <w:lang w:val="en-US"/>
        </w:rPr>
        <w:t xml:space="preserve"> </w:t>
      </w:r>
      <w:r w:rsidRPr="008E4C13">
        <w:rPr>
          <w:rFonts w:ascii="Cambria"/>
          <w:i/>
          <w:spacing w:val="13"/>
          <w:w w:val="115"/>
          <w:lang w:val="en-US"/>
        </w:rPr>
        <w:t>into</w:t>
      </w:r>
      <w:r w:rsidRPr="008E4C13">
        <w:rPr>
          <w:rFonts w:ascii="Cambria"/>
          <w:i/>
          <w:spacing w:val="77"/>
          <w:w w:val="150"/>
          <w:lang w:val="en-US"/>
        </w:rPr>
        <w:t xml:space="preserve"> </w:t>
      </w:r>
      <w:r w:rsidRPr="008E4C13">
        <w:rPr>
          <w:rFonts w:ascii="Cambria"/>
          <w:i/>
          <w:spacing w:val="10"/>
          <w:w w:val="115"/>
          <w:lang w:val="en-US"/>
        </w:rPr>
        <w:t>the</w:t>
      </w:r>
      <w:r w:rsidRPr="008E4C13">
        <w:rPr>
          <w:rFonts w:ascii="Cambria"/>
          <w:i/>
          <w:spacing w:val="78"/>
          <w:w w:val="150"/>
          <w:lang w:val="en-US"/>
        </w:rPr>
        <w:t xml:space="preserve"> </w:t>
      </w:r>
      <w:r w:rsidRPr="008E4C13">
        <w:rPr>
          <w:rFonts w:ascii="Cambria"/>
          <w:i/>
          <w:spacing w:val="16"/>
          <w:w w:val="115"/>
          <w:lang w:val="en-US"/>
        </w:rPr>
        <w:t>database.</w:t>
      </w:r>
    </w:p>
    <w:p w14:paraId="50948ABA" w14:textId="77777777" w:rsidR="00854AE3" w:rsidRPr="008E4C13" w:rsidRDefault="00854AE3">
      <w:pPr>
        <w:pStyle w:val="Textkrper"/>
        <w:spacing w:before="26"/>
        <w:rPr>
          <w:rFonts w:ascii="Cambria"/>
          <w:i/>
          <w:sz w:val="22"/>
          <w:lang w:val="en-US"/>
        </w:rPr>
      </w:pPr>
    </w:p>
    <w:p w14:paraId="6D9AE991" w14:textId="77777777" w:rsidR="00854AE3" w:rsidRPr="008E4C13" w:rsidRDefault="006C76DB">
      <w:pPr>
        <w:ind w:left="1085"/>
        <w:rPr>
          <w:rFonts w:ascii="Cambria"/>
          <w:i/>
          <w:lang w:val="en-US"/>
        </w:rPr>
      </w:pPr>
      <w:proofErr w:type="spellStart"/>
      <w:r w:rsidRPr="008E4C13">
        <w:rPr>
          <w:rFonts w:ascii="Cambria"/>
          <w:i/>
          <w:spacing w:val="14"/>
          <w:w w:val="130"/>
          <w:lang w:val="en-US"/>
        </w:rPr>
        <w:t>Args</w:t>
      </w:r>
      <w:proofErr w:type="spellEnd"/>
      <w:r w:rsidRPr="008E4C13">
        <w:rPr>
          <w:rFonts w:ascii="Cambria"/>
          <w:i/>
          <w:spacing w:val="14"/>
          <w:w w:val="130"/>
          <w:lang w:val="en-US"/>
        </w:rPr>
        <w:t>:</w:t>
      </w:r>
    </w:p>
    <w:p w14:paraId="6AFF645F" w14:textId="77777777" w:rsidR="00854AE3" w:rsidRPr="008E4C13" w:rsidRDefault="006C76DB">
      <w:pPr>
        <w:spacing w:before="13"/>
        <w:ind w:left="1629" w:right="-15"/>
        <w:rPr>
          <w:rFonts w:ascii="Cambria"/>
          <w:i/>
          <w:lang w:val="en-US"/>
        </w:rPr>
      </w:pPr>
      <w:proofErr w:type="spellStart"/>
      <w:r w:rsidRPr="008E4C13">
        <w:rPr>
          <w:rFonts w:ascii="Cambria"/>
          <w:i/>
          <w:spacing w:val="19"/>
          <w:w w:val="115"/>
          <w:lang w:val="en-US"/>
        </w:rPr>
        <w:t>MeasurmentSeires_id</w:t>
      </w:r>
      <w:proofErr w:type="spellEnd"/>
      <w:r w:rsidRPr="008E4C13">
        <w:rPr>
          <w:rFonts w:ascii="Cambria"/>
          <w:i/>
          <w:spacing w:val="74"/>
          <w:w w:val="150"/>
          <w:lang w:val="en-US"/>
        </w:rPr>
        <w:t xml:space="preserve"> </w:t>
      </w:r>
      <w:proofErr w:type="gramStart"/>
      <w:r w:rsidRPr="008E4C13">
        <w:rPr>
          <w:rFonts w:ascii="Cambria"/>
          <w:i/>
          <w:w w:val="115"/>
          <w:lang w:val="en-US"/>
        </w:rPr>
        <w:t>(</w:t>
      </w:r>
      <w:r w:rsidRPr="008E4C13">
        <w:rPr>
          <w:rFonts w:ascii="Cambria"/>
          <w:i/>
          <w:spacing w:val="-28"/>
          <w:w w:val="115"/>
          <w:lang w:val="en-US"/>
        </w:rPr>
        <w:t xml:space="preserve"> </w:t>
      </w:r>
      <w:r w:rsidRPr="008E4C13">
        <w:rPr>
          <w:rFonts w:ascii="Cambria"/>
          <w:i/>
          <w:spacing w:val="15"/>
          <w:w w:val="115"/>
          <w:lang w:val="en-US"/>
        </w:rPr>
        <w:t>int</w:t>
      </w:r>
      <w:proofErr w:type="gramEnd"/>
      <w:r w:rsidRPr="008E4C13">
        <w:rPr>
          <w:rFonts w:ascii="Cambria"/>
          <w:i/>
          <w:spacing w:val="15"/>
          <w:w w:val="115"/>
          <w:lang w:val="en-US"/>
        </w:rPr>
        <w:t>):</w:t>
      </w:r>
      <w:r w:rsidRPr="008E4C13">
        <w:rPr>
          <w:rFonts w:ascii="Cambria"/>
          <w:i/>
          <w:spacing w:val="76"/>
          <w:w w:val="150"/>
          <w:lang w:val="en-US"/>
        </w:rPr>
        <w:t xml:space="preserve"> </w:t>
      </w:r>
      <w:r w:rsidRPr="008E4C13">
        <w:rPr>
          <w:rFonts w:ascii="Cambria"/>
          <w:i/>
          <w:spacing w:val="10"/>
          <w:w w:val="115"/>
          <w:lang w:val="en-US"/>
        </w:rPr>
        <w:t>The</w:t>
      </w:r>
      <w:r w:rsidRPr="008E4C13">
        <w:rPr>
          <w:rFonts w:ascii="Cambria"/>
          <w:i/>
          <w:spacing w:val="76"/>
          <w:w w:val="150"/>
          <w:lang w:val="en-US"/>
        </w:rPr>
        <w:t xml:space="preserve"> </w:t>
      </w:r>
      <w:r w:rsidRPr="008E4C13">
        <w:rPr>
          <w:rFonts w:ascii="Cambria"/>
          <w:i/>
          <w:w w:val="115"/>
          <w:lang w:val="en-US"/>
        </w:rPr>
        <w:t>ID</w:t>
      </w:r>
      <w:r w:rsidRPr="008E4C13">
        <w:rPr>
          <w:rFonts w:ascii="Cambria"/>
          <w:i/>
          <w:spacing w:val="75"/>
          <w:w w:val="150"/>
          <w:lang w:val="en-US"/>
        </w:rPr>
        <w:t xml:space="preserve"> </w:t>
      </w:r>
      <w:r w:rsidRPr="008E4C13">
        <w:rPr>
          <w:rFonts w:ascii="Cambria"/>
          <w:i/>
          <w:w w:val="115"/>
          <w:lang w:val="en-US"/>
        </w:rPr>
        <w:t>of</w:t>
      </w:r>
      <w:r w:rsidRPr="008E4C13">
        <w:rPr>
          <w:rFonts w:ascii="Cambria"/>
          <w:i/>
          <w:spacing w:val="76"/>
          <w:w w:val="150"/>
          <w:lang w:val="en-US"/>
        </w:rPr>
        <w:t xml:space="preserve"> </w:t>
      </w:r>
      <w:r w:rsidRPr="008E4C13">
        <w:rPr>
          <w:rFonts w:ascii="Cambria"/>
          <w:i/>
          <w:spacing w:val="10"/>
          <w:w w:val="115"/>
          <w:lang w:val="en-US"/>
        </w:rPr>
        <w:t>the</w:t>
      </w:r>
      <w:r w:rsidRPr="008E4C13">
        <w:rPr>
          <w:rFonts w:ascii="Cambria"/>
          <w:i/>
          <w:spacing w:val="22"/>
          <w:w w:val="115"/>
          <w:lang w:val="en-US"/>
        </w:rPr>
        <w:t xml:space="preserve">  </w:t>
      </w:r>
      <w:proofErr w:type="spellStart"/>
      <w:r w:rsidRPr="008E4C13">
        <w:rPr>
          <w:rFonts w:ascii="Cambria"/>
          <w:i/>
          <w:spacing w:val="19"/>
          <w:w w:val="115"/>
          <w:lang w:val="en-US"/>
        </w:rPr>
        <w:t>MeasurmentSeries</w:t>
      </w:r>
      <w:proofErr w:type="spellEnd"/>
      <w:r w:rsidRPr="008E4C13">
        <w:rPr>
          <w:rFonts w:ascii="Cambria"/>
          <w:i/>
          <w:spacing w:val="24"/>
          <w:w w:val="115"/>
          <w:lang w:val="en-US"/>
        </w:rPr>
        <w:t xml:space="preserve">  </w:t>
      </w:r>
      <w:r w:rsidRPr="008E4C13">
        <w:rPr>
          <w:rFonts w:ascii="Cambria"/>
          <w:i/>
          <w:spacing w:val="15"/>
          <w:w w:val="115"/>
          <w:lang w:val="en-US"/>
        </w:rPr>
        <w:t>associate</w:t>
      </w:r>
    </w:p>
    <w:p w14:paraId="62BA84B9" w14:textId="77777777" w:rsidR="00854AE3" w:rsidRPr="008E4C13" w:rsidRDefault="00854AE3">
      <w:pPr>
        <w:pStyle w:val="Textkrper"/>
        <w:spacing w:before="26"/>
        <w:rPr>
          <w:rFonts w:ascii="Cambria"/>
          <w:i/>
          <w:sz w:val="22"/>
          <w:lang w:val="en-US"/>
        </w:rPr>
      </w:pPr>
    </w:p>
    <w:p w14:paraId="2882A2EC" w14:textId="77777777" w:rsidR="00854AE3" w:rsidRPr="008E4C13" w:rsidRDefault="006C76DB">
      <w:pPr>
        <w:ind w:right="8505"/>
        <w:jc w:val="right"/>
        <w:rPr>
          <w:rFonts w:ascii="Cambria"/>
          <w:i/>
          <w:lang w:val="en-US"/>
        </w:rPr>
      </w:pPr>
      <w:r w:rsidRPr="008E4C13">
        <w:rPr>
          <w:rFonts w:ascii="Cambria"/>
          <w:i/>
          <w:spacing w:val="16"/>
          <w:w w:val="125"/>
          <w:lang w:val="en-US"/>
        </w:rPr>
        <w:t>Returns:</w:t>
      </w:r>
    </w:p>
    <w:p w14:paraId="36B0F8EC" w14:textId="77777777" w:rsidR="00854AE3" w:rsidRPr="008E4C13" w:rsidRDefault="006C76DB">
      <w:pPr>
        <w:spacing w:before="13"/>
        <w:ind w:right="8512"/>
        <w:jc w:val="right"/>
        <w:rPr>
          <w:rFonts w:ascii="Cambria"/>
          <w:i/>
          <w:lang w:val="en-US"/>
        </w:rPr>
      </w:pPr>
      <w:r w:rsidRPr="008E4C13">
        <w:rPr>
          <w:rFonts w:ascii="Cambria"/>
          <w:i/>
          <w:spacing w:val="9"/>
          <w:lang w:val="en-US"/>
        </w:rPr>
        <w:t>None</w:t>
      </w:r>
    </w:p>
    <w:p w14:paraId="3E4A509F" w14:textId="77777777" w:rsidR="00854AE3" w:rsidRPr="008E4C13" w:rsidRDefault="006C76DB">
      <w:pPr>
        <w:spacing w:before="13" w:line="248" w:lineRule="exact"/>
        <w:ind w:left="1083"/>
        <w:rPr>
          <w:rFonts w:ascii="Cambria"/>
          <w:i/>
          <w:lang w:val="en-US"/>
        </w:rPr>
      </w:pPr>
      <w:r w:rsidRPr="008E4C13">
        <w:rPr>
          <w:rFonts w:ascii="Cambria"/>
          <w:i/>
          <w:spacing w:val="5"/>
          <w:w w:val="130"/>
          <w:lang w:val="en-US"/>
        </w:rPr>
        <w:t>"""</w:t>
      </w:r>
    </w:p>
    <w:p w14:paraId="4403CA44" w14:textId="77777777" w:rsidR="00854AE3" w:rsidRPr="008E4C13" w:rsidRDefault="006C76DB">
      <w:pPr>
        <w:spacing w:before="17" w:line="213" w:lineRule="auto"/>
        <w:ind w:left="2303" w:right="1654" w:hanging="1221"/>
        <w:rPr>
          <w:rFonts w:ascii="Cambria"/>
          <w:i/>
          <w:lang w:val="en-US"/>
        </w:rPr>
      </w:pPr>
      <w:proofErr w:type="spellStart"/>
      <w:r w:rsidRPr="008E4C13">
        <w:rPr>
          <w:rFonts w:ascii="Lucida Sans Unicode"/>
          <w:spacing w:val="10"/>
          <w:w w:val="110"/>
          <w:lang w:val="en-US"/>
        </w:rPr>
        <w:t>sql</w:t>
      </w:r>
      <w:proofErr w:type="spellEnd"/>
      <w:r w:rsidRPr="008E4C13">
        <w:rPr>
          <w:rFonts w:ascii="Lucida Sans Unicode"/>
          <w:spacing w:val="29"/>
          <w:w w:val="110"/>
          <w:lang w:val="en-US"/>
        </w:rPr>
        <w:t xml:space="preserve"> </w:t>
      </w:r>
      <w:r w:rsidRPr="008E4C13">
        <w:rPr>
          <w:rFonts w:ascii="Lucida Sans Unicode"/>
          <w:lang w:val="en-US"/>
        </w:rPr>
        <w:t>=</w:t>
      </w:r>
      <w:r w:rsidRPr="008E4C13">
        <w:rPr>
          <w:rFonts w:ascii="Lucida Sans Unicode"/>
          <w:spacing w:val="29"/>
          <w:w w:val="110"/>
          <w:lang w:val="en-US"/>
        </w:rPr>
        <w:t xml:space="preserve"> </w:t>
      </w:r>
      <w:r w:rsidRPr="008E4C13">
        <w:rPr>
          <w:rFonts w:ascii="Cambria"/>
          <w:i/>
          <w:spacing w:val="10"/>
          <w:w w:val="110"/>
          <w:lang w:val="en-US"/>
        </w:rPr>
        <w:t>"""</w:t>
      </w:r>
      <w:r w:rsidRPr="008E4C13">
        <w:rPr>
          <w:rFonts w:ascii="Cambria"/>
          <w:i/>
          <w:spacing w:val="-18"/>
          <w:w w:val="110"/>
          <w:lang w:val="en-US"/>
        </w:rPr>
        <w:t xml:space="preserve"> </w:t>
      </w:r>
      <w:r w:rsidRPr="008E4C13">
        <w:rPr>
          <w:rFonts w:ascii="Cambria"/>
          <w:i/>
          <w:spacing w:val="15"/>
          <w:w w:val="110"/>
          <w:lang w:val="en-US"/>
        </w:rPr>
        <w:t>INSERT</w:t>
      </w:r>
      <w:r w:rsidRPr="008E4C13">
        <w:rPr>
          <w:rFonts w:ascii="Cambria"/>
          <w:i/>
          <w:spacing w:val="62"/>
          <w:w w:val="110"/>
          <w:lang w:val="en-US"/>
        </w:rPr>
        <w:t xml:space="preserve"> </w:t>
      </w:r>
      <w:r w:rsidRPr="008E4C13">
        <w:rPr>
          <w:rFonts w:ascii="Cambria"/>
          <w:i/>
          <w:spacing w:val="13"/>
          <w:w w:val="110"/>
          <w:lang w:val="en-US"/>
        </w:rPr>
        <w:t>INTO</w:t>
      </w:r>
      <w:r w:rsidRPr="008E4C13">
        <w:rPr>
          <w:rFonts w:ascii="Cambria"/>
          <w:i/>
          <w:spacing w:val="71"/>
          <w:w w:val="110"/>
          <w:lang w:val="en-US"/>
        </w:rPr>
        <w:t xml:space="preserve"> </w:t>
      </w:r>
      <w:proofErr w:type="spellStart"/>
      <w:r w:rsidRPr="008E4C13">
        <w:rPr>
          <w:rFonts w:ascii="Cambria"/>
          <w:i/>
          <w:spacing w:val="18"/>
          <w:w w:val="110"/>
          <w:lang w:val="en-US"/>
        </w:rPr>
        <w:t>Measurment</w:t>
      </w:r>
      <w:proofErr w:type="spellEnd"/>
      <w:r w:rsidRPr="008E4C13">
        <w:rPr>
          <w:rFonts w:ascii="Cambria"/>
          <w:i/>
          <w:spacing w:val="65"/>
          <w:w w:val="110"/>
          <w:lang w:val="en-US"/>
        </w:rPr>
        <w:t xml:space="preserve"> </w:t>
      </w:r>
      <w:proofErr w:type="gramStart"/>
      <w:r w:rsidRPr="008E4C13">
        <w:rPr>
          <w:rFonts w:ascii="Cambria"/>
          <w:i/>
          <w:w w:val="110"/>
          <w:lang w:val="en-US"/>
        </w:rPr>
        <w:t>(</w:t>
      </w:r>
      <w:r w:rsidRPr="008E4C13">
        <w:rPr>
          <w:rFonts w:ascii="Cambria"/>
          <w:i/>
          <w:spacing w:val="-21"/>
          <w:w w:val="110"/>
          <w:lang w:val="en-US"/>
        </w:rPr>
        <w:t xml:space="preserve"> </w:t>
      </w:r>
      <w:proofErr w:type="spellStart"/>
      <w:r w:rsidRPr="008E4C13">
        <w:rPr>
          <w:rFonts w:ascii="Cambria"/>
          <w:i/>
          <w:spacing w:val="19"/>
          <w:w w:val="110"/>
          <w:lang w:val="en-US"/>
        </w:rPr>
        <w:t>MeasurmentSeries</w:t>
      </w:r>
      <w:proofErr w:type="gramEnd"/>
      <w:r w:rsidRPr="008E4C13">
        <w:rPr>
          <w:rFonts w:ascii="Cambria"/>
          <w:i/>
          <w:spacing w:val="19"/>
          <w:w w:val="110"/>
          <w:lang w:val="en-US"/>
        </w:rPr>
        <w:t>_id</w:t>
      </w:r>
      <w:proofErr w:type="spellEnd"/>
      <w:r w:rsidRPr="008E4C13">
        <w:rPr>
          <w:rFonts w:ascii="Cambria"/>
          <w:i/>
          <w:spacing w:val="-21"/>
          <w:w w:val="110"/>
          <w:lang w:val="en-US"/>
        </w:rPr>
        <w:t xml:space="preserve"> </w:t>
      </w:r>
      <w:r w:rsidRPr="008E4C13">
        <w:rPr>
          <w:rFonts w:ascii="Cambria"/>
          <w:i/>
          <w:w w:val="110"/>
          <w:lang w:val="en-US"/>
        </w:rPr>
        <w:t xml:space="preserve">) </w:t>
      </w:r>
      <w:r w:rsidRPr="008E4C13">
        <w:rPr>
          <w:rFonts w:ascii="Cambria"/>
          <w:i/>
          <w:spacing w:val="15"/>
          <w:w w:val="115"/>
          <w:lang w:val="en-US"/>
        </w:rPr>
        <w:t>VALUES</w:t>
      </w:r>
      <w:r w:rsidRPr="008E4C13">
        <w:rPr>
          <w:rFonts w:ascii="Cambria"/>
          <w:i/>
          <w:spacing w:val="80"/>
          <w:w w:val="115"/>
          <w:lang w:val="en-US"/>
        </w:rPr>
        <w:t xml:space="preserve"> </w:t>
      </w:r>
      <w:r w:rsidRPr="008E4C13">
        <w:rPr>
          <w:rFonts w:ascii="Cambria"/>
          <w:i/>
          <w:w w:val="115"/>
          <w:lang w:val="en-US"/>
        </w:rPr>
        <w:t>(%</w:t>
      </w:r>
      <w:r w:rsidRPr="008E4C13">
        <w:rPr>
          <w:rFonts w:ascii="Cambria"/>
          <w:i/>
          <w:spacing w:val="-28"/>
          <w:w w:val="115"/>
          <w:lang w:val="en-US"/>
        </w:rPr>
        <w:t xml:space="preserve"> </w:t>
      </w:r>
      <w:r w:rsidRPr="008E4C13">
        <w:rPr>
          <w:rFonts w:ascii="Cambria"/>
          <w:i/>
          <w:spacing w:val="17"/>
          <w:w w:val="120"/>
          <w:lang w:val="en-US"/>
        </w:rPr>
        <w:t>s);"""</w:t>
      </w:r>
    </w:p>
    <w:p w14:paraId="607358C2" w14:textId="77777777" w:rsidR="00854AE3" w:rsidRPr="008E4C13" w:rsidRDefault="006C76DB">
      <w:pPr>
        <w:spacing w:before="34" w:line="192" w:lineRule="auto"/>
        <w:ind w:left="1083" w:right="7826" w:firstLine="1"/>
        <w:rPr>
          <w:rFonts w:ascii="Lucida Sans Unicode"/>
          <w:lang w:val="en-US"/>
        </w:rPr>
      </w:pPr>
      <w:r w:rsidRPr="008E4C13">
        <w:rPr>
          <w:rFonts w:ascii="Lucida Sans Unicode"/>
          <w:spacing w:val="13"/>
          <w:w w:val="90"/>
          <w:lang w:val="en-US"/>
        </w:rPr>
        <w:t>conn</w:t>
      </w:r>
      <w:r w:rsidRPr="008E4C13">
        <w:rPr>
          <w:rFonts w:ascii="Lucida Sans Unicode"/>
          <w:spacing w:val="36"/>
          <w:lang w:val="en-US"/>
        </w:rPr>
        <w:t xml:space="preserve"> </w:t>
      </w:r>
      <w:r w:rsidRPr="008E4C13">
        <w:rPr>
          <w:rFonts w:ascii="Lucida Sans Unicode"/>
          <w:w w:val="90"/>
          <w:lang w:val="en-US"/>
        </w:rPr>
        <w:t>=</w:t>
      </w:r>
      <w:r w:rsidRPr="008E4C13">
        <w:rPr>
          <w:rFonts w:ascii="Lucida Sans Unicode"/>
          <w:spacing w:val="37"/>
          <w:lang w:val="en-US"/>
        </w:rPr>
        <w:t xml:space="preserve"> </w:t>
      </w:r>
      <w:r w:rsidRPr="008E4C13">
        <w:rPr>
          <w:rFonts w:ascii="Lucida Sans Unicode"/>
          <w:spacing w:val="9"/>
          <w:w w:val="90"/>
          <w:lang w:val="en-US"/>
        </w:rPr>
        <w:t xml:space="preserve">None </w:t>
      </w:r>
      <w:proofErr w:type="gramStart"/>
      <w:r w:rsidRPr="008E4C13">
        <w:rPr>
          <w:rFonts w:ascii="Lucida Sans Unicode"/>
          <w:spacing w:val="10"/>
          <w:w w:val="105"/>
          <w:lang w:val="en-US"/>
        </w:rPr>
        <w:t>try</w:t>
      </w:r>
      <w:r w:rsidRPr="008E4C13">
        <w:rPr>
          <w:rFonts w:ascii="Lucida Sans Unicode"/>
          <w:spacing w:val="-46"/>
          <w:w w:val="105"/>
          <w:lang w:val="en-US"/>
        </w:rPr>
        <w:t xml:space="preserve"> </w:t>
      </w:r>
      <w:r w:rsidRPr="008E4C13">
        <w:rPr>
          <w:rFonts w:ascii="Lucida Sans Unicode"/>
          <w:w w:val="135"/>
          <w:lang w:val="en-US"/>
        </w:rPr>
        <w:t>:</w:t>
      </w:r>
      <w:proofErr w:type="gramEnd"/>
    </w:p>
    <w:p w14:paraId="4421044F" w14:textId="77777777" w:rsidR="00854AE3" w:rsidRPr="008E4C13" w:rsidRDefault="00854AE3">
      <w:pPr>
        <w:spacing w:line="192" w:lineRule="auto"/>
        <w:rPr>
          <w:rFonts w:ascii="Lucida Sans Unicode"/>
          <w:lang w:val="en-US"/>
        </w:rPr>
        <w:sectPr w:rsidR="00854AE3" w:rsidRPr="008E4C13">
          <w:pgSz w:w="11910" w:h="16840"/>
          <w:pgMar w:top="1920" w:right="0" w:bottom="2640" w:left="1260" w:header="1033" w:footer="2458" w:gutter="0"/>
          <w:cols w:space="720"/>
        </w:sectPr>
      </w:pPr>
    </w:p>
    <w:p w14:paraId="41AF31E0" w14:textId="77777777" w:rsidR="00854AE3" w:rsidRPr="008E4C13" w:rsidRDefault="006C76DB">
      <w:pPr>
        <w:spacing w:before="130" w:line="248" w:lineRule="exact"/>
        <w:ind w:left="1619"/>
        <w:rPr>
          <w:rFonts w:ascii="Cambria"/>
          <w:i/>
          <w:lang w:val="en-US"/>
        </w:rPr>
      </w:pPr>
      <w:r w:rsidRPr="008E4C13">
        <w:rPr>
          <w:rFonts w:ascii="Cambria"/>
          <w:i/>
          <w:w w:val="105"/>
          <w:lang w:val="en-US"/>
        </w:rPr>
        <w:t>#</w:t>
      </w:r>
      <w:r w:rsidRPr="008E4C13">
        <w:rPr>
          <w:rFonts w:ascii="Cambria"/>
          <w:i/>
          <w:spacing w:val="77"/>
          <w:w w:val="150"/>
          <w:lang w:val="en-US"/>
        </w:rPr>
        <w:t xml:space="preserve"> </w:t>
      </w:r>
      <w:proofErr w:type="gramStart"/>
      <w:r w:rsidRPr="008E4C13">
        <w:rPr>
          <w:rFonts w:ascii="Cambria"/>
          <w:i/>
          <w:spacing w:val="13"/>
          <w:w w:val="105"/>
          <w:lang w:val="en-US"/>
        </w:rPr>
        <w:t>Read</w:t>
      </w:r>
      <w:r w:rsidRPr="008E4C13">
        <w:rPr>
          <w:rFonts w:ascii="Cambria"/>
          <w:i/>
          <w:spacing w:val="28"/>
          <w:w w:val="105"/>
          <w:lang w:val="en-US"/>
        </w:rPr>
        <w:t xml:space="preserve">  </w:t>
      </w:r>
      <w:r w:rsidRPr="008E4C13">
        <w:rPr>
          <w:rFonts w:ascii="Cambria"/>
          <w:i/>
          <w:spacing w:val="17"/>
          <w:w w:val="105"/>
          <w:lang w:val="en-US"/>
        </w:rPr>
        <w:t>database</w:t>
      </w:r>
      <w:proofErr w:type="gramEnd"/>
      <w:r w:rsidRPr="008E4C13">
        <w:rPr>
          <w:rFonts w:ascii="Cambria"/>
          <w:i/>
          <w:spacing w:val="29"/>
          <w:w w:val="105"/>
          <w:lang w:val="en-US"/>
        </w:rPr>
        <w:t xml:space="preserve">  </w:t>
      </w:r>
      <w:r w:rsidRPr="008E4C13">
        <w:rPr>
          <w:rFonts w:ascii="Cambria"/>
          <w:i/>
          <w:spacing w:val="16"/>
          <w:w w:val="105"/>
          <w:lang w:val="en-US"/>
        </w:rPr>
        <w:t>configuration</w:t>
      </w:r>
    </w:p>
    <w:p w14:paraId="79193CC8" w14:textId="77777777" w:rsidR="00854AE3" w:rsidRPr="008E4C13" w:rsidRDefault="006C76DB">
      <w:pPr>
        <w:spacing w:line="311" w:lineRule="exact"/>
        <w:ind w:left="1627"/>
        <w:rPr>
          <w:rFonts w:ascii="Lucida Sans Unicode"/>
          <w:lang w:val="en-US"/>
        </w:rPr>
      </w:pPr>
      <w:r w:rsidRPr="008E4C13">
        <w:rPr>
          <w:rFonts w:ascii="Lucida Sans Unicode"/>
          <w:spacing w:val="11"/>
          <w:lang w:val="en-US"/>
        </w:rPr>
        <w:t>params</w:t>
      </w:r>
      <w:r w:rsidRPr="008E4C13">
        <w:rPr>
          <w:rFonts w:ascii="Lucida Sans Unicode"/>
          <w:spacing w:val="37"/>
          <w:lang w:val="en-US"/>
        </w:rPr>
        <w:t xml:space="preserve"> </w:t>
      </w:r>
      <w:r w:rsidRPr="008E4C13">
        <w:rPr>
          <w:rFonts w:ascii="Lucida Sans Unicode"/>
          <w:lang w:val="en-US"/>
        </w:rPr>
        <w:t>=</w:t>
      </w:r>
      <w:r w:rsidRPr="008E4C13">
        <w:rPr>
          <w:rFonts w:ascii="Lucida Sans Unicode"/>
          <w:spacing w:val="38"/>
          <w:lang w:val="en-US"/>
        </w:rPr>
        <w:t xml:space="preserve"> </w:t>
      </w:r>
      <w:r w:rsidRPr="008E4C13">
        <w:rPr>
          <w:rFonts w:ascii="Lucida Sans Unicode"/>
          <w:spacing w:val="11"/>
          <w:lang w:val="en-US"/>
        </w:rPr>
        <w:t>config</w:t>
      </w:r>
      <w:r w:rsidRPr="008E4C13">
        <w:rPr>
          <w:rFonts w:ascii="Lucida Sans Unicode"/>
          <w:spacing w:val="-36"/>
          <w:lang w:val="en-US"/>
        </w:rPr>
        <w:t xml:space="preserve"> </w:t>
      </w:r>
      <w:r w:rsidRPr="008E4C13">
        <w:rPr>
          <w:rFonts w:ascii="Lucida Sans Unicode"/>
          <w:spacing w:val="-5"/>
          <w:lang w:val="en-US"/>
        </w:rPr>
        <w:t>()</w:t>
      </w:r>
    </w:p>
    <w:p w14:paraId="583DBFC3" w14:textId="77777777" w:rsidR="00854AE3" w:rsidRPr="008E4C13" w:rsidRDefault="006C76DB">
      <w:pPr>
        <w:spacing w:line="231" w:lineRule="exact"/>
        <w:ind w:left="1619"/>
        <w:rPr>
          <w:rFonts w:ascii="Cambria"/>
          <w:i/>
          <w:lang w:val="en-US"/>
        </w:rPr>
      </w:pPr>
      <w:r w:rsidRPr="008E4C13">
        <w:rPr>
          <w:rFonts w:ascii="Cambria"/>
          <w:i/>
          <w:w w:val="110"/>
          <w:lang w:val="en-US"/>
        </w:rPr>
        <w:t>#</w:t>
      </w:r>
      <w:r w:rsidRPr="008E4C13">
        <w:rPr>
          <w:rFonts w:ascii="Cambria"/>
          <w:i/>
          <w:spacing w:val="24"/>
          <w:w w:val="110"/>
          <w:lang w:val="en-US"/>
        </w:rPr>
        <w:t xml:space="preserve">  </w:t>
      </w:r>
      <w:proofErr w:type="gramStart"/>
      <w:r w:rsidRPr="008E4C13">
        <w:rPr>
          <w:rFonts w:ascii="Cambria"/>
          <w:i/>
          <w:spacing w:val="16"/>
          <w:w w:val="110"/>
          <w:lang w:val="en-US"/>
        </w:rPr>
        <w:t>Connect</w:t>
      </w:r>
      <w:r w:rsidRPr="008E4C13">
        <w:rPr>
          <w:rFonts w:ascii="Cambria"/>
          <w:i/>
          <w:spacing w:val="26"/>
          <w:w w:val="110"/>
          <w:lang w:val="en-US"/>
        </w:rPr>
        <w:t xml:space="preserve">  </w:t>
      </w:r>
      <w:r w:rsidRPr="008E4C13">
        <w:rPr>
          <w:rFonts w:ascii="Cambria"/>
          <w:i/>
          <w:w w:val="110"/>
          <w:lang w:val="en-US"/>
        </w:rPr>
        <w:t>to</w:t>
      </w:r>
      <w:proofErr w:type="gramEnd"/>
      <w:r w:rsidRPr="008E4C13">
        <w:rPr>
          <w:rFonts w:ascii="Cambria"/>
          <w:i/>
          <w:spacing w:val="25"/>
          <w:w w:val="110"/>
          <w:lang w:val="en-US"/>
        </w:rPr>
        <w:t xml:space="preserve">  </w:t>
      </w:r>
      <w:r w:rsidRPr="008E4C13">
        <w:rPr>
          <w:rFonts w:ascii="Cambria"/>
          <w:i/>
          <w:spacing w:val="10"/>
          <w:w w:val="110"/>
          <w:lang w:val="en-US"/>
        </w:rPr>
        <w:t>the</w:t>
      </w:r>
      <w:r w:rsidRPr="008E4C13">
        <w:rPr>
          <w:rFonts w:ascii="Cambria"/>
          <w:i/>
          <w:spacing w:val="27"/>
          <w:w w:val="110"/>
          <w:lang w:val="en-US"/>
        </w:rPr>
        <w:t xml:space="preserve">  </w:t>
      </w:r>
      <w:r w:rsidRPr="008E4C13">
        <w:rPr>
          <w:rFonts w:ascii="Cambria"/>
          <w:i/>
          <w:spacing w:val="18"/>
          <w:w w:val="110"/>
          <w:lang w:val="en-US"/>
        </w:rPr>
        <w:t>PostgreSQL</w:t>
      </w:r>
      <w:r w:rsidRPr="008E4C13">
        <w:rPr>
          <w:rFonts w:ascii="Cambria"/>
          <w:i/>
          <w:spacing w:val="30"/>
          <w:w w:val="110"/>
          <w:lang w:val="en-US"/>
        </w:rPr>
        <w:t xml:space="preserve">  </w:t>
      </w:r>
      <w:r w:rsidRPr="008E4C13">
        <w:rPr>
          <w:rFonts w:ascii="Cambria"/>
          <w:i/>
          <w:spacing w:val="15"/>
          <w:w w:val="110"/>
          <w:lang w:val="en-US"/>
        </w:rPr>
        <w:t>database</w:t>
      </w:r>
    </w:p>
    <w:p w14:paraId="53F28676" w14:textId="77777777" w:rsidR="00854AE3" w:rsidRPr="008E4C13" w:rsidRDefault="006C76DB">
      <w:pPr>
        <w:spacing w:line="311" w:lineRule="exact"/>
        <w:ind w:left="1626"/>
        <w:rPr>
          <w:rFonts w:ascii="Lucida Sans Unicode"/>
          <w:lang w:val="en-US"/>
        </w:rPr>
      </w:pPr>
      <w:r w:rsidRPr="008E4C13">
        <w:rPr>
          <w:rFonts w:ascii="Lucida Sans Unicode"/>
          <w:spacing w:val="13"/>
          <w:w w:val="90"/>
          <w:lang w:val="en-US"/>
        </w:rPr>
        <w:t>conn</w:t>
      </w:r>
      <w:r w:rsidRPr="008E4C13">
        <w:rPr>
          <w:rFonts w:ascii="Lucida Sans Unicode"/>
          <w:spacing w:val="73"/>
          <w:w w:val="150"/>
          <w:lang w:val="en-US"/>
        </w:rPr>
        <w:t xml:space="preserve"> </w:t>
      </w:r>
      <w:r w:rsidRPr="008E4C13">
        <w:rPr>
          <w:rFonts w:ascii="Lucida Sans Unicode"/>
          <w:w w:val="90"/>
          <w:lang w:val="en-US"/>
        </w:rPr>
        <w:t>=</w:t>
      </w:r>
      <w:r w:rsidRPr="008E4C13">
        <w:rPr>
          <w:rFonts w:ascii="Lucida Sans Unicode"/>
          <w:spacing w:val="76"/>
          <w:w w:val="150"/>
          <w:lang w:val="en-US"/>
        </w:rPr>
        <w:t xml:space="preserve"> </w:t>
      </w:r>
      <w:proofErr w:type="spellStart"/>
      <w:r w:rsidRPr="008E4C13">
        <w:rPr>
          <w:rFonts w:ascii="Lucida Sans Unicode"/>
          <w:spacing w:val="17"/>
          <w:w w:val="90"/>
          <w:lang w:val="en-US"/>
        </w:rPr>
        <w:t>psycopg</w:t>
      </w:r>
      <w:proofErr w:type="spellEnd"/>
      <w:r w:rsidRPr="008E4C13">
        <w:rPr>
          <w:rFonts w:ascii="Lucida Sans Unicode"/>
          <w:spacing w:val="-42"/>
          <w:w w:val="90"/>
          <w:lang w:val="en-US"/>
        </w:rPr>
        <w:t xml:space="preserve"> </w:t>
      </w:r>
      <w:proofErr w:type="gramStart"/>
      <w:r w:rsidRPr="008E4C13">
        <w:rPr>
          <w:rFonts w:ascii="Lucida Sans Unicode"/>
          <w:w w:val="90"/>
          <w:lang w:val="en-US"/>
        </w:rPr>
        <w:t>2</w:t>
      </w:r>
      <w:r w:rsidRPr="008E4C13">
        <w:rPr>
          <w:rFonts w:ascii="Lucida Sans Unicode"/>
          <w:spacing w:val="-29"/>
          <w:w w:val="90"/>
          <w:lang w:val="en-US"/>
        </w:rPr>
        <w:t xml:space="preserve"> </w:t>
      </w:r>
      <w:r w:rsidRPr="008E4C13">
        <w:rPr>
          <w:rFonts w:ascii="Lucida Sans Unicode"/>
          <w:w w:val="90"/>
          <w:lang w:val="en-US"/>
        </w:rPr>
        <w:t>.</w:t>
      </w:r>
      <w:proofErr w:type="gramEnd"/>
      <w:r w:rsidRPr="008E4C13">
        <w:rPr>
          <w:rFonts w:ascii="Lucida Sans Unicode"/>
          <w:spacing w:val="-29"/>
          <w:w w:val="90"/>
          <w:lang w:val="en-US"/>
        </w:rPr>
        <w:t xml:space="preserve"> </w:t>
      </w:r>
      <w:r w:rsidRPr="008E4C13">
        <w:rPr>
          <w:rFonts w:ascii="Lucida Sans Unicode"/>
          <w:spacing w:val="16"/>
          <w:w w:val="90"/>
          <w:lang w:val="en-US"/>
        </w:rPr>
        <w:t>connect</w:t>
      </w:r>
      <w:r w:rsidRPr="008E4C13">
        <w:rPr>
          <w:rFonts w:ascii="Lucida Sans Unicode"/>
          <w:spacing w:val="-24"/>
          <w:w w:val="90"/>
          <w:lang w:val="en-US"/>
        </w:rPr>
        <w:t xml:space="preserve"> </w:t>
      </w:r>
      <w:r w:rsidRPr="008E4C13">
        <w:rPr>
          <w:rFonts w:ascii="Lucida Sans Unicode"/>
          <w:spacing w:val="10"/>
          <w:w w:val="90"/>
          <w:lang w:val="en-US"/>
        </w:rPr>
        <w:t>(**</w:t>
      </w:r>
      <w:r w:rsidRPr="008E4C13">
        <w:rPr>
          <w:rFonts w:ascii="Lucida Sans Unicode"/>
          <w:spacing w:val="-24"/>
          <w:w w:val="90"/>
          <w:lang w:val="en-US"/>
        </w:rPr>
        <w:t xml:space="preserve"> </w:t>
      </w:r>
      <w:proofErr w:type="gramStart"/>
      <w:r w:rsidRPr="008E4C13">
        <w:rPr>
          <w:rFonts w:ascii="Lucida Sans Unicode"/>
          <w:spacing w:val="15"/>
          <w:w w:val="90"/>
          <w:lang w:val="en-US"/>
        </w:rPr>
        <w:t>params</w:t>
      </w:r>
      <w:r w:rsidRPr="008E4C13">
        <w:rPr>
          <w:rFonts w:ascii="Lucida Sans Unicode"/>
          <w:spacing w:val="-31"/>
          <w:w w:val="90"/>
          <w:lang w:val="en-US"/>
        </w:rPr>
        <w:t xml:space="preserve"> </w:t>
      </w:r>
      <w:r w:rsidRPr="008E4C13">
        <w:rPr>
          <w:rFonts w:ascii="Lucida Sans Unicode"/>
          <w:spacing w:val="-10"/>
          <w:w w:val="90"/>
          <w:lang w:val="en-US"/>
        </w:rPr>
        <w:t>)</w:t>
      </w:r>
      <w:proofErr w:type="gramEnd"/>
    </w:p>
    <w:p w14:paraId="1A1D48EB" w14:textId="77777777" w:rsidR="00854AE3" w:rsidRPr="008E4C13" w:rsidRDefault="006C76DB">
      <w:pPr>
        <w:spacing w:line="231" w:lineRule="exact"/>
        <w:ind w:left="1619"/>
        <w:rPr>
          <w:rFonts w:ascii="Cambria"/>
          <w:i/>
          <w:lang w:val="en-US"/>
        </w:rPr>
      </w:pPr>
      <w:r w:rsidRPr="008E4C13">
        <w:rPr>
          <w:rFonts w:ascii="Cambria"/>
          <w:i/>
          <w:lang w:val="en-US"/>
        </w:rPr>
        <w:t>#</w:t>
      </w:r>
      <w:r w:rsidRPr="008E4C13">
        <w:rPr>
          <w:rFonts w:ascii="Cambria"/>
          <w:i/>
          <w:spacing w:val="35"/>
          <w:lang w:val="en-US"/>
        </w:rPr>
        <w:t xml:space="preserve">  </w:t>
      </w:r>
      <w:proofErr w:type="gramStart"/>
      <w:r w:rsidRPr="008E4C13">
        <w:rPr>
          <w:rFonts w:ascii="Cambria"/>
          <w:i/>
          <w:spacing w:val="15"/>
          <w:lang w:val="en-US"/>
        </w:rPr>
        <w:t>Create</w:t>
      </w:r>
      <w:r w:rsidRPr="008E4C13">
        <w:rPr>
          <w:rFonts w:ascii="Cambria"/>
          <w:i/>
          <w:spacing w:val="35"/>
          <w:lang w:val="en-US"/>
        </w:rPr>
        <w:t xml:space="preserve">  </w:t>
      </w:r>
      <w:r w:rsidRPr="008E4C13">
        <w:rPr>
          <w:rFonts w:ascii="Cambria"/>
          <w:i/>
          <w:lang w:val="en-US"/>
        </w:rPr>
        <w:t>a</w:t>
      </w:r>
      <w:proofErr w:type="gramEnd"/>
      <w:r w:rsidRPr="008E4C13">
        <w:rPr>
          <w:rFonts w:ascii="Cambria"/>
          <w:i/>
          <w:spacing w:val="34"/>
          <w:lang w:val="en-US"/>
        </w:rPr>
        <w:t xml:space="preserve">  </w:t>
      </w:r>
      <w:r w:rsidRPr="008E4C13">
        <w:rPr>
          <w:rFonts w:ascii="Cambria"/>
          <w:i/>
          <w:spacing w:val="10"/>
          <w:lang w:val="en-US"/>
        </w:rPr>
        <w:t>new</w:t>
      </w:r>
      <w:r w:rsidRPr="008E4C13">
        <w:rPr>
          <w:rFonts w:ascii="Cambria"/>
          <w:i/>
          <w:spacing w:val="38"/>
          <w:lang w:val="en-US"/>
        </w:rPr>
        <w:t xml:space="preserve">  </w:t>
      </w:r>
      <w:r w:rsidRPr="008E4C13">
        <w:rPr>
          <w:rFonts w:ascii="Cambria"/>
          <w:i/>
          <w:spacing w:val="13"/>
          <w:lang w:val="en-US"/>
        </w:rPr>
        <w:t>cursor</w:t>
      </w:r>
    </w:p>
    <w:p w14:paraId="70830FFF" w14:textId="77777777" w:rsidR="00854AE3" w:rsidRPr="008E4C13" w:rsidRDefault="006C76DB">
      <w:pPr>
        <w:spacing w:line="311" w:lineRule="exact"/>
        <w:ind w:left="1625"/>
        <w:rPr>
          <w:rFonts w:ascii="Lucida Sans Unicode"/>
          <w:lang w:val="en-US"/>
        </w:rPr>
      </w:pPr>
      <w:r w:rsidRPr="008E4C13">
        <w:rPr>
          <w:rFonts w:ascii="Lucida Sans Unicode"/>
          <w:spacing w:val="10"/>
          <w:lang w:val="en-US"/>
        </w:rPr>
        <w:t>cur</w:t>
      </w:r>
      <w:r w:rsidRPr="008E4C13">
        <w:rPr>
          <w:rFonts w:ascii="Lucida Sans Unicode"/>
          <w:spacing w:val="39"/>
          <w:lang w:val="en-US"/>
        </w:rPr>
        <w:t xml:space="preserve"> </w:t>
      </w:r>
      <w:r w:rsidRPr="008E4C13">
        <w:rPr>
          <w:rFonts w:ascii="Lucida Sans Unicode"/>
          <w:lang w:val="en-US"/>
        </w:rPr>
        <w:t>=</w:t>
      </w:r>
      <w:r w:rsidRPr="008E4C13">
        <w:rPr>
          <w:rFonts w:ascii="Lucida Sans Unicode"/>
          <w:spacing w:val="59"/>
          <w:lang w:val="en-US"/>
        </w:rPr>
        <w:t xml:space="preserve"> </w:t>
      </w:r>
      <w:proofErr w:type="gramStart"/>
      <w:r w:rsidRPr="008E4C13">
        <w:rPr>
          <w:rFonts w:ascii="Lucida Sans Unicode"/>
          <w:spacing w:val="13"/>
          <w:lang w:val="en-US"/>
        </w:rPr>
        <w:t>conn</w:t>
      </w:r>
      <w:r w:rsidRPr="008E4C13">
        <w:rPr>
          <w:rFonts w:ascii="Lucida Sans Unicode"/>
          <w:spacing w:val="-41"/>
          <w:lang w:val="en-US"/>
        </w:rPr>
        <w:t xml:space="preserve"> </w:t>
      </w:r>
      <w:r w:rsidRPr="008E4C13">
        <w:rPr>
          <w:rFonts w:ascii="Lucida Sans Unicode"/>
          <w:lang w:val="en-US"/>
        </w:rPr>
        <w:t>.</w:t>
      </w:r>
      <w:proofErr w:type="gramEnd"/>
      <w:r w:rsidRPr="008E4C13">
        <w:rPr>
          <w:rFonts w:ascii="Lucida Sans Unicode"/>
          <w:spacing w:val="-40"/>
          <w:lang w:val="en-US"/>
        </w:rPr>
        <w:t xml:space="preserve"> </w:t>
      </w:r>
      <w:r w:rsidRPr="008E4C13">
        <w:rPr>
          <w:rFonts w:ascii="Lucida Sans Unicode"/>
          <w:spacing w:val="15"/>
          <w:lang w:val="en-US"/>
        </w:rPr>
        <w:t>cursor</w:t>
      </w:r>
      <w:r w:rsidRPr="008E4C13">
        <w:rPr>
          <w:rFonts w:ascii="Lucida Sans Unicode"/>
          <w:spacing w:val="-36"/>
          <w:lang w:val="en-US"/>
        </w:rPr>
        <w:t xml:space="preserve"> </w:t>
      </w:r>
      <w:r w:rsidRPr="008E4C13">
        <w:rPr>
          <w:rFonts w:ascii="Lucida Sans Unicode"/>
          <w:spacing w:val="-5"/>
          <w:lang w:val="en-US"/>
        </w:rPr>
        <w:t>()</w:t>
      </w:r>
    </w:p>
    <w:p w14:paraId="6F09A56A" w14:textId="77777777" w:rsidR="00854AE3" w:rsidRPr="008E4C13" w:rsidRDefault="006C76DB">
      <w:pPr>
        <w:spacing w:line="231" w:lineRule="exact"/>
        <w:ind w:left="1619"/>
        <w:rPr>
          <w:rFonts w:ascii="Cambria"/>
          <w:i/>
          <w:lang w:val="en-US"/>
        </w:rPr>
      </w:pPr>
      <w:r w:rsidRPr="008E4C13">
        <w:rPr>
          <w:rFonts w:ascii="Cambria"/>
          <w:i/>
          <w:w w:val="105"/>
          <w:lang w:val="en-US"/>
        </w:rPr>
        <w:t>#</w:t>
      </w:r>
      <w:r w:rsidRPr="008E4C13">
        <w:rPr>
          <w:rFonts w:ascii="Cambria"/>
          <w:i/>
          <w:spacing w:val="28"/>
          <w:w w:val="105"/>
          <w:lang w:val="en-US"/>
        </w:rPr>
        <w:t xml:space="preserve">  </w:t>
      </w:r>
      <w:proofErr w:type="gramStart"/>
      <w:r w:rsidRPr="008E4C13">
        <w:rPr>
          <w:rFonts w:ascii="Cambria"/>
          <w:i/>
          <w:spacing w:val="16"/>
          <w:w w:val="105"/>
          <w:lang w:val="en-US"/>
        </w:rPr>
        <w:t>Execute</w:t>
      </w:r>
      <w:r w:rsidRPr="008E4C13">
        <w:rPr>
          <w:rFonts w:ascii="Cambria"/>
          <w:i/>
          <w:spacing w:val="32"/>
          <w:w w:val="105"/>
          <w:lang w:val="en-US"/>
        </w:rPr>
        <w:t xml:space="preserve">  </w:t>
      </w:r>
      <w:r w:rsidRPr="008E4C13">
        <w:rPr>
          <w:rFonts w:ascii="Cambria"/>
          <w:i/>
          <w:spacing w:val="10"/>
          <w:w w:val="105"/>
          <w:lang w:val="en-US"/>
        </w:rPr>
        <w:t>the</w:t>
      </w:r>
      <w:proofErr w:type="gramEnd"/>
      <w:r w:rsidRPr="008E4C13">
        <w:rPr>
          <w:rFonts w:ascii="Cambria"/>
          <w:i/>
          <w:spacing w:val="32"/>
          <w:w w:val="105"/>
          <w:lang w:val="en-US"/>
        </w:rPr>
        <w:t xml:space="preserve">  </w:t>
      </w:r>
      <w:r w:rsidRPr="008E4C13">
        <w:rPr>
          <w:rFonts w:ascii="Cambria"/>
          <w:i/>
          <w:spacing w:val="15"/>
          <w:w w:val="105"/>
          <w:lang w:val="en-US"/>
        </w:rPr>
        <w:t>INSERT</w:t>
      </w:r>
      <w:r w:rsidRPr="008E4C13">
        <w:rPr>
          <w:rFonts w:ascii="Cambria"/>
          <w:i/>
          <w:spacing w:val="33"/>
          <w:w w:val="105"/>
          <w:lang w:val="en-US"/>
        </w:rPr>
        <w:t xml:space="preserve">  </w:t>
      </w:r>
      <w:r w:rsidRPr="008E4C13">
        <w:rPr>
          <w:rFonts w:ascii="Cambria"/>
          <w:i/>
          <w:spacing w:val="15"/>
          <w:w w:val="105"/>
          <w:lang w:val="en-US"/>
        </w:rPr>
        <w:t>statement</w:t>
      </w:r>
    </w:p>
    <w:p w14:paraId="601BD668" w14:textId="77777777" w:rsidR="00854AE3" w:rsidRPr="008E4C13" w:rsidRDefault="006C76DB">
      <w:pPr>
        <w:spacing w:before="12" w:line="218" w:lineRule="auto"/>
        <w:ind w:left="1619" w:right="3764" w:firstLine="5"/>
        <w:rPr>
          <w:rFonts w:ascii="Lucida Sans Unicode"/>
          <w:lang w:val="en-US"/>
        </w:rPr>
      </w:pPr>
      <w:r w:rsidRPr="008E4C13">
        <w:rPr>
          <w:rFonts w:ascii="Lucida Sans Unicode"/>
          <w:spacing w:val="15"/>
          <w:lang w:val="en-US"/>
        </w:rPr>
        <w:t>cur.</w:t>
      </w:r>
      <w:r w:rsidRPr="008E4C13">
        <w:rPr>
          <w:rFonts w:ascii="Lucida Sans Unicode"/>
          <w:spacing w:val="-25"/>
          <w:lang w:val="en-US"/>
        </w:rPr>
        <w:t xml:space="preserve"> </w:t>
      </w:r>
      <w:r w:rsidRPr="008E4C13">
        <w:rPr>
          <w:rFonts w:ascii="Lucida Sans Unicode"/>
          <w:spacing w:val="16"/>
          <w:lang w:val="en-US"/>
        </w:rPr>
        <w:t>execute</w:t>
      </w:r>
      <w:r w:rsidRPr="008E4C13">
        <w:rPr>
          <w:rFonts w:ascii="Lucida Sans Unicode"/>
          <w:spacing w:val="-25"/>
          <w:lang w:val="en-US"/>
        </w:rPr>
        <w:t xml:space="preserve"> </w:t>
      </w:r>
      <w:proofErr w:type="gramStart"/>
      <w:r w:rsidRPr="008E4C13">
        <w:rPr>
          <w:rFonts w:ascii="Lucida Sans Unicode"/>
          <w:lang w:val="en-US"/>
        </w:rPr>
        <w:t>(</w:t>
      </w:r>
      <w:r w:rsidRPr="008E4C13">
        <w:rPr>
          <w:rFonts w:ascii="Lucida Sans Unicode"/>
          <w:spacing w:val="-36"/>
          <w:lang w:val="en-US"/>
        </w:rPr>
        <w:t xml:space="preserve"> </w:t>
      </w:r>
      <w:proofErr w:type="spellStart"/>
      <w:r w:rsidRPr="008E4C13">
        <w:rPr>
          <w:rFonts w:ascii="Lucida Sans Unicode"/>
          <w:lang w:val="en-US"/>
        </w:rPr>
        <w:t>sql</w:t>
      </w:r>
      <w:proofErr w:type="spellEnd"/>
      <w:proofErr w:type="gramEnd"/>
      <w:r w:rsidRPr="008E4C13">
        <w:rPr>
          <w:rFonts w:ascii="Lucida Sans Unicode"/>
          <w:spacing w:val="-15"/>
          <w:lang w:val="en-US"/>
        </w:rPr>
        <w:t xml:space="preserve"> </w:t>
      </w:r>
      <w:r w:rsidRPr="008E4C13">
        <w:rPr>
          <w:rFonts w:ascii="Lucida Sans Unicode"/>
          <w:lang w:val="en-US"/>
        </w:rPr>
        <w:t>,</w:t>
      </w:r>
      <w:r w:rsidRPr="008E4C13">
        <w:rPr>
          <w:rFonts w:ascii="Lucida Sans Unicode"/>
          <w:spacing w:val="80"/>
          <w:lang w:val="en-US"/>
        </w:rPr>
        <w:t xml:space="preserve"> </w:t>
      </w:r>
      <w:r w:rsidRPr="008E4C13">
        <w:rPr>
          <w:rFonts w:ascii="Lucida Sans Unicode"/>
          <w:lang w:val="en-US"/>
        </w:rPr>
        <w:t>(</w:t>
      </w:r>
      <w:r w:rsidRPr="008E4C13">
        <w:rPr>
          <w:rFonts w:ascii="Lucida Sans Unicode"/>
          <w:spacing w:val="-23"/>
          <w:lang w:val="en-US"/>
        </w:rPr>
        <w:t xml:space="preserve"> </w:t>
      </w:r>
      <w:proofErr w:type="spellStart"/>
      <w:r w:rsidRPr="008E4C13">
        <w:rPr>
          <w:rFonts w:ascii="Lucida Sans Unicode"/>
          <w:spacing w:val="19"/>
          <w:lang w:val="en-US"/>
        </w:rPr>
        <w:t>MeasurmentSeries_id</w:t>
      </w:r>
      <w:proofErr w:type="spellEnd"/>
      <w:r w:rsidRPr="008E4C13">
        <w:rPr>
          <w:rFonts w:ascii="Lucida Sans Unicode"/>
          <w:spacing w:val="-18"/>
          <w:lang w:val="en-US"/>
        </w:rPr>
        <w:t xml:space="preserve"> </w:t>
      </w:r>
      <w:r w:rsidRPr="008E4C13">
        <w:rPr>
          <w:rFonts w:ascii="Lucida Sans Unicode"/>
          <w:lang w:val="en-US"/>
        </w:rPr>
        <w:t xml:space="preserve">)) </w:t>
      </w:r>
      <w:r w:rsidRPr="008E4C13">
        <w:rPr>
          <w:rFonts w:ascii="Cambria"/>
          <w:i/>
          <w:w w:val="110"/>
          <w:lang w:val="en-US"/>
        </w:rPr>
        <w:t>#</w:t>
      </w:r>
      <w:r w:rsidRPr="008E4C13">
        <w:rPr>
          <w:rFonts w:ascii="Cambria"/>
          <w:i/>
          <w:spacing w:val="80"/>
          <w:w w:val="110"/>
          <w:lang w:val="en-US"/>
        </w:rPr>
        <w:t xml:space="preserve"> </w:t>
      </w:r>
      <w:r w:rsidRPr="008E4C13">
        <w:rPr>
          <w:rFonts w:ascii="Cambria"/>
          <w:i/>
          <w:spacing w:val="15"/>
          <w:w w:val="110"/>
          <w:lang w:val="en-US"/>
        </w:rPr>
        <w:t>Commit</w:t>
      </w:r>
      <w:r w:rsidRPr="008E4C13">
        <w:rPr>
          <w:rFonts w:ascii="Cambria"/>
          <w:i/>
          <w:spacing w:val="80"/>
          <w:w w:val="110"/>
          <w:lang w:val="en-US"/>
        </w:rPr>
        <w:t xml:space="preserve"> </w:t>
      </w:r>
      <w:r w:rsidRPr="008E4C13">
        <w:rPr>
          <w:rFonts w:ascii="Cambria"/>
          <w:i/>
          <w:spacing w:val="10"/>
          <w:w w:val="110"/>
          <w:lang w:val="en-US"/>
        </w:rPr>
        <w:t>the</w:t>
      </w:r>
      <w:r w:rsidRPr="008E4C13">
        <w:rPr>
          <w:rFonts w:ascii="Cambria"/>
          <w:i/>
          <w:spacing w:val="80"/>
          <w:w w:val="110"/>
          <w:lang w:val="en-US"/>
        </w:rPr>
        <w:t xml:space="preserve"> </w:t>
      </w:r>
      <w:r w:rsidRPr="008E4C13">
        <w:rPr>
          <w:rFonts w:ascii="Cambria"/>
          <w:i/>
          <w:spacing w:val="16"/>
          <w:w w:val="110"/>
          <w:lang w:val="en-US"/>
        </w:rPr>
        <w:t>changes</w:t>
      </w:r>
      <w:r w:rsidRPr="008E4C13">
        <w:rPr>
          <w:rFonts w:ascii="Cambria"/>
          <w:i/>
          <w:spacing w:val="80"/>
          <w:w w:val="110"/>
          <w:lang w:val="en-US"/>
        </w:rPr>
        <w:t xml:space="preserve"> </w:t>
      </w:r>
      <w:r w:rsidRPr="008E4C13">
        <w:rPr>
          <w:rFonts w:ascii="Cambria"/>
          <w:i/>
          <w:w w:val="110"/>
          <w:lang w:val="en-US"/>
        </w:rPr>
        <w:t>to</w:t>
      </w:r>
      <w:r w:rsidRPr="008E4C13">
        <w:rPr>
          <w:rFonts w:ascii="Cambria"/>
          <w:i/>
          <w:spacing w:val="80"/>
          <w:w w:val="110"/>
          <w:lang w:val="en-US"/>
        </w:rPr>
        <w:t xml:space="preserve"> </w:t>
      </w:r>
      <w:r w:rsidRPr="008E4C13">
        <w:rPr>
          <w:rFonts w:ascii="Cambria"/>
          <w:i/>
          <w:spacing w:val="10"/>
          <w:w w:val="110"/>
          <w:lang w:val="en-US"/>
        </w:rPr>
        <w:t>the</w:t>
      </w:r>
      <w:r w:rsidRPr="008E4C13">
        <w:rPr>
          <w:rFonts w:ascii="Cambria"/>
          <w:i/>
          <w:spacing w:val="80"/>
          <w:w w:val="110"/>
          <w:lang w:val="en-US"/>
        </w:rPr>
        <w:t xml:space="preserve"> </w:t>
      </w:r>
      <w:r w:rsidRPr="008E4C13">
        <w:rPr>
          <w:rFonts w:ascii="Cambria"/>
          <w:i/>
          <w:spacing w:val="17"/>
          <w:w w:val="110"/>
          <w:lang w:val="en-US"/>
        </w:rPr>
        <w:t xml:space="preserve">database </w:t>
      </w:r>
      <w:r w:rsidRPr="008E4C13">
        <w:rPr>
          <w:rFonts w:ascii="Lucida Sans Unicode"/>
          <w:spacing w:val="13"/>
          <w:w w:val="105"/>
          <w:lang w:val="en-US"/>
        </w:rPr>
        <w:t>conn</w:t>
      </w:r>
      <w:r w:rsidRPr="008E4C13">
        <w:rPr>
          <w:rFonts w:ascii="Lucida Sans Unicode"/>
          <w:spacing w:val="-45"/>
          <w:w w:val="105"/>
          <w:lang w:val="en-US"/>
        </w:rPr>
        <w:t xml:space="preserve"> </w:t>
      </w:r>
      <w:r w:rsidRPr="008E4C13">
        <w:rPr>
          <w:rFonts w:ascii="Lucida Sans Unicode"/>
          <w:w w:val="110"/>
          <w:lang w:val="en-US"/>
        </w:rPr>
        <w:t>.</w:t>
      </w:r>
      <w:r w:rsidRPr="008E4C13">
        <w:rPr>
          <w:rFonts w:ascii="Lucida Sans Unicode"/>
          <w:spacing w:val="-47"/>
          <w:w w:val="110"/>
          <w:lang w:val="en-US"/>
        </w:rPr>
        <w:t xml:space="preserve"> </w:t>
      </w:r>
      <w:r w:rsidRPr="008E4C13">
        <w:rPr>
          <w:rFonts w:ascii="Lucida Sans Unicode"/>
          <w:spacing w:val="15"/>
          <w:w w:val="110"/>
          <w:lang w:val="en-US"/>
        </w:rPr>
        <w:t>commit</w:t>
      </w:r>
      <w:r w:rsidRPr="008E4C13">
        <w:rPr>
          <w:rFonts w:ascii="Lucida Sans Unicode"/>
          <w:spacing w:val="-43"/>
          <w:w w:val="110"/>
          <w:lang w:val="en-US"/>
        </w:rPr>
        <w:t xml:space="preserve"> </w:t>
      </w:r>
      <w:r w:rsidRPr="008E4C13">
        <w:rPr>
          <w:rFonts w:ascii="Lucida Sans Unicode"/>
          <w:w w:val="110"/>
          <w:lang w:val="en-US"/>
        </w:rPr>
        <w:t>()</w:t>
      </w:r>
    </w:p>
    <w:p w14:paraId="26FD3A36" w14:textId="77777777" w:rsidR="00854AE3" w:rsidRPr="008E4C13" w:rsidRDefault="006C76DB">
      <w:pPr>
        <w:spacing w:line="262" w:lineRule="exact"/>
        <w:ind w:left="1627"/>
        <w:rPr>
          <w:rFonts w:ascii="Lucida Sans Unicode" w:hAnsi="Lucida Sans Unicode"/>
          <w:lang w:val="en-US"/>
        </w:rPr>
      </w:pPr>
      <w:proofErr w:type="gramStart"/>
      <w:r w:rsidRPr="008E4C13">
        <w:rPr>
          <w:rFonts w:ascii="Lucida Sans Unicode" w:hAnsi="Lucida Sans Unicode"/>
          <w:spacing w:val="17"/>
          <w:lang w:val="en-US"/>
        </w:rPr>
        <w:t>print(</w:t>
      </w:r>
      <w:proofErr w:type="gramEnd"/>
      <w:r w:rsidRPr="008E4C13">
        <w:rPr>
          <w:rFonts w:ascii="Lucida Sans Unicode" w:hAnsi="Lucida Sans Unicode"/>
          <w:spacing w:val="17"/>
          <w:lang w:val="en-US"/>
        </w:rPr>
        <w:t>"</w:t>
      </w:r>
      <w:r w:rsidRPr="008E4C13">
        <w:rPr>
          <w:rFonts w:ascii="Lucida Sans Unicode" w:hAnsi="Lucida Sans Unicode"/>
          <w:spacing w:val="-13"/>
          <w:lang w:val="en-US"/>
        </w:rPr>
        <w:t xml:space="preserve"> </w:t>
      </w:r>
      <w:proofErr w:type="spellStart"/>
      <w:r w:rsidRPr="008E4C13">
        <w:rPr>
          <w:rFonts w:ascii="Lucida Sans Unicode" w:hAnsi="Lucida Sans Unicode"/>
          <w:spacing w:val="16"/>
          <w:lang w:val="en-US"/>
        </w:rPr>
        <w:t>Messung</w:t>
      </w:r>
      <w:proofErr w:type="spellEnd"/>
      <w:r w:rsidRPr="008E4C13">
        <w:rPr>
          <w:rFonts w:ascii="Lucida Sans Unicode" w:hAnsi="Lucida Sans Unicode"/>
          <w:spacing w:val="-12"/>
          <w:lang w:val="en-US"/>
        </w:rPr>
        <w:t xml:space="preserve"> </w:t>
      </w:r>
      <w:r w:rsidRPr="008E4C13">
        <w:rPr>
          <w:rFonts w:ascii="Lucida Sans Unicode" w:hAnsi="Lucida Sans Unicode"/>
          <w:spacing w:val="18"/>
          <w:lang w:val="en-US"/>
        </w:rPr>
        <w:t>␣inserted</w:t>
      </w:r>
      <w:r w:rsidRPr="008E4C13">
        <w:rPr>
          <w:rFonts w:ascii="Lucida Sans Unicode" w:hAnsi="Lucida Sans Unicode"/>
          <w:spacing w:val="-12"/>
          <w:lang w:val="en-US"/>
        </w:rPr>
        <w:t xml:space="preserve"> </w:t>
      </w:r>
      <w:r w:rsidRPr="008E4C13">
        <w:rPr>
          <w:rFonts w:ascii="Lucida Sans Unicode" w:hAnsi="Lucida Sans Unicode"/>
          <w:spacing w:val="16"/>
          <w:lang w:val="en-US"/>
        </w:rPr>
        <w:t>␣into</w:t>
      </w:r>
      <w:r w:rsidRPr="008E4C13">
        <w:rPr>
          <w:rFonts w:ascii="Lucida Sans Unicode" w:hAnsi="Lucida Sans Unicode"/>
          <w:spacing w:val="-16"/>
          <w:lang w:val="en-US"/>
        </w:rPr>
        <w:t xml:space="preserve"> </w:t>
      </w:r>
      <w:r w:rsidRPr="008E4C13">
        <w:rPr>
          <w:rFonts w:ascii="Lucida Sans Unicode" w:hAnsi="Lucida Sans Unicode"/>
          <w:spacing w:val="15"/>
          <w:lang w:val="en-US"/>
        </w:rPr>
        <w:t>␣the</w:t>
      </w:r>
      <w:r w:rsidRPr="008E4C13">
        <w:rPr>
          <w:rFonts w:ascii="Lucida Sans Unicode" w:hAnsi="Lucida Sans Unicode"/>
          <w:spacing w:val="-18"/>
          <w:lang w:val="en-US"/>
        </w:rPr>
        <w:t xml:space="preserve"> </w:t>
      </w:r>
      <w:r w:rsidRPr="008E4C13">
        <w:rPr>
          <w:rFonts w:ascii="Lucida Sans Unicode" w:hAnsi="Lucida Sans Unicode"/>
          <w:spacing w:val="18"/>
          <w:lang w:val="en-US"/>
        </w:rPr>
        <w:t>␣database</w:t>
      </w:r>
      <w:r w:rsidRPr="008E4C13">
        <w:rPr>
          <w:rFonts w:ascii="Lucida Sans Unicode" w:hAnsi="Lucida Sans Unicode"/>
          <w:spacing w:val="-12"/>
          <w:lang w:val="en-US"/>
        </w:rPr>
        <w:t xml:space="preserve"> </w:t>
      </w:r>
      <w:r w:rsidRPr="008E4C13">
        <w:rPr>
          <w:rFonts w:ascii="Lucida Sans Unicode" w:hAnsi="Lucida Sans Unicode"/>
          <w:spacing w:val="9"/>
          <w:lang w:val="en-US"/>
        </w:rPr>
        <w:t>.")</w:t>
      </w:r>
    </w:p>
    <w:p w14:paraId="5BAEE8B5" w14:textId="77777777" w:rsidR="00854AE3" w:rsidRPr="008E4C13" w:rsidRDefault="006C76DB">
      <w:pPr>
        <w:spacing w:line="231" w:lineRule="exact"/>
        <w:ind w:left="1619"/>
        <w:rPr>
          <w:rFonts w:ascii="Cambria"/>
          <w:i/>
          <w:lang w:val="en-US"/>
        </w:rPr>
      </w:pPr>
      <w:r w:rsidRPr="008E4C13">
        <w:rPr>
          <w:rFonts w:ascii="Cambria"/>
          <w:i/>
          <w:w w:val="110"/>
          <w:lang w:val="en-US"/>
        </w:rPr>
        <w:t>#</w:t>
      </w:r>
      <w:r w:rsidRPr="008E4C13">
        <w:rPr>
          <w:rFonts w:ascii="Cambria"/>
          <w:i/>
          <w:spacing w:val="74"/>
          <w:w w:val="150"/>
          <w:lang w:val="en-US"/>
        </w:rPr>
        <w:t xml:space="preserve"> </w:t>
      </w:r>
      <w:proofErr w:type="gramStart"/>
      <w:r w:rsidRPr="008E4C13">
        <w:rPr>
          <w:rFonts w:ascii="Cambria"/>
          <w:i/>
          <w:spacing w:val="14"/>
          <w:w w:val="110"/>
          <w:lang w:val="en-US"/>
        </w:rPr>
        <w:t>Close</w:t>
      </w:r>
      <w:r w:rsidRPr="008E4C13">
        <w:rPr>
          <w:rFonts w:ascii="Cambria"/>
          <w:i/>
          <w:spacing w:val="25"/>
          <w:w w:val="110"/>
          <w:lang w:val="en-US"/>
        </w:rPr>
        <w:t xml:space="preserve">  </w:t>
      </w:r>
      <w:r w:rsidRPr="008E4C13">
        <w:rPr>
          <w:rFonts w:ascii="Cambria"/>
          <w:i/>
          <w:spacing w:val="18"/>
          <w:w w:val="110"/>
          <w:lang w:val="en-US"/>
        </w:rPr>
        <w:t>communication</w:t>
      </w:r>
      <w:proofErr w:type="gramEnd"/>
      <w:r w:rsidRPr="008E4C13">
        <w:rPr>
          <w:rFonts w:ascii="Cambria"/>
          <w:i/>
          <w:spacing w:val="24"/>
          <w:w w:val="110"/>
          <w:lang w:val="en-US"/>
        </w:rPr>
        <w:t xml:space="preserve">  </w:t>
      </w:r>
      <w:r w:rsidRPr="008E4C13">
        <w:rPr>
          <w:rFonts w:ascii="Cambria"/>
          <w:i/>
          <w:spacing w:val="13"/>
          <w:w w:val="110"/>
          <w:lang w:val="en-US"/>
        </w:rPr>
        <w:t>with</w:t>
      </w:r>
      <w:r w:rsidRPr="008E4C13">
        <w:rPr>
          <w:rFonts w:ascii="Cambria"/>
          <w:i/>
          <w:spacing w:val="23"/>
          <w:w w:val="110"/>
          <w:lang w:val="en-US"/>
        </w:rPr>
        <w:t xml:space="preserve">  </w:t>
      </w:r>
      <w:r w:rsidRPr="008E4C13">
        <w:rPr>
          <w:rFonts w:ascii="Cambria"/>
          <w:i/>
          <w:spacing w:val="10"/>
          <w:w w:val="110"/>
          <w:lang w:val="en-US"/>
        </w:rPr>
        <w:t>the</w:t>
      </w:r>
      <w:r w:rsidRPr="008E4C13">
        <w:rPr>
          <w:rFonts w:ascii="Cambria"/>
          <w:i/>
          <w:spacing w:val="24"/>
          <w:w w:val="110"/>
          <w:lang w:val="en-US"/>
        </w:rPr>
        <w:t xml:space="preserve">  </w:t>
      </w:r>
      <w:r w:rsidRPr="008E4C13">
        <w:rPr>
          <w:rFonts w:ascii="Cambria"/>
          <w:i/>
          <w:spacing w:val="15"/>
          <w:w w:val="110"/>
          <w:lang w:val="en-US"/>
        </w:rPr>
        <w:t>database</w:t>
      </w:r>
    </w:p>
    <w:p w14:paraId="60223F58" w14:textId="77777777" w:rsidR="00854AE3" w:rsidRPr="008E4C13" w:rsidRDefault="006C76DB">
      <w:pPr>
        <w:spacing w:line="295" w:lineRule="exact"/>
        <w:ind w:left="1625"/>
        <w:rPr>
          <w:rFonts w:ascii="Lucida Sans Unicode"/>
          <w:lang w:val="en-US"/>
        </w:rPr>
      </w:pPr>
      <w:r w:rsidRPr="008E4C13">
        <w:rPr>
          <w:rFonts w:ascii="Lucida Sans Unicode"/>
          <w:spacing w:val="15"/>
          <w:lang w:val="en-US"/>
        </w:rPr>
        <w:t>cur.</w:t>
      </w:r>
      <w:r w:rsidRPr="008E4C13">
        <w:rPr>
          <w:rFonts w:ascii="Lucida Sans Unicode"/>
          <w:spacing w:val="-13"/>
          <w:lang w:val="en-US"/>
        </w:rPr>
        <w:t xml:space="preserve"> </w:t>
      </w:r>
      <w:r w:rsidRPr="008E4C13">
        <w:rPr>
          <w:rFonts w:ascii="Lucida Sans Unicode"/>
          <w:spacing w:val="14"/>
          <w:lang w:val="en-US"/>
        </w:rPr>
        <w:t>close</w:t>
      </w:r>
      <w:r w:rsidRPr="008E4C13">
        <w:rPr>
          <w:rFonts w:ascii="Lucida Sans Unicode"/>
          <w:spacing w:val="-4"/>
          <w:lang w:val="en-US"/>
        </w:rPr>
        <w:t xml:space="preserve"> </w:t>
      </w:r>
      <w:r w:rsidRPr="008E4C13">
        <w:rPr>
          <w:rFonts w:ascii="Lucida Sans Unicode"/>
          <w:spacing w:val="-5"/>
          <w:lang w:val="en-US"/>
        </w:rPr>
        <w:t>()</w:t>
      </w:r>
    </w:p>
    <w:p w14:paraId="1CE4F9C6" w14:textId="77777777" w:rsidR="00854AE3" w:rsidRPr="008E4C13" w:rsidRDefault="006C76DB">
      <w:pPr>
        <w:spacing w:before="15" w:line="192" w:lineRule="auto"/>
        <w:ind w:left="1627" w:right="2387" w:hanging="541"/>
        <w:rPr>
          <w:rFonts w:ascii="Lucida Sans Unicode"/>
          <w:lang w:val="en-US"/>
        </w:rPr>
      </w:pPr>
      <w:r w:rsidRPr="008E4C13">
        <w:rPr>
          <w:rFonts w:ascii="Lucida Sans Unicode"/>
          <w:spacing w:val="15"/>
          <w:lang w:val="en-US"/>
        </w:rPr>
        <w:t>except</w:t>
      </w:r>
      <w:r w:rsidRPr="008E4C13">
        <w:rPr>
          <w:rFonts w:ascii="Lucida Sans Unicode"/>
          <w:spacing w:val="80"/>
          <w:lang w:val="en-US"/>
        </w:rPr>
        <w:t xml:space="preserve"> </w:t>
      </w:r>
      <w:proofErr w:type="gramStart"/>
      <w:r w:rsidRPr="008E4C13">
        <w:rPr>
          <w:rFonts w:ascii="Lucida Sans Unicode"/>
          <w:lang w:val="en-US"/>
        </w:rPr>
        <w:t>(</w:t>
      </w:r>
      <w:r w:rsidRPr="008E4C13">
        <w:rPr>
          <w:rFonts w:ascii="Lucida Sans Unicode"/>
          <w:spacing w:val="-40"/>
          <w:lang w:val="en-US"/>
        </w:rPr>
        <w:t xml:space="preserve"> </w:t>
      </w:r>
      <w:r w:rsidRPr="008E4C13">
        <w:rPr>
          <w:rFonts w:ascii="Lucida Sans Unicode"/>
          <w:spacing w:val="16"/>
          <w:lang w:val="en-US"/>
        </w:rPr>
        <w:t>Exception</w:t>
      </w:r>
      <w:proofErr w:type="gramEnd"/>
      <w:r w:rsidRPr="008E4C13">
        <w:rPr>
          <w:rFonts w:ascii="Lucida Sans Unicode"/>
          <w:spacing w:val="-21"/>
          <w:lang w:val="en-US"/>
        </w:rPr>
        <w:t xml:space="preserve"> </w:t>
      </w:r>
      <w:r w:rsidRPr="008E4C13">
        <w:rPr>
          <w:rFonts w:ascii="Lucida Sans Unicode"/>
          <w:lang w:val="en-US"/>
        </w:rPr>
        <w:t>,</w:t>
      </w:r>
      <w:r w:rsidRPr="008E4C13">
        <w:rPr>
          <w:rFonts w:ascii="Lucida Sans Unicode"/>
          <w:spacing w:val="80"/>
          <w:lang w:val="en-US"/>
        </w:rPr>
        <w:t xml:space="preserve"> </w:t>
      </w:r>
      <w:proofErr w:type="spellStart"/>
      <w:r w:rsidRPr="008E4C13">
        <w:rPr>
          <w:rFonts w:ascii="Lucida Sans Unicode"/>
          <w:spacing w:val="17"/>
          <w:lang w:val="en-US"/>
        </w:rPr>
        <w:t>psycopg</w:t>
      </w:r>
      <w:proofErr w:type="spellEnd"/>
      <w:r w:rsidRPr="008E4C13">
        <w:rPr>
          <w:rFonts w:ascii="Lucida Sans Unicode"/>
          <w:spacing w:val="-50"/>
          <w:lang w:val="en-US"/>
        </w:rPr>
        <w:t xml:space="preserve"> </w:t>
      </w:r>
      <w:r w:rsidRPr="008E4C13">
        <w:rPr>
          <w:rFonts w:ascii="Lucida Sans Unicode"/>
          <w:lang w:val="en-US"/>
        </w:rPr>
        <w:t>2</w:t>
      </w:r>
      <w:r w:rsidRPr="008E4C13">
        <w:rPr>
          <w:rFonts w:ascii="Lucida Sans Unicode"/>
          <w:spacing w:val="-39"/>
          <w:lang w:val="en-US"/>
        </w:rPr>
        <w:t xml:space="preserve"> </w:t>
      </w:r>
      <w:r w:rsidRPr="008E4C13">
        <w:rPr>
          <w:rFonts w:ascii="Lucida Sans Unicode"/>
          <w:lang w:val="en-US"/>
        </w:rPr>
        <w:t>.</w:t>
      </w:r>
      <w:r w:rsidRPr="008E4C13">
        <w:rPr>
          <w:rFonts w:ascii="Lucida Sans Unicode"/>
          <w:spacing w:val="-38"/>
          <w:lang w:val="en-US"/>
        </w:rPr>
        <w:t xml:space="preserve"> </w:t>
      </w:r>
      <w:r w:rsidRPr="008E4C13">
        <w:rPr>
          <w:rFonts w:ascii="Lucida Sans Unicode"/>
          <w:spacing w:val="17"/>
          <w:lang w:val="en-US"/>
        </w:rPr>
        <w:t>Database</w:t>
      </w:r>
      <w:r w:rsidRPr="008E4C13">
        <w:rPr>
          <w:rFonts w:ascii="Lucida Sans Unicode"/>
          <w:spacing w:val="-49"/>
          <w:lang w:val="en-US"/>
        </w:rPr>
        <w:t xml:space="preserve"> </w:t>
      </w:r>
      <w:r w:rsidRPr="008E4C13">
        <w:rPr>
          <w:rFonts w:ascii="Lucida Sans Unicode"/>
          <w:spacing w:val="18"/>
          <w:lang w:val="en-US"/>
        </w:rPr>
        <w:t>Error)</w:t>
      </w:r>
      <w:r w:rsidRPr="008E4C13">
        <w:rPr>
          <w:rFonts w:ascii="Lucida Sans Unicode"/>
          <w:spacing w:val="80"/>
          <w:lang w:val="en-US"/>
        </w:rPr>
        <w:t xml:space="preserve"> </w:t>
      </w:r>
      <w:r w:rsidRPr="008E4C13">
        <w:rPr>
          <w:rFonts w:ascii="Lucida Sans Unicode"/>
          <w:lang w:val="en-US"/>
        </w:rPr>
        <w:t>as</w:t>
      </w:r>
      <w:r w:rsidRPr="008E4C13">
        <w:rPr>
          <w:rFonts w:ascii="Lucida Sans Unicode"/>
          <w:spacing w:val="80"/>
          <w:lang w:val="en-US"/>
        </w:rPr>
        <w:t xml:space="preserve"> </w:t>
      </w:r>
      <w:r w:rsidRPr="008E4C13">
        <w:rPr>
          <w:rFonts w:ascii="Lucida Sans Unicode"/>
          <w:spacing w:val="17"/>
          <w:lang w:val="en-US"/>
        </w:rPr>
        <w:t xml:space="preserve">error: </w:t>
      </w:r>
      <w:proofErr w:type="gramStart"/>
      <w:r w:rsidRPr="008E4C13">
        <w:rPr>
          <w:rFonts w:ascii="Lucida Sans Unicode"/>
          <w:spacing w:val="17"/>
          <w:w w:val="135"/>
          <w:lang w:val="en-US"/>
        </w:rPr>
        <w:t>print(</w:t>
      </w:r>
      <w:r w:rsidRPr="008E4C13">
        <w:rPr>
          <w:rFonts w:ascii="Lucida Sans Unicode"/>
          <w:spacing w:val="-65"/>
          <w:w w:val="135"/>
          <w:lang w:val="en-US"/>
        </w:rPr>
        <w:t xml:space="preserve"> </w:t>
      </w:r>
      <w:r w:rsidRPr="008E4C13">
        <w:rPr>
          <w:rFonts w:ascii="Lucida Sans Unicode"/>
          <w:spacing w:val="17"/>
          <w:w w:val="105"/>
          <w:lang w:val="en-US"/>
        </w:rPr>
        <w:t>error</w:t>
      </w:r>
      <w:proofErr w:type="gramEnd"/>
      <w:r w:rsidRPr="008E4C13">
        <w:rPr>
          <w:rFonts w:ascii="Lucida Sans Unicode"/>
          <w:spacing w:val="17"/>
          <w:w w:val="105"/>
          <w:lang w:val="en-US"/>
        </w:rPr>
        <w:t>)</w:t>
      </w:r>
    </w:p>
    <w:p w14:paraId="174EDC80" w14:textId="77777777" w:rsidR="00854AE3" w:rsidRPr="008E4C13" w:rsidRDefault="006C76DB">
      <w:pPr>
        <w:spacing w:line="257" w:lineRule="exact"/>
        <w:ind w:left="1086"/>
        <w:rPr>
          <w:rFonts w:ascii="Lucida Sans Unicode"/>
          <w:lang w:val="en-US"/>
        </w:rPr>
      </w:pPr>
      <w:proofErr w:type="gramStart"/>
      <w:r w:rsidRPr="008E4C13">
        <w:rPr>
          <w:rFonts w:ascii="Lucida Sans Unicode"/>
          <w:spacing w:val="16"/>
          <w:w w:val="120"/>
          <w:lang w:val="en-US"/>
        </w:rPr>
        <w:t>finally</w:t>
      </w:r>
      <w:r w:rsidRPr="008E4C13">
        <w:rPr>
          <w:rFonts w:ascii="Lucida Sans Unicode"/>
          <w:spacing w:val="-38"/>
          <w:w w:val="120"/>
          <w:lang w:val="en-US"/>
        </w:rPr>
        <w:t xml:space="preserve"> </w:t>
      </w:r>
      <w:r w:rsidRPr="008E4C13">
        <w:rPr>
          <w:rFonts w:ascii="Lucida Sans Unicode"/>
          <w:spacing w:val="-10"/>
          <w:w w:val="150"/>
          <w:lang w:val="en-US"/>
        </w:rPr>
        <w:t>:</w:t>
      </w:r>
      <w:proofErr w:type="gramEnd"/>
    </w:p>
    <w:p w14:paraId="476DDD7C" w14:textId="77777777" w:rsidR="00854AE3" w:rsidRPr="008E4C13" w:rsidRDefault="006C76DB">
      <w:pPr>
        <w:spacing w:before="14" w:line="192" w:lineRule="auto"/>
        <w:ind w:left="2167" w:right="6193" w:hanging="545"/>
        <w:rPr>
          <w:rFonts w:ascii="Lucida Sans Unicode"/>
          <w:lang w:val="en-US"/>
        </w:rPr>
      </w:pPr>
      <w:r w:rsidRPr="008E4C13">
        <w:rPr>
          <w:rFonts w:ascii="Lucida Sans Unicode"/>
          <w:w w:val="140"/>
          <w:lang w:val="en-US"/>
        </w:rPr>
        <w:t>if</w:t>
      </w:r>
      <w:r w:rsidRPr="008E4C13">
        <w:rPr>
          <w:rFonts w:ascii="Lucida Sans Unicode"/>
          <w:spacing w:val="24"/>
          <w:w w:val="140"/>
          <w:lang w:val="en-US"/>
        </w:rPr>
        <w:t xml:space="preserve"> </w:t>
      </w:r>
      <w:r w:rsidRPr="008E4C13">
        <w:rPr>
          <w:rFonts w:ascii="Lucida Sans Unicode"/>
          <w:spacing w:val="13"/>
          <w:lang w:val="en-US"/>
        </w:rPr>
        <w:t>conn</w:t>
      </w:r>
      <w:r w:rsidRPr="008E4C13">
        <w:rPr>
          <w:rFonts w:ascii="Lucida Sans Unicode"/>
          <w:spacing w:val="31"/>
          <w:w w:val="140"/>
          <w:lang w:val="en-US"/>
        </w:rPr>
        <w:t xml:space="preserve"> </w:t>
      </w:r>
      <w:r w:rsidRPr="008E4C13">
        <w:rPr>
          <w:rFonts w:ascii="Lucida Sans Unicode"/>
          <w:w w:val="140"/>
          <w:lang w:val="en-US"/>
        </w:rPr>
        <w:t>is</w:t>
      </w:r>
      <w:r w:rsidRPr="008E4C13">
        <w:rPr>
          <w:rFonts w:ascii="Lucida Sans Unicode"/>
          <w:spacing w:val="29"/>
          <w:w w:val="140"/>
          <w:lang w:val="en-US"/>
        </w:rPr>
        <w:t xml:space="preserve"> </w:t>
      </w:r>
      <w:r w:rsidRPr="008E4C13">
        <w:rPr>
          <w:rFonts w:ascii="Lucida Sans Unicode"/>
          <w:spacing w:val="10"/>
          <w:lang w:val="en-US"/>
        </w:rPr>
        <w:t>not</w:t>
      </w:r>
      <w:r w:rsidRPr="008E4C13">
        <w:rPr>
          <w:rFonts w:ascii="Lucida Sans Unicode"/>
          <w:spacing w:val="60"/>
          <w:lang w:val="en-US"/>
        </w:rPr>
        <w:t xml:space="preserve"> </w:t>
      </w:r>
      <w:proofErr w:type="gramStart"/>
      <w:r w:rsidRPr="008E4C13">
        <w:rPr>
          <w:rFonts w:ascii="Lucida Sans Unicode"/>
          <w:spacing w:val="13"/>
          <w:lang w:val="en-US"/>
        </w:rPr>
        <w:t>None</w:t>
      </w:r>
      <w:r w:rsidRPr="008E4C13">
        <w:rPr>
          <w:rFonts w:ascii="Lucida Sans Unicode"/>
          <w:spacing w:val="-41"/>
          <w:lang w:val="en-US"/>
        </w:rPr>
        <w:t xml:space="preserve"> </w:t>
      </w:r>
      <w:r w:rsidRPr="008E4C13">
        <w:rPr>
          <w:rFonts w:ascii="Lucida Sans Unicode"/>
          <w:w w:val="140"/>
          <w:lang w:val="en-US"/>
        </w:rPr>
        <w:t>:</w:t>
      </w:r>
      <w:proofErr w:type="gramEnd"/>
      <w:r w:rsidRPr="008E4C13">
        <w:rPr>
          <w:rFonts w:ascii="Lucida Sans Unicode"/>
          <w:w w:val="140"/>
          <w:lang w:val="en-US"/>
        </w:rPr>
        <w:t xml:space="preserve"> </w:t>
      </w:r>
      <w:r w:rsidRPr="008E4C13">
        <w:rPr>
          <w:rFonts w:ascii="Lucida Sans Unicode"/>
          <w:spacing w:val="13"/>
          <w:lang w:val="en-US"/>
        </w:rPr>
        <w:t>conn</w:t>
      </w:r>
      <w:r w:rsidRPr="008E4C13">
        <w:rPr>
          <w:rFonts w:ascii="Lucida Sans Unicode"/>
          <w:spacing w:val="-25"/>
          <w:lang w:val="en-US"/>
        </w:rPr>
        <w:t xml:space="preserve"> </w:t>
      </w:r>
      <w:r w:rsidRPr="008E4C13">
        <w:rPr>
          <w:rFonts w:ascii="Lucida Sans Unicode"/>
          <w:w w:val="140"/>
          <w:lang w:val="en-US"/>
        </w:rPr>
        <w:t>.</w:t>
      </w:r>
      <w:r w:rsidRPr="008E4C13">
        <w:rPr>
          <w:rFonts w:ascii="Lucida Sans Unicode"/>
          <w:spacing w:val="-52"/>
          <w:w w:val="140"/>
          <w:lang w:val="en-US"/>
        </w:rPr>
        <w:t xml:space="preserve"> </w:t>
      </w:r>
      <w:r w:rsidRPr="008E4C13">
        <w:rPr>
          <w:rFonts w:ascii="Lucida Sans Unicode"/>
          <w:spacing w:val="14"/>
          <w:lang w:val="en-US"/>
        </w:rPr>
        <w:t>close</w:t>
      </w:r>
      <w:r w:rsidRPr="008E4C13">
        <w:rPr>
          <w:rFonts w:ascii="Lucida Sans Unicode"/>
          <w:spacing w:val="-18"/>
          <w:lang w:val="en-US"/>
        </w:rPr>
        <w:t xml:space="preserve"> </w:t>
      </w:r>
      <w:r w:rsidRPr="008E4C13">
        <w:rPr>
          <w:rFonts w:ascii="Lucida Sans Unicode"/>
          <w:w w:val="140"/>
          <w:lang w:val="en-US"/>
        </w:rPr>
        <w:t>()</w:t>
      </w:r>
    </w:p>
    <w:p w14:paraId="5CD6C6B8" w14:textId="77777777" w:rsidR="00854AE3" w:rsidRPr="008E4C13" w:rsidRDefault="006C76DB">
      <w:pPr>
        <w:spacing w:before="256" w:line="248" w:lineRule="exact"/>
        <w:ind w:left="537"/>
        <w:rPr>
          <w:rFonts w:ascii="Cambria"/>
          <w:i/>
          <w:lang w:val="en-US"/>
        </w:rPr>
      </w:pPr>
      <w:r w:rsidRPr="008E4C13">
        <w:rPr>
          <w:rFonts w:ascii="Cambria"/>
          <w:i/>
          <w:w w:val="105"/>
          <w:lang w:val="en-US"/>
        </w:rPr>
        <w:t>#</w:t>
      </w:r>
      <w:r w:rsidRPr="008E4C13">
        <w:rPr>
          <w:rFonts w:ascii="Cambria"/>
          <w:i/>
          <w:spacing w:val="63"/>
          <w:w w:val="110"/>
          <w:lang w:val="en-US"/>
        </w:rPr>
        <w:t xml:space="preserve"> </w:t>
      </w:r>
      <w:r w:rsidRPr="008E4C13">
        <w:rPr>
          <w:rFonts w:ascii="Cambria"/>
          <w:i/>
          <w:spacing w:val="13"/>
          <w:w w:val="110"/>
          <w:lang w:val="en-US"/>
        </w:rPr>
        <w:t>Main</w:t>
      </w:r>
      <w:r w:rsidRPr="008E4C13">
        <w:rPr>
          <w:rFonts w:ascii="Cambria"/>
          <w:i/>
          <w:spacing w:val="70"/>
          <w:w w:val="110"/>
          <w:lang w:val="en-US"/>
        </w:rPr>
        <w:t xml:space="preserve"> </w:t>
      </w:r>
      <w:r w:rsidRPr="008E4C13">
        <w:rPr>
          <w:rFonts w:ascii="Cambria"/>
          <w:i/>
          <w:spacing w:val="15"/>
          <w:w w:val="110"/>
          <w:lang w:val="en-US"/>
        </w:rPr>
        <w:t>function</w:t>
      </w:r>
    </w:p>
    <w:p w14:paraId="36927788" w14:textId="77777777" w:rsidR="00854AE3" w:rsidRPr="008E4C13" w:rsidRDefault="006C76DB">
      <w:pPr>
        <w:spacing w:line="311" w:lineRule="exact"/>
        <w:ind w:left="542"/>
        <w:rPr>
          <w:rFonts w:ascii="Lucida Sans Unicode"/>
          <w:lang w:val="en-US"/>
        </w:rPr>
      </w:pPr>
      <w:r w:rsidRPr="008E4C13">
        <w:rPr>
          <w:rFonts w:ascii="Lucida Sans Unicode"/>
          <w:lang w:val="en-US"/>
        </w:rPr>
        <w:t>def</w:t>
      </w:r>
      <w:r w:rsidRPr="008E4C13">
        <w:rPr>
          <w:rFonts w:ascii="Lucida Sans Unicode"/>
          <w:spacing w:val="65"/>
          <w:w w:val="150"/>
          <w:lang w:val="en-US"/>
        </w:rPr>
        <w:t xml:space="preserve"> </w:t>
      </w:r>
      <w:r w:rsidRPr="008E4C13">
        <w:rPr>
          <w:rFonts w:ascii="Lucida Sans Unicode"/>
          <w:lang w:val="en-US"/>
        </w:rPr>
        <w:t>main</w:t>
      </w:r>
      <w:r w:rsidRPr="008E4C13">
        <w:rPr>
          <w:rFonts w:ascii="Lucida Sans Unicode"/>
          <w:spacing w:val="-35"/>
          <w:lang w:val="en-US"/>
        </w:rPr>
        <w:t xml:space="preserve"> </w:t>
      </w:r>
      <w:r w:rsidRPr="008E4C13">
        <w:rPr>
          <w:rFonts w:ascii="Lucida Sans Unicode"/>
          <w:spacing w:val="-5"/>
          <w:lang w:val="en-US"/>
        </w:rPr>
        <w:t>():</w:t>
      </w:r>
    </w:p>
    <w:p w14:paraId="2C006B75" w14:textId="77777777" w:rsidR="00854AE3" w:rsidRPr="008E4C13" w:rsidRDefault="006C76DB">
      <w:pPr>
        <w:spacing w:line="240" w:lineRule="exact"/>
        <w:ind w:left="1083"/>
        <w:rPr>
          <w:rFonts w:ascii="Cambria"/>
          <w:i/>
          <w:lang w:val="en-US"/>
        </w:rPr>
      </w:pPr>
      <w:r w:rsidRPr="008E4C13">
        <w:rPr>
          <w:rFonts w:ascii="Cambria"/>
          <w:i/>
          <w:spacing w:val="5"/>
          <w:w w:val="130"/>
          <w:lang w:val="en-US"/>
        </w:rPr>
        <w:t>"""</w:t>
      </w:r>
    </w:p>
    <w:p w14:paraId="2727332F" w14:textId="77777777" w:rsidR="00854AE3" w:rsidRPr="008E4C13" w:rsidRDefault="006C76DB">
      <w:pPr>
        <w:spacing w:before="13"/>
        <w:ind w:left="1085"/>
        <w:rPr>
          <w:rFonts w:ascii="Cambria"/>
          <w:i/>
          <w:lang w:val="en-US"/>
        </w:rPr>
      </w:pPr>
      <w:r w:rsidRPr="008E4C13">
        <w:rPr>
          <w:rFonts w:ascii="Cambria"/>
          <w:i/>
          <w:spacing w:val="13"/>
          <w:w w:val="120"/>
          <w:lang w:val="en-US"/>
        </w:rPr>
        <w:t>Main</w:t>
      </w:r>
      <w:r w:rsidRPr="008E4C13">
        <w:rPr>
          <w:rFonts w:ascii="Cambria"/>
          <w:i/>
          <w:spacing w:val="67"/>
          <w:w w:val="150"/>
          <w:lang w:val="en-US"/>
        </w:rPr>
        <w:t xml:space="preserve"> </w:t>
      </w:r>
      <w:r w:rsidRPr="008E4C13">
        <w:rPr>
          <w:rFonts w:ascii="Cambria"/>
          <w:i/>
          <w:spacing w:val="17"/>
          <w:w w:val="120"/>
          <w:lang w:val="en-US"/>
        </w:rPr>
        <w:t>function</w:t>
      </w:r>
      <w:r w:rsidRPr="008E4C13">
        <w:rPr>
          <w:rFonts w:ascii="Cambria"/>
          <w:i/>
          <w:spacing w:val="65"/>
          <w:w w:val="150"/>
          <w:lang w:val="en-US"/>
        </w:rPr>
        <w:t xml:space="preserve"> </w:t>
      </w:r>
      <w:r w:rsidRPr="008E4C13">
        <w:rPr>
          <w:rFonts w:ascii="Cambria"/>
          <w:i/>
          <w:w w:val="120"/>
          <w:lang w:val="en-US"/>
        </w:rPr>
        <w:t>to</w:t>
      </w:r>
      <w:r w:rsidRPr="008E4C13">
        <w:rPr>
          <w:rFonts w:ascii="Cambria"/>
          <w:i/>
          <w:spacing w:val="66"/>
          <w:w w:val="150"/>
          <w:lang w:val="en-US"/>
        </w:rPr>
        <w:t xml:space="preserve"> </w:t>
      </w:r>
      <w:r w:rsidRPr="008E4C13">
        <w:rPr>
          <w:rFonts w:ascii="Cambria"/>
          <w:i/>
          <w:spacing w:val="16"/>
          <w:w w:val="120"/>
          <w:lang w:val="en-US"/>
        </w:rPr>
        <w:t>execute</w:t>
      </w:r>
      <w:r w:rsidRPr="008E4C13">
        <w:rPr>
          <w:rFonts w:ascii="Cambria"/>
          <w:i/>
          <w:spacing w:val="67"/>
          <w:w w:val="150"/>
          <w:lang w:val="en-US"/>
        </w:rPr>
        <w:t xml:space="preserve"> </w:t>
      </w:r>
      <w:r w:rsidRPr="008E4C13">
        <w:rPr>
          <w:rFonts w:ascii="Cambria"/>
          <w:i/>
          <w:spacing w:val="10"/>
          <w:w w:val="120"/>
          <w:lang w:val="en-US"/>
        </w:rPr>
        <w:t>the</w:t>
      </w:r>
      <w:r w:rsidRPr="008E4C13">
        <w:rPr>
          <w:rFonts w:ascii="Cambria"/>
          <w:i/>
          <w:spacing w:val="66"/>
          <w:w w:val="150"/>
          <w:lang w:val="en-US"/>
        </w:rPr>
        <w:t xml:space="preserve"> </w:t>
      </w:r>
      <w:r w:rsidRPr="008E4C13">
        <w:rPr>
          <w:rFonts w:ascii="Cambria"/>
          <w:i/>
          <w:spacing w:val="17"/>
          <w:w w:val="96"/>
          <w:lang w:val="en-US"/>
        </w:rPr>
        <w:t>p</w:t>
      </w:r>
      <w:r w:rsidRPr="008E4C13">
        <w:rPr>
          <w:rFonts w:ascii="Cambria"/>
          <w:i/>
          <w:spacing w:val="17"/>
          <w:w w:val="124"/>
          <w:lang w:val="en-US"/>
        </w:rPr>
        <w:t>r</w:t>
      </w:r>
      <w:r w:rsidRPr="008E4C13">
        <w:rPr>
          <w:rFonts w:ascii="Cambria"/>
          <w:i/>
          <w:spacing w:val="17"/>
          <w:lang w:val="en-US"/>
        </w:rPr>
        <w:t>o</w:t>
      </w:r>
      <w:r w:rsidRPr="008E4C13">
        <w:rPr>
          <w:rFonts w:ascii="Cambria"/>
          <w:i/>
          <w:spacing w:val="17"/>
          <w:w w:val="97"/>
          <w:lang w:val="en-US"/>
        </w:rPr>
        <w:t>g</w:t>
      </w:r>
      <w:r w:rsidRPr="008E4C13">
        <w:rPr>
          <w:rFonts w:ascii="Cambria"/>
          <w:i/>
          <w:spacing w:val="17"/>
          <w:w w:val="124"/>
          <w:lang w:val="en-US"/>
        </w:rPr>
        <w:t>r</w:t>
      </w:r>
      <w:r w:rsidRPr="008E4C13">
        <w:rPr>
          <w:rFonts w:ascii="Cambria"/>
          <w:i/>
          <w:spacing w:val="17"/>
          <w:w w:val="96"/>
          <w:lang w:val="en-US"/>
        </w:rPr>
        <w:t>a</w:t>
      </w:r>
      <w:r w:rsidRPr="008E4C13">
        <w:rPr>
          <w:rFonts w:ascii="Cambria"/>
          <w:i/>
          <w:spacing w:val="28"/>
          <w:w w:val="63"/>
          <w:lang w:val="en-US"/>
        </w:rPr>
        <w:t>m</w:t>
      </w:r>
      <w:r w:rsidRPr="008E4C13">
        <w:rPr>
          <w:rFonts w:ascii="Cambria"/>
          <w:i/>
          <w:spacing w:val="-2"/>
          <w:w w:val="256"/>
          <w:lang w:val="en-US"/>
        </w:rPr>
        <w:t>.</w:t>
      </w:r>
    </w:p>
    <w:p w14:paraId="25E35716" w14:textId="77777777" w:rsidR="00854AE3" w:rsidRPr="008E4C13" w:rsidRDefault="00854AE3">
      <w:pPr>
        <w:pStyle w:val="Textkrper"/>
        <w:spacing w:before="26"/>
        <w:rPr>
          <w:rFonts w:ascii="Cambria"/>
          <w:i/>
          <w:sz w:val="22"/>
          <w:lang w:val="en-US"/>
        </w:rPr>
      </w:pPr>
    </w:p>
    <w:p w14:paraId="1D90A5A2" w14:textId="77777777" w:rsidR="00854AE3" w:rsidRPr="008E4C13" w:rsidRDefault="006C76DB">
      <w:pPr>
        <w:spacing w:before="1" w:line="252" w:lineRule="auto"/>
        <w:ind w:left="1083" w:firstLine="2"/>
        <w:rPr>
          <w:rFonts w:ascii="Cambria"/>
          <w:i/>
          <w:lang w:val="en-US"/>
        </w:rPr>
      </w:pPr>
      <w:r w:rsidRPr="008E4C13">
        <w:rPr>
          <w:rFonts w:ascii="Cambria"/>
          <w:i/>
          <w:spacing w:val="16"/>
          <w:w w:val="115"/>
          <w:lang w:val="en-US"/>
        </w:rPr>
        <w:t>Prompts</w:t>
      </w:r>
      <w:r w:rsidRPr="008E4C13">
        <w:rPr>
          <w:rFonts w:ascii="Cambria"/>
          <w:i/>
          <w:spacing w:val="80"/>
          <w:w w:val="115"/>
          <w:lang w:val="en-US"/>
        </w:rPr>
        <w:t xml:space="preserve"> </w:t>
      </w:r>
      <w:r w:rsidRPr="008E4C13">
        <w:rPr>
          <w:rFonts w:ascii="Cambria"/>
          <w:i/>
          <w:spacing w:val="10"/>
          <w:w w:val="115"/>
          <w:lang w:val="en-US"/>
        </w:rPr>
        <w:t>the</w:t>
      </w:r>
      <w:r w:rsidRPr="008E4C13">
        <w:rPr>
          <w:rFonts w:ascii="Cambria"/>
          <w:i/>
          <w:spacing w:val="80"/>
          <w:w w:val="115"/>
          <w:lang w:val="en-US"/>
        </w:rPr>
        <w:t xml:space="preserve"> </w:t>
      </w:r>
      <w:r w:rsidRPr="008E4C13">
        <w:rPr>
          <w:rFonts w:ascii="Cambria"/>
          <w:i/>
          <w:spacing w:val="13"/>
          <w:w w:val="115"/>
          <w:lang w:val="en-US"/>
        </w:rPr>
        <w:t>user</w:t>
      </w:r>
      <w:r w:rsidRPr="008E4C13">
        <w:rPr>
          <w:rFonts w:ascii="Cambria"/>
          <w:i/>
          <w:spacing w:val="72"/>
          <w:w w:val="145"/>
          <w:lang w:val="en-US"/>
        </w:rPr>
        <w:t xml:space="preserve"> </w:t>
      </w:r>
      <w:r w:rsidRPr="008E4C13">
        <w:rPr>
          <w:rFonts w:ascii="Cambria"/>
          <w:i/>
          <w:spacing w:val="10"/>
          <w:w w:val="145"/>
          <w:lang w:val="en-US"/>
        </w:rPr>
        <w:t>for</w:t>
      </w:r>
      <w:r w:rsidRPr="008E4C13">
        <w:rPr>
          <w:rFonts w:ascii="Cambria"/>
          <w:i/>
          <w:spacing w:val="66"/>
          <w:w w:val="145"/>
          <w:lang w:val="en-US"/>
        </w:rPr>
        <w:t xml:space="preserve"> </w:t>
      </w:r>
      <w:r w:rsidRPr="008E4C13">
        <w:rPr>
          <w:rFonts w:ascii="Cambria"/>
          <w:i/>
          <w:w w:val="115"/>
          <w:lang w:val="en-US"/>
        </w:rPr>
        <w:t>a</w:t>
      </w:r>
      <w:r w:rsidRPr="008E4C13">
        <w:rPr>
          <w:rFonts w:ascii="Cambria"/>
          <w:i/>
          <w:spacing w:val="80"/>
          <w:w w:val="115"/>
          <w:lang w:val="en-US"/>
        </w:rPr>
        <w:t xml:space="preserve"> </w:t>
      </w:r>
      <w:proofErr w:type="spellStart"/>
      <w:r w:rsidRPr="008E4C13">
        <w:rPr>
          <w:rFonts w:ascii="Cambria"/>
          <w:i/>
          <w:spacing w:val="17"/>
          <w:w w:val="115"/>
          <w:lang w:val="en-US"/>
        </w:rPr>
        <w:t>messung</w:t>
      </w:r>
      <w:proofErr w:type="spellEnd"/>
      <w:r w:rsidRPr="008E4C13">
        <w:rPr>
          <w:rFonts w:ascii="Cambria"/>
          <w:i/>
          <w:spacing w:val="-36"/>
          <w:w w:val="115"/>
          <w:lang w:val="en-US"/>
        </w:rPr>
        <w:t xml:space="preserve"> </w:t>
      </w:r>
      <w:proofErr w:type="spellStart"/>
      <w:r w:rsidRPr="008E4C13">
        <w:rPr>
          <w:rFonts w:ascii="Cambria"/>
          <w:i/>
          <w:spacing w:val="16"/>
          <w:w w:val="115"/>
          <w:lang w:val="en-US"/>
        </w:rPr>
        <w:t>Reihe</w:t>
      </w:r>
      <w:proofErr w:type="spellEnd"/>
      <w:r w:rsidRPr="008E4C13">
        <w:rPr>
          <w:rFonts w:ascii="Cambria"/>
          <w:i/>
          <w:spacing w:val="80"/>
          <w:w w:val="115"/>
          <w:lang w:val="en-US"/>
        </w:rPr>
        <w:t xml:space="preserve"> </w:t>
      </w:r>
      <w:r w:rsidRPr="008E4C13">
        <w:rPr>
          <w:rFonts w:ascii="Cambria"/>
          <w:i/>
          <w:w w:val="115"/>
          <w:lang w:val="en-US"/>
        </w:rPr>
        <w:t>ID</w:t>
      </w:r>
      <w:r w:rsidRPr="008E4C13">
        <w:rPr>
          <w:rFonts w:ascii="Cambria"/>
          <w:i/>
          <w:spacing w:val="80"/>
          <w:w w:val="115"/>
          <w:lang w:val="en-US"/>
        </w:rPr>
        <w:t xml:space="preserve"> </w:t>
      </w:r>
      <w:proofErr w:type="gramStart"/>
      <w:r w:rsidRPr="008E4C13">
        <w:rPr>
          <w:rFonts w:ascii="Cambria"/>
          <w:i/>
          <w:spacing w:val="12"/>
          <w:w w:val="115"/>
          <w:lang w:val="en-US"/>
        </w:rPr>
        <w:t>input</w:t>
      </w:r>
      <w:r w:rsidRPr="008E4C13">
        <w:rPr>
          <w:rFonts w:ascii="Cambria"/>
          <w:i/>
          <w:spacing w:val="-14"/>
          <w:w w:val="115"/>
          <w:lang w:val="en-US"/>
        </w:rPr>
        <w:t xml:space="preserve"> </w:t>
      </w:r>
      <w:r w:rsidRPr="008E4C13">
        <w:rPr>
          <w:rFonts w:ascii="Cambria"/>
          <w:i/>
          <w:w w:val="230"/>
          <w:lang w:val="en-US"/>
        </w:rPr>
        <w:t>,</w:t>
      </w:r>
      <w:proofErr w:type="gramEnd"/>
      <w:r w:rsidRPr="008E4C13">
        <w:rPr>
          <w:rFonts w:ascii="Cambria"/>
          <w:i/>
          <w:spacing w:val="17"/>
          <w:w w:val="230"/>
          <w:lang w:val="en-US"/>
        </w:rPr>
        <w:t xml:space="preserve"> </w:t>
      </w:r>
      <w:r w:rsidRPr="008E4C13">
        <w:rPr>
          <w:rFonts w:ascii="Cambria"/>
          <w:i/>
          <w:spacing w:val="17"/>
          <w:w w:val="115"/>
          <w:lang w:val="en-US"/>
        </w:rPr>
        <w:t>processes</w:t>
      </w:r>
      <w:r w:rsidRPr="008E4C13">
        <w:rPr>
          <w:rFonts w:ascii="Cambria"/>
          <w:i/>
          <w:spacing w:val="80"/>
          <w:w w:val="115"/>
          <w:lang w:val="en-US"/>
        </w:rPr>
        <w:t xml:space="preserve"> </w:t>
      </w:r>
      <w:r w:rsidRPr="008E4C13">
        <w:rPr>
          <w:rFonts w:ascii="Cambria"/>
          <w:i/>
          <w:w w:val="115"/>
          <w:lang w:val="en-US"/>
        </w:rPr>
        <w:t>a</w:t>
      </w:r>
      <w:r w:rsidRPr="008E4C13">
        <w:rPr>
          <w:rFonts w:ascii="Cambria"/>
          <w:i/>
          <w:spacing w:val="67"/>
          <w:w w:val="145"/>
          <w:lang w:val="en-US"/>
        </w:rPr>
        <w:t xml:space="preserve"> </w:t>
      </w:r>
      <w:r w:rsidRPr="008E4C13">
        <w:rPr>
          <w:rFonts w:ascii="Cambria"/>
          <w:i/>
          <w:spacing w:val="13"/>
          <w:w w:val="145"/>
          <w:lang w:val="en-US"/>
        </w:rPr>
        <w:t>list</w:t>
      </w:r>
      <w:r w:rsidRPr="008E4C13">
        <w:rPr>
          <w:rFonts w:ascii="Cambria"/>
          <w:i/>
          <w:spacing w:val="70"/>
          <w:w w:val="145"/>
          <w:lang w:val="en-US"/>
        </w:rPr>
        <w:t xml:space="preserve"> </w:t>
      </w:r>
      <w:r w:rsidRPr="008E4C13">
        <w:rPr>
          <w:rFonts w:ascii="Cambria"/>
          <w:i/>
          <w:w w:val="145"/>
          <w:lang w:val="en-US"/>
        </w:rPr>
        <w:t>of</w:t>
      </w:r>
      <w:r w:rsidRPr="008E4C13">
        <w:rPr>
          <w:rFonts w:ascii="Cambria"/>
          <w:i/>
          <w:spacing w:val="71"/>
          <w:w w:val="145"/>
          <w:lang w:val="en-US"/>
        </w:rPr>
        <w:t xml:space="preserve"> </w:t>
      </w:r>
      <w:r w:rsidRPr="008E4C13">
        <w:rPr>
          <w:rFonts w:ascii="Cambria"/>
          <w:i/>
          <w:spacing w:val="14"/>
          <w:w w:val="115"/>
          <w:lang w:val="en-US"/>
        </w:rPr>
        <w:t xml:space="preserve">image </w:t>
      </w:r>
      <w:r w:rsidRPr="008E4C13">
        <w:rPr>
          <w:rFonts w:ascii="Cambria"/>
          <w:i/>
          <w:spacing w:val="6"/>
          <w:w w:val="115"/>
          <w:lang w:val="en-US"/>
        </w:rPr>
        <w:t>"""</w:t>
      </w:r>
    </w:p>
    <w:p w14:paraId="512F0BFF" w14:textId="77777777" w:rsidR="00854AE3" w:rsidRPr="008E4C13" w:rsidRDefault="006C76DB">
      <w:pPr>
        <w:spacing w:line="248" w:lineRule="exact"/>
        <w:ind w:left="1078"/>
        <w:rPr>
          <w:rFonts w:ascii="Cambria"/>
          <w:i/>
          <w:lang w:val="en-US"/>
        </w:rPr>
      </w:pPr>
      <w:r w:rsidRPr="008E4C13">
        <w:rPr>
          <w:rFonts w:ascii="Cambria"/>
          <w:i/>
          <w:w w:val="110"/>
          <w:lang w:val="en-US"/>
        </w:rPr>
        <w:t>#</w:t>
      </w:r>
      <w:r w:rsidRPr="008E4C13">
        <w:rPr>
          <w:rFonts w:ascii="Cambria"/>
          <w:i/>
          <w:spacing w:val="69"/>
          <w:w w:val="115"/>
          <w:lang w:val="en-US"/>
        </w:rPr>
        <w:t xml:space="preserve"> </w:t>
      </w:r>
      <w:r w:rsidRPr="008E4C13">
        <w:rPr>
          <w:rFonts w:ascii="Cambria"/>
          <w:i/>
          <w:spacing w:val="15"/>
          <w:w w:val="115"/>
          <w:lang w:val="en-US"/>
        </w:rPr>
        <w:t>Prompt</w:t>
      </w:r>
      <w:r w:rsidRPr="008E4C13">
        <w:rPr>
          <w:rFonts w:ascii="Cambria"/>
          <w:i/>
          <w:spacing w:val="74"/>
          <w:w w:val="115"/>
          <w:lang w:val="en-US"/>
        </w:rPr>
        <w:t xml:space="preserve"> </w:t>
      </w:r>
      <w:r w:rsidRPr="008E4C13">
        <w:rPr>
          <w:rFonts w:ascii="Cambria"/>
          <w:i/>
          <w:spacing w:val="13"/>
          <w:w w:val="115"/>
          <w:lang w:val="en-US"/>
        </w:rPr>
        <w:t>user</w:t>
      </w:r>
      <w:r w:rsidRPr="008E4C13">
        <w:rPr>
          <w:rFonts w:ascii="Cambria"/>
          <w:i/>
          <w:spacing w:val="73"/>
          <w:w w:val="115"/>
          <w:lang w:val="en-US"/>
        </w:rPr>
        <w:t xml:space="preserve"> </w:t>
      </w:r>
      <w:r w:rsidRPr="008E4C13">
        <w:rPr>
          <w:rFonts w:ascii="Cambria"/>
          <w:i/>
          <w:spacing w:val="10"/>
          <w:w w:val="115"/>
          <w:lang w:val="en-US"/>
        </w:rPr>
        <w:t>for</w:t>
      </w:r>
      <w:r w:rsidRPr="008E4C13">
        <w:rPr>
          <w:rFonts w:ascii="Cambria"/>
          <w:i/>
          <w:spacing w:val="74"/>
          <w:w w:val="115"/>
          <w:lang w:val="en-US"/>
        </w:rPr>
        <w:t xml:space="preserve"> </w:t>
      </w:r>
      <w:proofErr w:type="spellStart"/>
      <w:r w:rsidRPr="008E4C13">
        <w:rPr>
          <w:rFonts w:ascii="Cambria"/>
          <w:i/>
          <w:spacing w:val="18"/>
          <w:w w:val="115"/>
          <w:lang w:val="en-US"/>
        </w:rPr>
        <w:t>messung_id</w:t>
      </w:r>
      <w:proofErr w:type="spellEnd"/>
      <w:r w:rsidRPr="008E4C13">
        <w:rPr>
          <w:rFonts w:ascii="Cambria"/>
          <w:i/>
          <w:spacing w:val="76"/>
          <w:w w:val="115"/>
          <w:lang w:val="en-US"/>
        </w:rPr>
        <w:t xml:space="preserve"> </w:t>
      </w:r>
      <w:r w:rsidRPr="008E4C13">
        <w:rPr>
          <w:rFonts w:ascii="Cambria"/>
          <w:i/>
          <w:spacing w:val="10"/>
          <w:w w:val="115"/>
          <w:lang w:val="en-US"/>
        </w:rPr>
        <w:t>input</w:t>
      </w:r>
    </w:p>
    <w:p w14:paraId="14EC0ECE" w14:textId="77777777" w:rsidR="00854AE3" w:rsidRPr="008E4C13" w:rsidRDefault="006C76DB">
      <w:pPr>
        <w:spacing w:line="328" w:lineRule="exact"/>
        <w:ind w:left="1087"/>
        <w:rPr>
          <w:rFonts w:ascii="Lucida Sans Unicode" w:hAnsi="Lucida Sans Unicode"/>
          <w:lang w:val="en-US"/>
        </w:rPr>
      </w:pPr>
      <w:proofErr w:type="spellStart"/>
      <w:r w:rsidRPr="008E4C13">
        <w:rPr>
          <w:rFonts w:ascii="Lucida Sans Unicode" w:hAnsi="Lucida Sans Unicode"/>
          <w:spacing w:val="18"/>
          <w:lang w:val="en-US"/>
        </w:rPr>
        <w:t>messung_id</w:t>
      </w:r>
      <w:proofErr w:type="spellEnd"/>
      <w:r w:rsidRPr="008E4C13">
        <w:rPr>
          <w:rFonts w:ascii="Lucida Sans Unicode" w:hAnsi="Lucida Sans Unicode"/>
          <w:spacing w:val="38"/>
          <w:lang w:val="en-US"/>
        </w:rPr>
        <w:t xml:space="preserve"> </w:t>
      </w:r>
      <w:r w:rsidRPr="008E4C13">
        <w:rPr>
          <w:rFonts w:ascii="Lucida Sans Unicode" w:hAnsi="Lucida Sans Unicode"/>
          <w:lang w:val="en-US"/>
        </w:rPr>
        <w:t>=</w:t>
      </w:r>
      <w:r w:rsidRPr="008E4C13">
        <w:rPr>
          <w:rFonts w:ascii="Lucida Sans Unicode" w:hAnsi="Lucida Sans Unicode"/>
          <w:spacing w:val="57"/>
          <w:lang w:val="en-US"/>
        </w:rPr>
        <w:t xml:space="preserve"> </w:t>
      </w:r>
      <w:proofErr w:type="gramStart"/>
      <w:r w:rsidRPr="008E4C13">
        <w:rPr>
          <w:rFonts w:ascii="Lucida Sans Unicode" w:hAnsi="Lucida Sans Unicode"/>
          <w:spacing w:val="17"/>
          <w:lang w:val="en-US"/>
        </w:rPr>
        <w:t>input(</w:t>
      </w:r>
      <w:proofErr w:type="gramEnd"/>
      <w:r w:rsidRPr="008E4C13">
        <w:rPr>
          <w:rFonts w:ascii="Lucida Sans Unicode" w:hAnsi="Lucida Sans Unicode"/>
          <w:spacing w:val="17"/>
          <w:lang w:val="en-US"/>
        </w:rPr>
        <w:t>"</w:t>
      </w:r>
      <w:r w:rsidRPr="008E4C13">
        <w:rPr>
          <w:rFonts w:ascii="Lucida Sans Unicode" w:hAnsi="Lucida Sans Unicode"/>
          <w:spacing w:val="-40"/>
          <w:lang w:val="en-US"/>
        </w:rPr>
        <w:t xml:space="preserve"> </w:t>
      </w:r>
      <w:proofErr w:type="spellStart"/>
      <w:r w:rsidRPr="008E4C13">
        <w:rPr>
          <w:rFonts w:ascii="Lucida Sans Unicode" w:hAnsi="Lucida Sans Unicode"/>
          <w:spacing w:val="18"/>
          <w:lang w:val="en-US"/>
        </w:rPr>
        <w:t>Enter␣MeasurmentSeries</w:t>
      </w:r>
      <w:proofErr w:type="spellEnd"/>
      <w:r w:rsidRPr="008E4C13">
        <w:rPr>
          <w:rFonts w:ascii="Lucida Sans Unicode" w:hAnsi="Lucida Sans Unicode"/>
          <w:spacing w:val="-38"/>
          <w:lang w:val="en-US"/>
        </w:rPr>
        <w:t xml:space="preserve"> </w:t>
      </w:r>
      <w:r w:rsidRPr="008E4C13">
        <w:rPr>
          <w:rFonts w:ascii="Lucida Sans Unicode" w:hAnsi="Lucida Sans Unicode"/>
          <w:spacing w:val="16"/>
          <w:lang w:val="en-US"/>
        </w:rPr>
        <w:t>␣ID:</w:t>
      </w:r>
      <w:r w:rsidRPr="008E4C13">
        <w:rPr>
          <w:rFonts w:ascii="Lucida Sans Unicode" w:hAnsi="Lucida Sans Unicode"/>
          <w:spacing w:val="-47"/>
          <w:lang w:val="en-US"/>
        </w:rPr>
        <w:t xml:space="preserve"> </w:t>
      </w:r>
      <w:r w:rsidRPr="008E4C13">
        <w:rPr>
          <w:rFonts w:ascii="Lucida Sans Unicode" w:hAnsi="Lucida Sans Unicode"/>
          <w:spacing w:val="-5"/>
          <w:lang w:val="en-US"/>
        </w:rPr>
        <w:t>␣")</w:t>
      </w:r>
    </w:p>
    <w:p w14:paraId="3F00AE28" w14:textId="77777777" w:rsidR="00854AE3" w:rsidRPr="008E4C13" w:rsidRDefault="006C76DB">
      <w:pPr>
        <w:spacing w:before="236" w:line="248" w:lineRule="exact"/>
        <w:ind w:left="1078"/>
        <w:rPr>
          <w:rFonts w:ascii="Cambria"/>
          <w:i/>
          <w:lang w:val="en-US"/>
        </w:rPr>
      </w:pPr>
      <w:r w:rsidRPr="008E4C13">
        <w:rPr>
          <w:rFonts w:ascii="Cambria"/>
          <w:i/>
          <w:w w:val="110"/>
          <w:lang w:val="en-US"/>
        </w:rPr>
        <w:t>#</w:t>
      </w:r>
      <w:r w:rsidRPr="008E4C13">
        <w:rPr>
          <w:rFonts w:ascii="Cambria"/>
          <w:i/>
          <w:spacing w:val="80"/>
          <w:w w:val="150"/>
          <w:lang w:val="en-US"/>
        </w:rPr>
        <w:t xml:space="preserve"> </w:t>
      </w:r>
      <w:proofErr w:type="gramStart"/>
      <w:r w:rsidRPr="008E4C13">
        <w:rPr>
          <w:rFonts w:ascii="Cambria"/>
          <w:i/>
          <w:spacing w:val="13"/>
          <w:w w:val="125"/>
          <w:lang w:val="en-US"/>
        </w:rPr>
        <w:t>List</w:t>
      </w:r>
      <w:r w:rsidRPr="008E4C13">
        <w:rPr>
          <w:rFonts w:ascii="Cambria"/>
          <w:i/>
          <w:spacing w:val="17"/>
          <w:w w:val="125"/>
          <w:lang w:val="en-US"/>
        </w:rPr>
        <w:t xml:space="preserve">  </w:t>
      </w:r>
      <w:r w:rsidRPr="008E4C13">
        <w:rPr>
          <w:rFonts w:ascii="Cambria"/>
          <w:i/>
          <w:w w:val="125"/>
          <w:lang w:val="en-US"/>
        </w:rPr>
        <w:t>of</w:t>
      </w:r>
      <w:proofErr w:type="gramEnd"/>
      <w:r w:rsidRPr="008E4C13">
        <w:rPr>
          <w:rFonts w:ascii="Cambria"/>
          <w:i/>
          <w:spacing w:val="17"/>
          <w:w w:val="125"/>
          <w:lang w:val="en-US"/>
        </w:rPr>
        <w:t xml:space="preserve">  </w:t>
      </w:r>
      <w:r w:rsidRPr="008E4C13">
        <w:rPr>
          <w:rFonts w:ascii="Cambria"/>
          <w:i/>
          <w:spacing w:val="14"/>
          <w:w w:val="110"/>
          <w:lang w:val="en-US"/>
        </w:rPr>
        <w:t>image</w:t>
      </w:r>
      <w:r w:rsidRPr="008E4C13">
        <w:rPr>
          <w:rFonts w:ascii="Cambria"/>
          <w:i/>
          <w:spacing w:val="28"/>
          <w:w w:val="110"/>
          <w:lang w:val="en-US"/>
        </w:rPr>
        <w:t xml:space="preserve">  </w:t>
      </w:r>
      <w:r w:rsidRPr="008E4C13">
        <w:rPr>
          <w:rFonts w:ascii="Cambria"/>
          <w:i/>
          <w:spacing w:val="12"/>
          <w:w w:val="110"/>
          <w:lang w:val="en-US"/>
        </w:rPr>
        <w:t>names</w:t>
      </w:r>
    </w:p>
    <w:p w14:paraId="18260CA6" w14:textId="77777777" w:rsidR="00854AE3" w:rsidRDefault="006C76DB">
      <w:pPr>
        <w:spacing w:line="328" w:lineRule="exact"/>
        <w:ind w:left="1087"/>
        <w:rPr>
          <w:rFonts w:ascii="Lucida Sans Unicode" w:hAnsi="Lucida Sans Unicode"/>
        </w:rPr>
      </w:pPr>
      <w:proofErr w:type="spellStart"/>
      <w:r>
        <w:rPr>
          <w:rFonts w:ascii="Lucida Sans Unicode" w:hAnsi="Lucida Sans Unicode"/>
          <w:spacing w:val="18"/>
        </w:rPr>
        <w:t>image_names</w:t>
      </w:r>
      <w:proofErr w:type="spellEnd"/>
      <w:r>
        <w:rPr>
          <w:rFonts w:ascii="Lucida Sans Unicode" w:hAnsi="Lucida Sans Unicode"/>
          <w:spacing w:val="63"/>
          <w:w w:val="150"/>
        </w:rPr>
        <w:t xml:space="preserve"> </w:t>
      </w:r>
      <w:r>
        <w:rPr>
          <w:rFonts w:ascii="Lucida Sans Unicode" w:hAnsi="Lucida Sans Unicode"/>
        </w:rPr>
        <w:t>=</w:t>
      </w:r>
      <w:r>
        <w:rPr>
          <w:rFonts w:ascii="Lucida Sans Unicode" w:hAnsi="Lucida Sans Unicode"/>
          <w:spacing w:val="57"/>
          <w:w w:val="150"/>
        </w:rPr>
        <w:t xml:space="preserve"> </w:t>
      </w:r>
      <w:r>
        <w:rPr>
          <w:rFonts w:ascii="Lucida Sans Unicode" w:hAnsi="Lucida Sans Unicode"/>
          <w:spacing w:val="13"/>
        </w:rPr>
        <w:t>[’</w:t>
      </w:r>
      <w:r>
        <w:rPr>
          <w:rFonts w:ascii="Lucida Sans Unicode" w:hAnsi="Lucida Sans Unicode"/>
          <w:spacing w:val="-43"/>
        </w:rPr>
        <w:t xml:space="preserve"> </w:t>
      </w:r>
      <w:r>
        <w:rPr>
          <w:rFonts w:ascii="Lucida Sans Unicode" w:hAnsi="Lucida Sans Unicode"/>
          <w:spacing w:val="14"/>
        </w:rPr>
        <w:t>bild</w:t>
      </w:r>
      <w:proofErr w:type="gramStart"/>
      <w:r>
        <w:rPr>
          <w:rFonts w:ascii="Lucida Sans Unicode" w:hAnsi="Lucida Sans Unicode"/>
          <w:spacing w:val="14"/>
        </w:rPr>
        <w:t>1</w:t>
      </w:r>
      <w:r>
        <w:rPr>
          <w:rFonts w:ascii="Lucida Sans Unicode" w:hAnsi="Lucida Sans Unicode"/>
          <w:spacing w:val="-40"/>
        </w:rPr>
        <w:t xml:space="preserve"> </w:t>
      </w:r>
      <w:r>
        <w:rPr>
          <w:rFonts w:ascii="Lucida Sans Unicode" w:hAnsi="Lucida Sans Unicode"/>
        </w:rPr>
        <w:t>.</w:t>
      </w:r>
      <w:proofErr w:type="gramEnd"/>
      <w:r>
        <w:rPr>
          <w:rFonts w:ascii="Lucida Sans Unicode" w:hAnsi="Lucida Sans Unicode"/>
          <w:spacing w:val="-41"/>
        </w:rPr>
        <w:t xml:space="preserve"> </w:t>
      </w:r>
      <w:proofErr w:type="spellStart"/>
      <w:r>
        <w:rPr>
          <w:rFonts w:ascii="Lucida Sans Unicode" w:hAnsi="Lucida Sans Unicode"/>
          <w:spacing w:val="10"/>
        </w:rPr>
        <w:t>png</w:t>
      </w:r>
      <w:proofErr w:type="spellEnd"/>
      <w:r>
        <w:rPr>
          <w:rFonts w:ascii="Lucida Sans Unicode" w:hAnsi="Lucida Sans Unicode"/>
          <w:spacing w:val="-37"/>
        </w:rPr>
        <w:t xml:space="preserve"> </w:t>
      </w:r>
      <w:r>
        <w:rPr>
          <w:rFonts w:ascii="Lucida Sans Unicode" w:hAnsi="Lucida Sans Unicode"/>
          <w:spacing w:val="11"/>
        </w:rPr>
        <w:t>’,</w:t>
      </w:r>
      <w:r>
        <w:rPr>
          <w:rFonts w:ascii="Lucida Sans Unicode" w:hAnsi="Lucida Sans Unicode"/>
          <w:spacing w:val="57"/>
          <w:w w:val="150"/>
        </w:rPr>
        <w:t xml:space="preserve"> </w:t>
      </w:r>
      <w:r>
        <w:rPr>
          <w:rFonts w:ascii="Lucida Sans Unicode" w:hAnsi="Lucida Sans Unicode"/>
        </w:rPr>
        <w:t>’</w:t>
      </w:r>
      <w:r>
        <w:rPr>
          <w:rFonts w:ascii="Lucida Sans Unicode" w:hAnsi="Lucida Sans Unicode"/>
          <w:spacing w:val="-44"/>
        </w:rPr>
        <w:t xml:space="preserve"> </w:t>
      </w:r>
      <w:r>
        <w:rPr>
          <w:rFonts w:ascii="Lucida Sans Unicode" w:hAnsi="Lucida Sans Unicode"/>
          <w:spacing w:val="14"/>
        </w:rPr>
        <w:t>bild</w:t>
      </w:r>
      <w:proofErr w:type="gramStart"/>
      <w:r>
        <w:rPr>
          <w:rFonts w:ascii="Lucida Sans Unicode" w:hAnsi="Lucida Sans Unicode"/>
          <w:spacing w:val="14"/>
        </w:rPr>
        <w:t>2</w:t>
      </w:r>
      <w:r>
        <w:rPr>
          <w:rFonts w:ascii="Lucida Sans Unicode" w:hAnsi="Lucida Sans Unicode"/>
          <w:spacing w:val="-39"/>
        </w:rPr>
        <w:t xml:space="preserve"> </w:t>
      </w:r>
      <w:r>
        <w:rPr>
          <w:rFonts w:ascii="Lucida Sans Unicode" w:hAnsi="Lucida Sans Unicode"/>
        </w:rPr>
        <w:t>.</w:t>
      </w:r>
      <w:proofErr w:type="gramEnd"/>
      <w:r>
        <w:rPr>
          <w:rFonts w:ascii="Lucida Sans Unicode" w:hAnsi="Lucida Sans Unicode"/>
          <w:spacing w:val="-41"/>
        </w:rPr>
        <w:t xml:space="preserve"> </w:t>
      </w:r>
      <w:proofErr w:type="spellStart"/>
      <w:r>
        <w:rPr>
          <w:rFonts w:ascii="Lucida Sans Unicode" w:hAnsi="Lucida Sans Unicode"/>
          <w:spacing w:val="10"/>
        </w:rPr>
        <w:t>png</w:t>
      </w:r>
      <w:proofErr w:type="spellEnd"/>
      <w:r>
        <w:rPr>
          <w:rFonts w:ascii="Lucida Sans Unicode" w:hAnsi="Lucida Sans Unicode"/>
          <w:spacing w:val="-37"/>
        </w:rPr>
        <w:t xml:space="preserve"> </w:t>
      </w:r>
      <w:r>
        <w:rPr>
          <w:rFonts w:ascii="Lucida Sans Unicode" w:hAnsi="Lucida Sans Unicode"/>
          <w:spacing w:val="11"/>
        </w:rPr>
        <w:t>’,</w:t>
      </w:r>
      <w:r>
        <w:rPr>
          <w:rFonts w:ascii="Lucida Sans Unicode" w:hAnsi="Lucida Sans Unicode"/>
          <w:spacing w:val="56"/>
          <w:w w:val="150"/>
        </w:rPr>
        <w:t xml:space="preserve"> </w:t>
      </w:r>
      <w:r>
        <w:rPr>
          <w:rFonts w:ascii="Lucida Sans Unicode" w:hAnsi="Lucida Sans Unicode"/>
        </w:rPr>
        <w:t>’</w:t>
      </w:r>
      <w:r>
        <w:rPr>
          <w:rFonts w:ascii="Lucida Sans Unicode" w:hAnsi="Lucida Sans Unicode"/>
          <w:spacing w:val="-43"/>
        </w:rPr>
        <w:t xml:space="preserve"> </w:t>
      </w:r>
      <w:r>
        <w:rPr>
          <w:rFonts w:ascii="Lucida Sans Unicode" w:hAnsi="Lucida Sans Unicode"/>
          <w:spacing w:val="14"/>
        </w:rPr>
        <w:t>bild</w:t>
      </w:r>
      <w:proofErr w:type="gramStart"/>
      <w:r>
        <w:rPr>
          <w:rFonts w:ascii="Lucida Sans Unicode" w:hAnsi="Lucida Sans Unicode"/>
          <w:spacing w:val="14"/>
        </w:rPr>
        <w:t>3</w:t>
      </w:r>
      <w:r>
        <w:rPr>
          <w:rFonts w:ascii="Lucida Sans Unicode" w:hAnsi="Lucida Sans Unicode"/>
          <w:spacing w:val="-39"/>
        </w:rPr>
        <w:t xml:space="preserve"> </w:t>
      </w:r>
      <w:r>
        <w:rPr>
          <w:rFonts w:ascii="Lucida Sans Unicode" w:hAnsi="Lucida Sans Unicode"/>
        </w:rPr>
        <w:t>.</w:t>
      </w:r>
      <w:proofErr w:type="gramEnd"/>
      <w:r>
        <w:rPr>
          <w:rFonts w:ascii="Lucida Sans Unicode" w:hAnsi="Lucida Sans Unicode"/>
          <w:spacing w:val="-41"/>
        </w:rPr>
        <w:t xml:space="preserve"> </w:t>
      </w:r>
      <w:proofErr w:type="spellStart"/>
      <w:r>
        <w:rPr>
          <w:rFonts w:ascii="Lucida Sans Unicode" w:hAnsi="Lucida Sans Unicode"/>
          <w:spacing w:val="10"/>
        </w:rPr>
        <w:t>png</w:t>
      </w:r>
      <w:proofErr w:type="spellEnd"/>
      <w:r>
        <w:rPr>
          <w:rFonts w:ascii="Lucida Sans Unicode" w:hAnsi="Lucida Sans Unicode"/>
          <w:spacing w:val="-37"/>
        </w:rPr>
        <w:t xml:space="preserve"> </w:t>
      </w:r>
      <w:r>
        <w:rPr>
          <w:rFonts w:ascii="Lucida Sans Unicode" w:hAnsi="Lucida Sans Unicode"/>
          <w:spacing w:val="-5"/>
        </w:rPr>
        <w:t>’]</w:t>
      </w:r>
    </w:p>
    <w:p w14:paraId="06C00729" w14:textId="77777777" w:rsidR="00854AE3" w:rsidRDefault="00854AE3">
      <w:pPr>
        <w:pStyle w:val="Textkrper"/>
        <w:spacing w:before="137"/>
        <w:rPr>
          <w:rFonts w:ascii="Lucida Sans Unicode"/>
          <w:sz w:val="22"/>
        </w:rPr>
      </w:pPr>
    </w:p>
    <w:p w14:paraId="0FDF74FB" w14:textId="77777777" w:rsidR="00854AE3" w:rsidRPr="008E4C13" w:rsidRDefault="006C76DB">
      <w:pPr>
        <w:spacing w:line="321" w:lineRule="exact"/>
        <w:ind w:left="1083"/>
        <w:rPr>
          <w:rFonts w:ascii="Lucida Sans Unicode"/>
          <w:lang w:val="en-US"/>
        </w:rPr>
      </w:pPr>
      <w:proofErr w:type="gramStart"/>
      <w:r w:rsidRPr="008E4C13">
        <w:rPr>
          <w:rFonts w:ascii="Lucida Sans Unicode"/>
          <w:spacing w:val="10"/>
          <w:w w:val="115"/>
          <w:lang w:val="en-US"/>
        </w:rPr>
        <w:t>try</w:t>
      </w:r>
      <w:r w:rsidRPr="008E4C13">
        <w:rPr>
          <w:rFonts w:ascii="Lucida Sans Unicode"/>
          <w:spacing w:val="-43"/>
          <w:w w:val="115"/>
          <w:lang w:val="en-US"/>
        </w:rPr>
        <w:t xml:space="preserve"> </w:t>
      </w:r>
      <w:r w:rsidRPr="008E4C13">
        <w:rPr>
          <w:rFonts w:ascii="Lucida Sans Unicode"/>
          <w:spacing w:val="-10"/>
          <w:w w:val="135"/>
          <w:lang w:val="en-US"/>
        </w:rPr>
        <w:t>:</w:t>
      </w:r>
      <w:proofErr w:type="gramEnd"/>
    </w:p>
    <w:p w14:paraId="0A9786CC" w14:textId="77777777" w:rsidR="00854AE3" w:rsidRPr="008E4C13" w:rsidRDefault="006C76DB">
      <w:pPr>
        <w:spacing w:line="231" w:lineRule="exact"/>
        <w:ind w:left="1007" w:right="1273"/>
        <w:jc w:val="center"/>
        <w:rPr>
          <w:rFonts w:ascii="Cambria"/>
          <w:i/>
          <w:lang w:val="en-US"/>
        </w:rPr>
      </w:pPr>
      <w:r w:rsidRPr="008E4C13">
        <w:rPr>
          <w:rFonts w:ascii="Cambria"/>
          <w:i/>
          <w:w w:val="105"/>
          <w:lang w:val="en-US"/>
        </w:rPr>
        <w:t>#</w:t>
      </w:r>
      <w:r w:rsidRPr="008E4C13">
        <w:rPr>
          <w:rFonts w:ascii="Cambria"/>
          <w:i/>
          <w:spacing w:val="77"/>
          <w:w w:val="150"/>
          <w:lang w:val="en-US"/>
        </w:rPr>
        <w:t xml:space="preserve"> </w:t>
      </w:r>
      <w:proofErr w:type="gramStart"/>
      <w:r w:rsidRPr="008E4C13">
        <w:rPr>
          <w:rFonts w:ascii="Cambria"/>
          <w:i/>
          <w:spacing w:val="13"/>
          <w:w w:val="105"/>
          <w:lang w:val="en-US"/>
        </w:rPr>
        <w:t>Read</w:t>
      </w:r>
      <w:r w:rsidRPr="008E4C13">
        <w:rPr>
          <w:rFonts w:ascii="Cambria"/>
          <w:i/>
          <w:spacing w:val="28"/>
          <w:w w:val="105"/>
          <w:lang w:val="en-US"/>
        </w:rPr>
        <w:t xml:space="preserve">  </w:t>
      </w:r>
      <w:r w:rsidRPr="008E4C13">
        <w:rPr>
          <w:rFonts w:ascii="Cambria"/>
          <w:i/>
          <w:spacing w:val="17"/>
          <w:w w:val="105"/>
          <w:lang w:val="en-US"/>
        </w:rPr>
        <w:t>database</w:t>
      </w:r>
      <w:proofErr w:type="gramEnd"/>
      <w:r w:rsidRPr="008E4C13">
        <w:rPr>
          <w:rFonts w:ascii="Cambria"/>
          <w:i/>
          <w:spacing w:val="29"/>
          <w:w w:val="105"/>
          <w:lang w:val="en-US"/>
        </w:rPr>
        <w:t xml:space="preserve">  </w:t>
      </w:r>
      <w:r w:rsidRPr="008E4C13">
        <w:rPr>
          <w:rFonts w:ascii="Cambria"/>
          <w:i/>
          <w:spacing w:val="16"/>
          <w:w w:val="105"/>
          <w:lang w:val="en-US"/>
        </w:rPr>
        <w:t>configuration</w:t>
      </w:r>
    </w:p>
    <w:p w14:paraId="721AE9C4" w14:textId="77777777" w:rsidR="00854AE3" w:rsidRPr="008E4C13" w:rsidRDefault="006C76DB">
      <w:pPr>
        <w:spacing w:line="311" w:lineRule="exact"/>
        <w:ind w:left="1627"/>
        <w:rPr>
          <w:rFonts w:ascii="Lucida Sans Unicode"/>
          <w:lang w:val="en-US"/>
        </w:rPr>
      </w:pPr>
      <w:r w:rsidRPr="008E4C13">
        <w:rPr>
          <w:rFonts w:ascii="Lucida Sans Unicode"/>
          <w:spacing w:val="11"/>
          <w:lang w:val="en-US"/>
        </w:rPr>
        <w:t>params</w:t>
      </w:r>
      <w:r w:rsidRPr="008E4C13">
        <w:rPr>
          <w:rFonts w:ascii="Lucida Sans Unicode"/>
          <w:spacing w:val="37"/>
          <w:lang w:val="en-US"/>
        </w:rPr>
        <w:t xml:space="preserve"> </w:t>
      </w:r>
      <w:r w:rsidRPr="008E4C13">
        <w:rPr>
          <w:rFonts w:ascii="Lucida Sans Unicode"/>
          <w:lang w:val="en-US"/>
        </w:rPr>
        <w:t>=</w:t>
      </w:r>
      <w:r w:rsidRPr="008E4C13">
        <w:rPr>
          <w:rFonts w:ascii="Lucida Sans Unicode"/>
          <w:spacing w:val="38"/>
          <w:lang w:val="en-US"/>
        </w:rPr>
        <w:t xml:space="preserve"> </w:t>
      </w:r>
      <w:r w:rsidRPr="008E4C13">
        <w:rPr>
          <w:rFonts w:ascii="Lucida Sans Unicode"/>
          <w:spacing w:val="11"/>
          <w:lang w:val="en-US"/>
        </w:rPr>
        <w:t>config</w:t>
      </w:r>
      <w:r w:rsidRPr="008E4C13">
        <w:rPr>
          <w:rFonts w:ascii="Lucida Sans Unicode"/>
          <w:spacing w:val="-36"/>
          <w:lang w:val="en-US"/>
        </w:rPr>
        <w:t xml:space="preserve"> </w:t>
      </w:r>
      <w:r w:rsidRPr="008E4C13">
        <w:rPr>
          <w:rFonts w:ascii="Lucida Sans Unicode"/>
          <w:spacing w:val="-5"/>
          <w:lang w:val="en-US"/>
        </w:rPr>
        <w:t>()</w:t>
      </w:r>
    </w:p>
    <w:p w14:paraId="0D87041C" w14:textId="77777777" w:rsidR="00854AE3" w:rsidRPr="008E4C13" w:rsidRDefault="006C76DB">
      <w:pPr>
        <w:spacing w:line="231" w:lineRule="exact"/>
        <w:ind w:left="1619"/>
        <w:rPr>
          <w:rFonts w:ascii="Cambria"/>
          <w:i/>
          <w:lang w:val="en-US"/>
        </w:rPr>
      </w:pPr>
      <w:r w:rsidRPr="008E4C13">
        <w:rPr>
          <w:rFonts w:ascii="Cambria"/>
          <w:i/>
          <w:w w:val="110"/>
          <w:lang w:val="en-US"/>
        </w:rPr>
        <w:t>#</w:t>
      </w:r>
      <w:r w:rsidRPr="008E4C13">
        <w:rPr>
          <w:rFonts w:ascii="Cambria"/>
          <w:i/>
          <w:spacing w:val="24"/>
          <w:w w:val="110"/>
          <w:lang w:val="en-US"/>
        </w:rPr>
        <w:t xml:space="preserve">  </w:t>
      </w:r>
      <w:proofErr w:type="gramStart"/>
      <w:r w:rsidRPr="008E4C13">
        <w:rPr>
          <w:rFonts w:ascii="Cambria"/>
          <w:i/>
          <w:spacing w:val="16"/>
          <w:w w:val="110"/>
          <w:lang w:val="en-US"/>
        </w:rPr>
        <w:t>Connect</w:t>
      </w:r>
      <w:r w:rsidRPr="008E4C13">
        <w:rPr>
          <w:rFonts w:ascii="Cambria"/>
          <w:i/>
          <w:spacing w:val="26"/>
          <w:w w:val="110"/>
          <w:lang w:val="en-US"/>
        </w:rPr>
        <w:t xml:space="preserve">  </w:t>
      </w:r>
      <w:r w:rsidRPr="008E4C13">
        <w:rPr>
          <w:rFonts w:ascii="Cambria"/>
          <w:i/>
          <w:w w:val="110"/>
          <w:lang w:val="en-US"/>
        </w:rPr>
        <w:t>to</w:t>
      </w:r>
      <w:proofErr w:type="gramEnd"/>
      <w:r w:rsidRPr="008E4C13">
        <w:rPr>
          <w:rFonts w:ascii="Cambria"/>
          <w:i/>
          <w:spacing w:val="25"/>
          <w:w w:val="110"/>
          <w:lang w:val="en-US"/>
        </w:rPr>
        <w:t xml:space="preserve">  </w:t>
      </w:r>
      <w:r w:rsidRPr="008E4C13">
        <w:rPr>
          <w:rFonts w:ascii="Cambria"/>
          <w:i/>
          <w:spacing w:val="10"/>
          <w:w w:val="110"/>
          <w:lang w:val="en-US"/>
        </w:rPr>
        <w:t>the</w:t>
      </w:r>
      <w:r w:rsidRPr="008E4C13">
        <w:rPr>
          <w:rFonts w:ascii="Cambria"/>
          <w:i/>
          <w:spacing w:val="27"/>
          <w:w w:val="110"/>
          <w:lang w:val="en-US"/>
        </w:rPr>
        <w:t xml:space="preserve">  </w:t>
      </w:r>
      <w:r w:rsidRPr="008E4C13">
        <w:rPr>
          <w:rFonts w:ascii="Cambria"/>
          <w:i/>
          <w:spacing w:val="18"/>
          <w:w w:val="110"/>
          <w:lang w:val="en-US"/>
        </w:rPr>
        <w:t>PostgreSQL</w:t>
      </w:r>
      <w:r w:rsidRPr="008E4C13">
        <w:rPr>
          <w:rFonts w:ascii="Cambria"/>
          <w:i/>
          <w:spacing w:val="30"/>
          <w:w w:val="110"/>
          <w:lang w:val="en-US"/>
        </w:rPr>
        <w:t xml:space="preserve">  </w:t>
      </w:r>
      <w:r w:rsidRPr="008E4C13">
        <w:rPr>
          <w:rFonts w:ascii="Cambria"/>
          <w:i/>
          <w:spacing w:val="15"/>
          <w:w w:val="110"/>
          <w:lang w:val="en-US"/>
        </w:rPr>
        <w:t>database</w:t>
      </w:r>
    </w:p>
    <w:p w14:paraId="0FB55C0C" w14:textId="77777777" w:rsidR="00854AE3" w:rsidRPr="008E4C13" w:rsidRDefault="006C76DB">
      <w:pPr>
        <w:spacing w:line="311" w:lineRule="exact"/>
        <w:ind w:left="1626"/>
        <w:rPr>
          <w:rFonts w:ascii="Lucida Sans Unicode"/>
          <w:lang w:val="en-US"/>
        </w:rPr>
      </w:pPr>
      <w:r w:rsidRPr="008E4C13">
        <w:rPr>
          <w:rFonts w:ascii="Lucida Sans Unicode"/>
          <w:spacing w:val="13"/>
          <w:w w:val="90"/>
          <w:lang w:val="en-US"/>
        </w:rPr>
        <w:t>conn</w:t>
      </w:r>
      <w:r w:rsidRPr="008E4C13">
        <w:rPr>
          <w:rFonts w:ascii="Lucida Sans Unicode"/>
          <w:spacing w:val="73"/>
          <w:w w:val="150"/>
          <w:lang w:val="en-US"/>
        </w:rPr>
        <w:t xml:space="preserve"> </w:t>
      </w:r>
      <w:r w:rsidRPr="008E4C13">
        <w:rPr>
          <w:rFonts w:ascii="Lucida Sans Unicode"/>
          <w:w w:val="90"/>
          <w:lang w:val="en-US"/>
        </w:rPr>
        <w:t>=</w:t>
      </w:r>
      <w:r w:rsidRPr="008E4C13">
        <w:rPr>
          <w:rFonts w:ascii="Lucida Sans Unicode"/>
          <w:spacing w:val="76"/>
          <w:w w:val="150"/>
          <w:lang w:val="en-US"/>
        </w:rPr>
        <w:t xml:space="preserve"> </w:t>
      </w:r>
      <w:proofErr w:type="spellStart"/>
      <w:r w:rsidRPr="008E4C13">
        <w:rPr>
          <w:rFonts w:ascii="Lucida Sans Unicode"/>
          <w:spacing w:val="17"/>
          <w:w w:val="90"/>
          <w:lang w:val="en-US"/>
        </w:rPr>
        <w:t>psycopg</w:t>
      </w:r>
      <w:proofErr w:type="spellEnd"/>
      <w:r w:rsidRPr="008E4C13">
        <w:rPr>
          <w:rFonts w:ascii="Lucida Sans Unicode"/>
          <w:spacing w:val="-42"/>
          <w:w w:val="90"/>
          <w:lang w:val="en-US"/>
        </w:rPr>
        <w:t xml:space="preserve"> </w:t>
      </w:r>
      <w:proofErr w:type="gramStart"/>
      <w:r w:rsidRPr="008E4C13">
        <w:rPr>
          <w:rFonts w:ascii="Lucida Sans Unicode"/>
          <w:w w:val="90"/>
          <w:lang w:val="en-US"/>
        </w:rPr>
        <w:t>2</w:t>
      </w:r>
      <w:r w:rsidRPr="008E4C13">
        <w:rPr>
          <w:rFonts w:ascii="Lucida Sans Unicode"/>
          <w:spacing w:val="-29"/>
          <w:w w:val="90"/>
          <w:lang w:val="en-US"/>
        </w:rPr>
        <w:t xml:space="preserve"> </w:t>
      </w:r>
      <w:r w:rsidRPr="008E4C13">
        <w:rPr>
          <w:rFonts w:ascii="Lucida Sans Unicode"/>
          <w:w w:val="90"/>
          <w:lang w:val="en-US"/>
        </w:rPr>
        <w:t>.</w:t>
      </w:r>
      <w:proofErr w:type="gramEnd"/>
      <w:r w:rsidRPr="008E4C13">
        <w:rPr>
          <w:rFonts w:ascii="Lucida Sans Unicode"/>
          <w:spacing w:val="-29"/>
          <w:w w:val="90"/>
          <w:lang w:val="en-US"/>
        </w:rPr>
        <w:t xml:space="preserve"> </w:t>
      </w:r>
      <w:r w:rsidRPr="008E4C13">
        <w:rPr>
          <w:rFonts w:ascii="Lucida Sans Unicode"/>
          <w:spacing w:val="16"/>
          <w:w w:val="90"/>
          <w:lang w:val="en-US"/>
        </w:rPr>
        <w:t>connect</w:t>
      </w:r>
      <w:r w:rsidRPr="008E4C13">
        <w:rPr>
          <w:rFonts w:ascii="Lucida Sans Unicode"/>
          <w:spacing w:val="-24"/>
          <w:w w:val="90"/>
          <w:lang w:val="en-US"/>
        </w:rPr>
        <w:t xml:space="preserve"> </w:t>
      </w:r>
      <w:r w:rsidRPr="008E4C13">
        <w:rPr>
          <w:rFonts w:ascii="Lucida Sans Unicode"/>
          <w:spacing w:val="10"/>
          <w:w w:val="90"/>
          <w:lang w:val="en-US"/>
        </w:rPr>
        <w:t>(**</w:t>
      </w:r>
      <w:r w:rsidRPr="008E4C13">
        <w:rPr>
          <w:rFonts w:ascii="Lucida Sans Unicode"/>
          <w:spacing w:val="-24"/>
          <w:w w:val="90"/>
          <w:lang w:val="en-US"/>
        </w:rPr>
        <w:t xml:space="preserve"> </w:t>
      </w:r>
      <w:proofErr w:type="gramStart"/>
      <w:r w:rsidRPr="008E4C13">
        <w:rPr>
          <w:rFonts w:ascii="Lucida Sans Unicode"/>
          <w:spacing w:val="15"/>
          <w:w w:val="90"/>
          <w:lang w:val="en-US"/>
        </w:rPr>
        <w:t>params</w:t>
      </w:r>
      <w:r w:rsidRPr="008E4C13">
        <w:rPr>
          <w:rFonts w:ascii="Lucida Sans Unicode"/>
          <w:spacing w:val="-31"/>
          <w:w w:val="90"/>
          <w:lang w:val="en-US"/>
        </w:rPr>
        <w:t xml:space="preserve"> </w:t>
      </w:r>
      <w:r w:rsidRPr="008E4C13">
        <w:rPr>
          <w:rFonts w:ascii="Lucida Sans Unicode"/>
          <w:spacing w:val="-10"/>
          <w:w w:val="90"/>
          <w:lang w:val="en-US"/>
        </w:rPr>
        <w:t>)</w:t>
      </w:r>
      <w:proofErr w:type="gramEnd"/>
    </w:p>
    <w:p w14:paraId="3B9902D7" w14:textId="77777777" w:rsidR="00854AE3" w:rsidRPr="008E4C13" w:rsidRDefault="006C76DB">
      <w:pPr>
        <w:spacing w:line="231" w:lineRule="exact"/>
        <w:ind w:left="1619"/>
        <w:rPr>
          <w:rFonts w:ascii="Cambria"/>
          <w:i/>
          <w:lang w:val="en-US"/>
        </w:rPr>
      </w:pPr>
      <w:r w:rsidRPr="008E4C13">
        <w:rPr>
          <w:rFonts w:ascii="Cambria"/>
          <w:i/>
          <w:lang w:val="en-US"/>
        </w:rPr>
        <w:t>#</w:t>
      </w:r>
      <w:r w:rsidRPr="008E4C13">
        <w:rPr>
          <w:rFonts w:ascii="Cambria"/>
          <w:i/>
          <w:spacing w:val="35"/>
          <w:lang w:val="en-US"/>
        </w:rPr>
        <w:t xml:space="preserve">  </w:t>
      </w:r>
      <w:proofErr w:type="gramStart"/>
      <w:r w:rsidRPr="008E4C13">
        <w:rPr>
          <w:rFonts w:ascii="Cambria"/>
          <w:i/>
          <w:spacing w:val="15"/>
          <w:lang w:val="en-US"/>
        </w:rPr>
        <w:t>Create</w:t>
      </w:r>
      <w:r w:rsidRPr="008E4C13">
        <w:rPr>
          <w:rFonts w:ascii="Cambria"/>
          <w:i/>
          <w:spacing w:val="35"/>
          <w:lang w:val="en-US"/>
        </w:rPr>
        <w:t xml:space="preserve">  </w:t>
      </w:r>
      <w:r w:rsidRPr="008E4C13">
        <w:rPr>
          <w:rFonts w:ascii="Cambria"/>
          <w:i/>
          <w:lang w:val="en-US"/>
        </w:rPr>
        <w:t>a</w:t>
      </w:r>
      <w:proofErr w:type="gramEnd"/>
      <w:r w:rsidRPr="008E4C13">
        <w:rPr>
          <w:rFonts w:ascii="Cambria"/>
          <w:i/>
          <w:spacing w:val="34"/>
          <w:lang w:val="en-US"/>
        </w:rPr>
        <w:t xml:space="preserve">  </w:t>
      </w:r>
      <w:r w:rsidRPr="008E4C13">
        <w:rPr>
          <w:rFonts w:ascii="Cambria"/>
          <w:i/>
          <w:spacing w:val="10"/>
          <w:lang w:val="en-US"/>
        </w:rPr>
        <w:t>new</w:t>
      </w:r>
      <w:r w:rsidRPr="008E4C13">
        <w:rPr>
          <w:rFonts w:ascii="Cambria"/>
          <w:i/>
          <w:spacing w:val="38"/>
          <w:lang w:val="en-US"/>
        </w:rPr>
        <w:t xml:space="preserve">  </w:t>
      </w:r>
      <w:r w:rsidRPr="008E4C13">
        <w:rPr>
          <w:rFonts w:ascii="Cambria"/>
          <w:i/>
          <w:spacing w:val="13"/>
          <w:lang w:val="en-US"/>
        </w:rPr>
        <w:t>cursor</w:t>
      </w:r>
    </w:p>
    <w:p w14:paraId="780EBAB5" w14:textId="77777777" w:rsidR="00854AE3" w:rsidRPr="008E4C13" w:rsidRDefault="006C76DB">
      <w:pPr>
        <w:spacing w:line="328" w:lineRule="exact"/>
        <w:ind w:left="1625"/>
        <w:rPr>
          <w:rFonts w:ascii="Lucida Sans Unicode"/>
          <w:lang w:val="en-US"/>
        </w:rPr>
      </w:pPr>
      <w:r w:rsidRPr="008E4C13">
        <w:rPr>
          <w:rFonts w:ascii="Lucida Sans Unicode"/>
          <w:spacing w:val="10"/>
          <w:lang w:val="en-US"/>
        </w:rPr>
        <w:t>cur</w:t>
      </w:r>
      <w:r w:rsidRPr="008E4C13">
        <w:rPr>
          <w:rFonts w:ascii="Lucida Sans Unicode"/>
          <w:spacing w:val="39"/>
          <w:lang w:val="en-US"/>
        </w:rPr>
        <w:t xml:space="preserve"> </w:t>
      </w:r>
      <w:r w:rsidRPr="008E4C13">
        <w:rPr>
          <w:rFonts w:ascii="Lucida Sans Unicode"/>
          <w:lang w:val="en-US"/>
        </w:rPr>
        <w:t>=</w:t>
      </w:r>
      <w:r w:rsidRPr="008E4C13">
        <w:rPr>
          <w:rFonts w:ascii="Lucida Sans Unicode"/>
          <w:spacing w:val="59"/>
          <w:lang w:val="en-US"/>
        </w:rPr>
        <w:t xml:space="preserve"> </w:t>
      </w:r>
      <w:proofErr w:type="gramStart"/>
      <w:r w:rsidRPr="008E4C13">
        <w:rPr>
          <w:rFonts w:ascii="Lucida Sans Unicode"/>
          <w:spacing w:val="13"/>
          <w:lang w:val="en-US"/>
        </w:rPr>
        <w:t>conn</w:t>
      </w:r>
      <w:r w:rsidRPr="008E4C13">
        <w:rPr>
          <w:rFonts w:ascii="Lucida Sans Unicode"/>
          <w:spacing w:val="-41"/>
          <w:lang w:val="en-US"/>
        </w:rPr>
        <w:t xml:space="preserve"> </w:t>
      </w:r>
      <w:r w:rsidRPr="008E4C13">
        <w:rPr>
          <w:rFonts w:ascii="Lucida Sans Unicode"/>
          <w:lang w:val="en-US"/>
        </w:rPr>
        <w:t>.</w:t>
      </w:r>
      <w:proofErr w:type="gramEnd"/>
      <w:r w:rsidRPr="008E4C13">
        <w:rPr>
          <w:rFonts w:ascii="Lucida Sans Unicode"/>
          <w:spacing w:val="-40"/>
          <w:lang w:val="en-US"/>
        </w:rPr>
        <w:t xml:space="preserve"> </w:t>
      </w:r>
      <w:r w:rsidRPr="008E4C13">
        <w:rPr>
          <w:rFonts w:ascii="Lucida Sans Unicode"/>
          <w:spacing w:val="15"/>
          <w:lang w:val="en-US"/>
        </w:rPr>
        <w:t>cursor</w:t>
      </w:r>
      <w:r w:rsidRPr="008E4C13">
        <w:rPr>
          <w:rFonts w:ascii="Lucida Sans Unicode"/>
          <w:spacing w:val="-36"/>
          <w:lang w:val="en-US"/>
        </w:rPr>
        <w:t xml:space="preserve"> </w:t>
      </w:r>
      <w:r w:rsidRPr="008E4C13">
        <w:rPr>
          <w:rFonts w:ascii="Lucida Sans Unicode"/>
          <w:spacing w:val="-5"/>
          <w:lang w:val="en-US"/>
        </w:rPr>
        <w:t>()</w:t>
      </w:r>
    </w:p>
    <w:p w14:paraId="681DB254" w14:textId="77777777" w:rsidR="00854AE3" w:rsidRPr="008E4C13" w:rsidRDefault="006C76DB">
      <w:pPr>
        <w:spacing w:before="236" w:line="248" w:lineRule="exact"/>
        <w:ind w:left="1619"/>
        <w:rPr>
          <w:rFonts w:ascii="Cambria"/>
          <w:i/>
          <w:lang w:val="en-US"/>
        </w:rPr>
      </w:pPr>
      <w:r w:rsidRPr="008E4C13">
        <w:rPr>
          <w:rFonts w:ascii="Cambria"/>
          <w:i/>
          <w:w w:val="110"/>
          <w:lang w:val="en-US"/>
        </w:rPr>
        <w:t>#</w:t>
      </w:r>
      <w:r w:rsidRPr="008E4C13">
        <w:rPr>
          <w:rFonts w:ascii="Cambria"/>
          <w:i/>
          <w:spacing w:val="24"/>
          <w:w w:val="120"/>
          <w:lang w:val="en-US"/>
        </w:rPr>
        <w:t xml:space="preserve">  </w:t>
      </w:r>
      <w:proofErr w:type="gramStart"/>
      <w:r w:rsidRPr="008E4C13">
        <w:rPr>
          <w:rFonts w:ascii="Cambria"/>
          <w:i/>
          <w:spacing w:val="17"/>
          <w:w w:val="120"/>
          <w:lang w:val="en-US"/>
        </w:rPr>
        <w:t>Retrieve</w:t>
      </w:r>
      <w:r w:rsidRPr="008E4C13">
        <w:rPr>
          <w:rFonts w:ascii="Cambria"/>
          <w:i/>
          <w:spacing w:val="28"/>
          <w:w w:val="120"/>
          <w:lang w:val="en-US"/>
        </w:rPr>
        <w:t xml:space="preserve">  </w:t>
      </w:r>
      <w:r w:rsidRPr="008E4C13">
        <w:rPr>
          <w:rFonts w:ascii="Cambria"/>
          <w:i/>
          <w:spacing w:val="10"/>
          <w:w w:val="120"/>
          <w:lang w:val="en-US"/>
        </w:rPr>
        <w:t>the</w:t>
      </w:r>
      <w:proofErr w:type="gramEnd"/>
      <w:r w:rsidRPr="008E4C13">
        <w:rPr>
          <w:rFonts w:ascii="Cambria"/>
          <w:i/>
          <w:spacing w:val="27"/>
          <w:w w:val="120"/>
          <w:lang w:val="en-US"/>
        </w:rPr>
        <w:t xml:space="preserve">  </w:t>
      </w:r>
      <w:r w:rsidRPr="008E4C13">
        <w:rPr>
          <w:rFonts w:ascii="Cambria"/>
          <w:i/>
          <w:spacing w:val="13"/>
          <w:w w:val="120"/>
          <w:lang w:val="en-US"/>
        </w:rPr>
        <w:t>last</w:t>
      </w:r>
      <w:r w:rsidRPr="008E4C13">
        <w:rPr>
          <w:rFonts w:ascii="Cambria"/>
          <w:i/>
          <w:spacing w:val="28"/>
          <w:w w:val="120"/>
          <w:lang w:val="en-US"/>
        </w:rPr>
        <w:t xml:space="preserve">  </w:t>
      </w:r>
      <w:r w:rsidRPr="008E4C13">
        <w:rPr>
          <w:rFonts w:ascii="Cambria"/>
          <w:i/>
          <w:spacing w:val="17"/>
          <w:w w:val="120"/>
          <w:lang w:val="en-US"/>
        </w:rPr>
        <w:t>inserted</w:t>
      </w:r>
      <w:r w:rsidRPr="008E4C13">
        <w:rPr>
          <w:rFonts w:ascii="Cambria"/>
          <w:i/>
          <w:spacing w:val="29"/>
          <w:w w:val="120"/>
          <w:lang w:val="en-US"/>
        </w:rPr>
        <w:t xml:space="preserve">  </w:t>
      </w:r>
      <w:proofErr w:type="spellStart"/>
      <w:r w:rsidRPr="008E4C13">
        <w:rPr>
          <w:rFonts w:ascii="Cambria"/>
          <w:i/>
          <w:spacing w:val="14"/>
          <w:w w:val="120"/>
          <w:lang w:val="en-US"/>
        </w:rPr>
        <w:t>tape_id</w:t>
      </w:r>
      <w:proofErr w:type="spellEnd"/>
    </w:p>
    <w:p w14:paraId="564F3507" w14:textId="77777777" w:rsidR="00854AE3" w:rsidRPr="008E4C13" w:rsidRDefault="006C76DB">
      <w:pPr>
        <w:spacing w:line="328" w:lineRule="exact"/>
        <w:ind w:left="1628"/>
        <w:rPr>
          <w:rFonts w:ascii="Lucida Sans Unicode"/>
          <w:lang w:val="en-US"/>
        </w:rPr>
      </w:pPr>
      <w:proofErr w:type="spellStart"/>
      <w:r w:rsidRPr="008E4C13">
        <w:rPr>
          <w:rFonts w:ascii="Lucida Sans Unicode"/>
          <w:spacing w:val="14"/>
          <w:lang w:val="en-US"/>
        </w:rPr>
        <w:t>messung_id</w:t>
      </w:r>
      <w:proofErr w:type="spellEnd"/>
      <w:r w:rsidRPr="008E4C13">
        <w:rPr>
          <w:rFonts w:ascii="Lucida Sans Unicode"/>
          <w:spacing w:val="38"/>
          <w:lang w:val="en-US"/>
        </w:rPr>
        <w:t xml:space="preserve"> </w:t>
      </w:r>
      <w:r w:rsidRPr="008E4C13">
        <w:rPr>
          <w:rFonts w:ascii="Lucida Sans Unicode"/>
          <w:lang w:val="en-US"/>
        </w:rPr>
        <w:t>=</w:t>
      </w:r>
      <w:r w:rsidRPr="008E4C13">
        <w:rPr>
          <w:rFonts w:ascii="Lucida Sans Unicode"/>
          <w:spacing w:val="49"/>
          <w:lang w:val="en-US"/>
        </w:rPr>
        <w:t xml:space="preserve"> </w:t>
      </w:r>
      <w:proofErr w:type="spellStart"/>
      <w:r w:rsidRPr="008E4C13">
        <w:rPr>
          <w:rFonts w:ascii="Lucida Sans Unicode"/>
          <w:spacing w:val="14"/>
          <w:lang w:val="en-US"/>
        </w:rPr>
        <w:t>get_last_Measurment_id</w:t>
      </w:r>
      <w:proofErr w:type="spellEnd"/>
      <w:r w:rsidRPr="008E4C13">
        <w:rPr>
          <w:rFonts w:ascii="Lucida Sans Unicode"/>
          <w:spacing w:val="-37"/>
          <w:lang w:val="en-US"/>
        </w:rPr>
        <w:t xml:space="preserve"> </w:t>
      </w:r>
      <w:proofErr w:type="gramStart"/>
      <w:r w:rsidRPr="008E4C13">
        <w:rPr>
          <w:rFonts w:ascii="Lucida Sans Unicode"/>
          <w:lang w:val="en-US"/>
        </w:rPr>
        <w:t>(</w:t>
      </w:r>
      <w:r w:rsidRPr="008E4C13">
        <w:rPr>
          <w:rFonts w:ascii="Lucida Sans Unicode"/>
          <w:spacing w:val="-42"/>
          <w:lang w:val="en-US"/>
        </w:rPr>
        <w:t xml:space="preserve"> </w:t>
      </w:r>
      <w:r w:rsidRPr="008E4C13">
        <w:rPr>
          <w:rFonts w:ascii="Lucida Sans Unicode"/>
          <w:spacing w:val="7"/>
          <w:lang w:val="en-US"/>
        </w:rPr>
        <w:t>cur</w:t>
      </w:r>
      <w:proofErr w:type="gramEnd"/>
      <w:r w:rsidRPr="008E4C13">
        <w:rPr>
          <w:rFonts w:ascii="Lucida Sans Unicode"/>
          <w:spacing w:val="7"/>
          <w:lang w:val="en-US"/>
        </w:rPr>
        <w:t>)</w:t>
      </w:r>
    </w:p>
    <w:p w14:paraId="37B238B1" w14:textId="77777777" w:rsidR="00854AE3" w:rsidRPr="008E4C13" w:rsidRDefault="00854AE3">
      <w:pPr>
        <w:spacing w:line="328" w:lineRule="exact"/>
        <w:rPr>
          <w:rFonts w:ascii="Lucida Sans Unicode"/>
          <w:lang w:val="en-US"/>
        </w:rPr>
        <w:sectPr w:rsidR="00854AE3" w:rsidRPr="008E4C13">
          <w:pgSz w:w="11910" w:h="16840"/>
          <w:pgMar w:top="1920" w:right="0" w:bottom="2640" w:left="1260" w:header="1033" w:footer="2458" w:gutter="0"/>
          <w:cols w:space="720"/>
        </w:sectPr>
      </w:pPr>
    </w:p>
    <w:p w14:paraId="4B35AE66" w14:textId="77777777" w:rsidR="00854AE3" w:rsidRPr="008E4C13" w:rsidRDefault="006C76DB">
      <w:pPr>
        <w:spacing w:before="98"/>
        <w:ind w:left="1627"/>
        <w:rPr>
          <w:rFonts w:ascii="Lucida Sans Unicode" w:hAnsi="Lucida Sans Unicode"/>
          <w:lang w:val="en-US"/>
        </w:rPr>
      </w:pPr>
      <w:proofErr w:type="gramStart"/>
      <w:r w:rsidRPr="008E4C13">
        <w:rPr>
          <w:rFonts w:ascii="Lucida Sans Unicode" w:hAnsi="Lucida Sans Unicode"/>
          <w:spacing w:val="17"/>
          <w:lang w:val="en-US"/>
        </w:rPr>
        <w:t>print(</w:t>
      </w:r>
      <w:proofErr w:type="gramEnd"/>
      <w:r w:rsidRPr="008E4C13">
        <w:rPr>
          <w:rFonts w:ascii="Lucida Sans Unicode" w:hAnsi="Lucida Sans Unicode"/>
          <w:spacing w:val="17"/>
          <w:lang w:val="en-US"/>
        </w:rPr>
        <w:t>"</w:t>
      </w:r>
      <w:r w:rsidRPr="008E4C13">
        <w:rPr>
          <w:rFonts w:ascii="Lucida Sans Unicode" w:hAnsi="Lucida Sans Unicode"/>
          <w:spacing w:val="-41"/>
          <w:lang w:val="en-US"/>
        </w:rPr>
        <w:t xml:space="preserve"> </w:t>
      </w:r>
      <w:proofErr w:type="spellStart"/>
      <w:r w:rsidRPr="008E4C13">
        <w:rPr>
          <w:rFonts w:ascii="Lucida Sans Unicode" w:hAnsi="Lucida Sans Unicode"/>
          <w:spacing w:val="17"/>
          <w:lang w:val="en-US"/>
        </w:rPr>
        <w:t>Next␣Measurment_id</w:t>
      </w:r>
      <w:proofErr w:type="spellEnd"/>
      <w:r w:rsidRPr="008E4C13">
        <w:rPr>
          <w:rFonts w:ascii="Lucida Sans Unicode" w:hAnsi="Lucida Sans Unicode"/>
          <w:spacing w:val="-38"/>
          <w:lang w:val="en-US"/>
        </w:rPr>
        <w:t xml:space="preserve"> </w:t>
      </w:r>
      <w:r w:rsidRPr="008E4C13">
        <w:rPr>
          <w:rFonts w:ascii="Lucida Sans Unicode" w:hAnsi="Lucida Sans Unicode"/>
          <w:spacing w:val="16"/>
          <w:lang w:val="en-US"/>
        </w:rPr>
        <w:t>:",</w:t>
      </w:r>
      <w:r w:rsidRPr="008E4C13">
        <w:rPr>
          <w:rFonts w:ascii="Lucida Sans Unicode" w:hAnsi="Lucida Sans Unicode"/>
          <w:spacing w:val="49"/>
          <w:lang w:val="en-US"/>
        </w:rPr>
        <w:t xml:space="preserve"> </w:t>
      </w:r>
      <w:proofErr w:type="spellStart"/>
      <w:r w:rsidRPr="008E4C13">
        <w:rPr>
          <w:rFonts w:ascii="Lucida Sans Unicode" w:hAnsi="Lucida Sans Unicode"/>
          <w:spacing w:val="17"/>
          <w:lang w:val="en-US"/>
        </w:rPr>
        <w:t>Measurment_id</w:t>
      </w:r>
      <w:proofErr w:type="spellEnd"/>
      <w:r w:rsidRPr="008E4C13">
        <w:rPr>
          <w:rFonts w:ascii="Lucida Sans Unicode" w:hAnsi="Lucida Sans Unicode"/>
          <w:spacing w:val="-38"/>
          <w:lang w:val="en-US"/>
        </w:rPr>
        <w:t xml:space="preserve"> </w:t>
      </w:r>
      <w:r w:rsidRPr="008E4C13">
        <w:rPr>
          <w:rFonts w:ascii="Lucida Sans Unicode" w:hAnsi="Lucida Sans Unicode"/>
          <w:spacing w:val="-10"/>
          <w:lang w:val="en-US"/>
        </w:rPr>
        <w:t>)</w:t>
      </w:r>
    </w:p>
    <w:p w14:paraId="65705F8F" w14:textId="77777777" w:rsidR="00854AE3" w:rsidRPr="008E4C13" w:rsidRDefault="006C76DB">
      <w:pPr>
        <w:spacing w:before="204" w:line="321" w:lineRule="exact"/>
        <w:ind w:left="1629"/>
        <w:rPr>
          <w:rFonts w:ascii="Lucida Sans Unicode"/>
          <w:lang w:val="en-US"/>
        </w:rPr>
      </w:pPr>
      <w:proofErr w:type="spellStart"/>
      <w:r w:rsidRPr="008E4C13">
        <w:rPr>
          <w:rFonts w:ascii="Lucida Sans Unicode"/>
          <w:spacing w:val="19"/>
          <w:w w:val="90"/>
          <w:lang w:val="en-US"/>
        </w:rPr>
        <w:t>avg_mean_radius</w:t>
      </w:r>
      <w:proofErr w:type="spellEnd"/>
      <w:r w:rsidRPr="008E4C13">
        <w:rPr>
          <w:rFonts w:ascii="Lucida Sans Unicode"/>
          <w:spacing w:val="55"/>
          <w:w w:val="150"/>
          <w:lang w:val="en-US"/>
        </w:rPr>
        <w:t xml:space="preserve"> </w:t>
      </w:r>
      <w:r w:rsidRPr="008E4C13">
        <w:rPr>
          <w:rFonts w:ascii="Lucida Sans Unicode"/>
          <w:w w:val="90"/>
          <w:lang w:val="en-US"/>
        </w:rPr>
        <w:t>=</w:t>
      </w:r>
      <w:r w:rsidRPr="008E4C13">
        <w:rPr>
          <w:rFonts w:ascii="Lucida Sans Unicode"/>
          <w:spacing w:val="47"/>
          <w:w w:val="150"/>
          <w:lang w:val="en-US"/>
        </w:rPr>
        <w:t xml:space="preserve"> </w:t>
      </w:r>
      <w:r w:rsidRPr="008E4C13">
        <w:rPr>
          <w:rFonts w:ascii="Lucida Sans Unicode"/>
          <w:spacing w:val="-10"/>
          <w:w w:val="90"/>
          <w:lang w:val="en-US"/>
        </w:rPr>
        <w:t>0</w:t>
      </w:r>
    </w:p>
    <w:p w14:paraId="230EEF5B" w14:textId="77777777" w:rsidR="00854AE3" w:rsidRPr="008E4C13" w:rsidRDefault="006C76DB">
      <w:pPr>
        <w:spacing w:line="231" w:lineRule="exact"/>
        <w:ind w:left="1619"/>
        <w:rPr>
          <w:rFonts w:ascii="Cambria"/>
          <w:i/>
          <w:lang w:val="en-US"/>
        </w:rPr>
      </w:pPr>
      <w:r w:rsidRPr="008E4C13">
        <w:rPr>
          <w:rFonts w:ascii="Cambria"/>
          <w:i/>
          <w:w w:val="105"/>
          <w:lang w:val="en-US"/>
        </w:rPr>
        <w:t>#</w:t>
      </w:r>
      <w:r w:rsidRPr="008E4C13">
        <w:rPr>
          <w:rFonts w:ascii="Cambria"/>
          <w:i/>
          <w:spacing w:val="37"/>
          <w:w w:val="105"/>
          <w:lang w:val="en-US"/>
        </w:rPr>
        <w:t xml:space="preserve">  </w:t>
      </w:r>
      <w:proofErr w:type="gramStart"/>
      <w:r w:rsidRPr="008E4C13">
        <w:rPr>
          <w:rFonts w:ascii="Cambria"/>
          <w:i/>
          <w:spacing w:val="16"/>
          <w:w w:val="105"/>
          <w:lang w:val="en-US"/>
        </w:rPr>
        <w:t>Process</w:t>
      </w:r>
      <w:r w:rsidRPr="008E4C13">
        <w:rPr>
          <w:rFonts w:ascii="Cambria"/>
          <w:i/>
          <w:spacing w:val="42"/>
          <w:w w:val="105"/>
          <w:lang w:val="en-US"/>
        </w:rPr>
        <w:t xml:space="preserve">  </w:t>
      </w:r>
      <w:r w:rsidRPr="008E4C13">
        <w:rPr>
          <w:rFonts w:ascii="Cambria"/>
          <w:i/>
          <w:spacing w:val="13"/>
          <w:w w:val="105"/>
          <w:lang w:val="en-US"/>
        </w:rPr>
        <w:t>each</w:t>
      </w:r>
      <w:proofErr w:type="gramEnd"/>
      <w:r w:rsidRPr="008E4C13">
        <w:rPr>
          <w:rFonts w:ascii="Cambria"/>
          <w:i/>
          <w:spacing w:val="41"/>
          <w:w w:val="105"/>
          <w:lang w:val="en-US"/>
        </w:rPr>
        <w:t xml:space="preserve">  </w:t>
      </w:r>
      <w:r w:rsidRPr="008E4C13">
        <w:rPr>
          <w:rFonts w:ascii="Cambria"/>
          <w:i/>
          <w:spacing w:val="12"/>
          <w:w w:val="105"/>
          <w:lang w:val="en-US"/>
        </w:rPr>
        <w:t>image</w:t>
      </w:r>
    </w:p>
    <w:p w14:paraId="0F0139F2" w14:textId="77777777" w:rsidR="00854AE3" w:rsidRPr="008E4C13" w:rsidRDefault="006C76DB">
      <w:pPr>
        <w:spacing w:line="311" w:lineRule="exact"/>
        <w:ind w:left="1625"/>
        <w:rPr>
          <w:rFonts w:ascii="Lucida Sans Unicode"/>
          <w:lang w:val="en-US"/>
        </w:rPr>
      </w:pPr>
      <w:r w:rsidRPr="008E4C13">
        <w:rPr>
          <w:rFonts w:ascii="Lucida Sans Unicode"/>
          <w:spacing w:val="10"/>
          <w:lang w:val="en-US"/>
        </w:rPr>
        <w:t>for</w:t>
      </w:r>
      <w:r w:rsidRPr="008E4C13">
        <w:rPr>
          <w:rFonts w:ascii="Lucida Sans Unicode"/>
          <w:spacing w:val="37"/>
          <w:lang w:val="en-US"/>
        </w:rPr>
        <w:t xml:space="preserve"> </w:t>
      </w:r>
      <w:proofErr w:type="spellStart"/>
      <w:proofErr w:type="gramStart"/>
      <w:r w:rsidRPr="008E4C13">
        <w:rPr>
          <w:rFonts w:ascii="Lucida Sans Unicode"/>
          <w:lang w:val="en-US"/>
        </w:rPr>
        <w:t>idx</w:t>
      </w:r>
      <w:proofErr w:type="spellEnd"/>
      <w:r w:rsidRPr="008E4C13">
        <w:rPr>
          <w:rFonts w:ascii="Lucida Sans Unicode"/>
          <w:spacing w:val="-32"/>
          <w:lang w:val="en-US"/>
        </w:rPr>
        <w:t xml:space="preserve"> </w:t>
      </w:r>
      <w:r w:rsidRPr="008E4C13">
        <w:rPr>
          <w:rFonts w:ascii="Lucida Sans Unicode"/>
          <w:lang w:val="en-US"/>
        </w:rPr>
        <w:t>,</w:t>
      </w:r>
      <w:proofErr w:type="gramEnd"/>
      <w:r w:rsidRPr="008E4C13">
        <w:rPr>
          <w:rFonts w:ascii="Lucida Sans Unicode"/>
          <w:spacing w:val="38"/>
          <w:lang w:val="en-US"/>
        </w:rPr>
        <w:t xml:space="preserve"> </w:t>
      </w:r>
      <w:proofErr w:type="spellStart"/>
      <w:r w:rsidRPr="008E4C13">
        <w:rPr>
          <w:rFonts w:ascii="Lucida Sans Unicode"/>
          <w:spacing w:val="12"/>
          <w:lang w:val="en-US"/>
        </w:rPr>
        <w:t>image_name</w:t>
      </w:r>
      <w:proofErr w:type="spellEnd"/>
      <w:r w:rsidRPr="008E4C13">
        <w:rPr>
          <w:rFonts w:ascii="Lucida Sans Unicode"/>
          <w:spacing w:val="41"/>
          <w:lang w:val="en-US"/>
        </w:rPr>
        <w:t xml:space="preserve"> </w:t>
      </w:r>
      <w:r w:rsidRPr="008E4C13">
        <w:rPr>
          <w:rFonts w:ascii="Lucida Sans Unicode"/>
          <w:lang w:val="en-US"/>
        </w:rPr>
        <w:t>in</w:t>
      </w:r>
      <w:r w:rsidRPr="008E4C13">
        <w:rPr>
          <w:rFonts w:ascii="Lucida Sans Unicode"/>
          <w:spacing w:val="54"/>
          <w:lang w:val="en-US"/>
        </w:rPr>
        <w:t xml:space="preserve"> </w:t>
      </w:r>
      <w:r w:rsidRPr="008E4C13">
        <w:rPr>
          <w:rFonts w:ascii="Lucida Sans Unicode"/>
          <w:spacing w:val="12"/>
          <w:lang w:val="en-US"/>
        </w:rPr>
        <w:t>enumerate</w:t>
      </w:r>
      <w:r w:rsidRPr="008E4C13">
        <w:rPr>
          <w:rFonts w:ascii="Lucida Sans Unicode"/>
          <w:spacing w:val="-39"/>
          <w:lang w:val="en-US"/>
        </w:rPr>
        <w:t xml:space="preserve"> </w:t>
      </w:r>
      <w:r w:rsidRPr="008E4C13">
        <w:rPr>
          <w:rFonts w:ascii="Lucida Sans Unicode"/>
          <w:lang w:val="en-US"/>
        </w:rPr>
        <w:t>(</w:t>
      </w:r>
      <w:r w:rsidRPr="008E4C13">
        <w:rPr>
          <w:rFonts w:ascii="Lucida Sans Unicode"/>
          <w:spacing w:val="-38"/>
          <w:lang w:val="en-US"/>
        </w:rPr>
        <w:t xml:space="preserve"> </w:t>
      </w:r>
      <w:proofErr w:type="spellStart"/>
      <w:r w:rsidRPr="008E4C13">
        <w:rPr>
          <w:rFonts w:ascii="Lucida Sans Unicode"/>
          <w:spacing w:val="12"/>
          <w:lang w:val="en-US"/>
        </w:rPr>
        <w:t>image_names</w:t>
      </w:r>
      <w:proofErr w:type="spellEnd"/>
      <w:r w:rsidRPr="008E4C13">
        <w:rPr>
          <w:rFonts w:ascii="Lucida Sans Unicode"/>
          <w:spacing w:val="-34"/>
          <w:lang w:val="en-US"/>
        </w:rPr>
        <w:t xml:space="preserve"> </w:t>
      </w:r>
      <w:r w:rsidRPr="008E4C13">
        <w:rPr>
          <w:rFonts w:ascii="Lucida Sans Unicode"/>
          <w:spacing w:val="-5"/>
          <w:lang w:val="en-US"/>
        </w:rPr>
        <w:t>):</w:t>
      </w:r>
    </w:p>
    <w:p w14:paraId="3D18C21F" w14:textId="77777777" w:rsidR="00854AE3" w:rsidRPr="008E4C13" w:rsidRDefault="006C76DB">
      <w:pPr>
        <w:spacing w:line="231" w:lineRule="exact"/>
        <w:ind w:left="2160"/>
        <w:rPr>
          <w:rFonts w:ascii="Cambria"/>
          <w:i/>
          <w:lang w:val="en-US"/>
        </w:rPr>
      </w:pPr>
      <w:r w:rsidRPr="008E4C13">
        <w:rPr>
          <w:rFonts w:ascii="Cambria"/>
          <w:i/>
          <w:w w:val="110"/>
          <w:lang w:val="en-US"/>
        </w:rPr>
        <w:t>#</w:t>
      </w:r>
      <w:r w:rsidRPr="008E4C13">
        <w:rPr>
          <w:rFonts w:ascii="Cambria"/>
          <w:i/>
          <w:spacing w:val="30"/>
          <w:w w:val="110"/>
          <w:lang w:val="en-US"/>
        </w:rPr>
        <w:t xml:space="preserve">  </w:t>
      </w:r>
      <w:proofErr w:type="gramStart"/>
      <w:r w:rsidRPr="008E4C13">
        <w:rPr>
          <w:rFonts w:ascii="Cambria"/>
          <w:i/>
          <w:spacing w:val="16"/>
          <w:w w:val="110"/>
          <w:lang w:val="en-US"/>
        </w:rPr>
        <w:t>Process</w:t>
      </w:r>
      <w:r w:rsidRPr="008E4C13">
        <w:rPr>
          <w:rFonts w:ascii="Cambria"/>
          <w:i/>
          <w:spacing w:val="35"/>
          <w:w w:val="110"/>
          <w:lang w:val="en-US"/>
        </w:rPr>
        <w:t xml:space="preserve">  </w:t>
      </w:r>
      <w:r w:rsidRPr="008E4C13">
        <w:rPr>
          <w:rFonts w:ascii="Cambria"/>
          <w:i/>
          <w:spacing w:val="10"/>
          <w:w w:val="110"/>
          <w:lang w:val="en-US"/>
        </w:rPr>
        <w:t>the</w:t>
      </w:r>
      <w:proofErr w:type="gramEnd"/>
      <w:r w:rsidRPr="008E4C13">
        <w:rPr>
          <w:rFonts w:ascii="Cambria"/>
          <w:i/>
          <w:spacing w:val="34"/>
          <w:w w:val="110"/>
          <w:lang w:val="en-US"/>
        </w:rPr>
        <w:t xml:space="preserve">  </w:t>
      </w:r>
      <w:r w:rsidRPr="008E4C13">
        <w:rPr>
          <w:rFonts w:ascii="Cambria"/>
          <w:i/>
          <w:spacing w:val="12"/>
          <w:w w:val="110"/>
          <w:lang w:val="en-US"/>
        </w:rPr>
        <w:t>image</w:t>
      </w:r>
    </w:p>
    <w:p w14:paraId="79DBE47E" w14:textId="77777777" w:rsidR="00854AE3" w:rsidRPr="008E4C13" w:rsidRDefault="006C76DB">
      <w:pPr>
        <w:spacing w:before="38" w:line="192" w:lineRule="auto"/>
        <w:ind w:left="1629" w:firstLine="541"/>
        <w:rPr>
          <w:rFonts w:ascii="Lucida Sans Unicode"/>
          <w:lang w:val="en-US"/>
        </w:rPr>
      </w:pPr>
      <w:proofErr w:type="spellStart"/>
      <w:r w:rsidRPr="008E4C13">
        <w:rPr>
          <w:rFonts w:ascii="Lucida Sans Unicode"/>
          <w:spacing w:val="19"/>
          <w:w w:val="90"/>
          <w:lang w:val="en-US"/>
        </w:rPr>
        <w:t>avg_mean_radius</w:t>
      </w:r>
      <w:proofErr w:type="spellEnd"/>
      <w:r w:rsidRPr="008E4C13">
        <w:rPr>
          <w:rFonts w:ascii="Lucida Sans Unicode"/>
          <w:spacing w:val="80"/>
          <w:lang w:val="en-US"/>
        </w:rPr>
        <w:t xml:space="preserve"> </w:t>
      </w:r>
      <w:r w:rsidRPr="008E4C13">
        <w:rPr>
          <w:rFonts w:ascii="Lucida Sans Unicode"/>
          <w:w w:val="90"/>
          <w:lang w:val="en-US"/>
        </w:rPr>
        <w:t>+=</w:t>
      </w:r>
      <w:r w:rsidRPr="008E4C13">
        <w:rPr>
          <w:rFonts w:ascii="Lucida Sans Unicode"/>
          <w:spacing w:val="80"/>
          <w:lang w:val="en-US"/>
        </w:rPr>
        <w:t xml:space="preserve"> </w:t>
      </w:r>
      <w:proofErr w:type="spellStart"/>
      <w:r w:rsidRPr="008E4C13">
        <w:rPr>
          <w:rFonts w:ascii="Lucida Sans Unicode"/>
          <w:spacing w:val="17"/>
          <w:w w:val="90"/>
          <w:lang w:val="en-US"/>
        </w:rPr>
        <w:t>do_image</w:t>
      </w:r>
      <w:proofErr w:type="spellEnd"/>
      <w:r w:rsidRPr="008E4C13">
        <w:rPr>
          <w:rFonts w:ascii="Lucida Sans Unicode"/>
          <w:spacing w:val="-33"/>
          <w:w w:val="90"/>
          <w:lang w:val="en-US"/>
        </w:rPr>
        <w:t xml:space="preserve"> </w:t>
      </w:r>
      <w:proofErr w:type="gramStart"/>
      <w:r w:rsidRPr="008E4C13">
        <w:rPr>
          <w:rFonts w:ascii="Lucida Sans Unicode"/>
          <w:w w:val="90"/>
          <w:lang w:val="en-US"/>
        </w:rPr>
        <w:t>(</w:t>
      </w:r>
      <w:r w:rsidRPr="008E4C13">
        <w:rPr>
          <w:rFonts w:ascii="Lucida Sans Unicode"/>
          <w:spacing w:val="-33"/>
          <w:w w:val="90"/>
          <w:lang w:val="en-US"/>
        </w:rPr>
        <w:t xml:space="preserve"> </w:t>
      </w:r>
      <w:proofErr w:type="spellStart"/>
      <w:r w:rsidRPr="008E4C13">
        <w:rPr>
          <w:rFonts w:ascii="Lucida Sans Unicode"/>
          <w:spacing w:val="16"/>
          <w:w w:val="90"/>
          <w:lang w:val="en-US"/>
        </w:rPr>
        <w:t>image</w:t>
      </w:r>
      <w:proofErr w:type="gramEnd"/>
      <w:r w:rsidRPr="008E4C13">
        <w:rPr>
          <w:rFonts w:ascii="Lucida Sans Unicode"/>
          <w:spacing w:val="16"/>
          <w:w w:val="90"/>
          <w:lang w:val="en-US"/>
        </w:rPr>
        <w:t>_name</w:t>
      </w:r>
      <w:proofErr w:type="spellEnd"/>
      <w:r w:rsidRPr="008E4C13">
        <w:rPr>
          <w:rFonts w:ascii="Lucida Sans Unicode"/>
          <w:spacing w:val="-14"/>
          <w:w w:val="90"/>
          <w:lang w:val="en-US"/>
        </w:rPr>
        <w:t xml:space="preserve"> </w:t>
      </w:r>
      <w:r w:rsidRPr="008E4C13">
        <w:rPr>
          <w:rFonts w:ascii="Lucida Sans Unicode"/>
          <w:w w:val="90"/>
          <w:lang w:val="en-US"/>
        </w:rPr>
        <w:t>,</w:t>
      </w:r>
      <w:r w:rsidRPr="008E4C13">
        <w:rPr>
          <w:rFonts w:ascii="Lucida Sans Unicode"/>
          <w:spacing w:val="80"/>
          <w:lang w:val="en-US"/>
        </w:rPr>
        <w:t xml:space="preserve"> </w:t>
      </w:r>
      <w:proofErr w:type="spellStart"/>
      <w:r w:rsidRPr="008E4C13">
        <w:rPr>
          <w:rFonts w:ascii="Lucida Sans Unicode"/>
          <w:spacing w:val="18"/>
          <w:w w:val="90"/>
          <w:lang w:val="en-US"/>
        </w:rPr>
        <w:t>messung_id</w:t>
      </w:r>
      <w:proofErr w:type="spellEnd"/>
      <w:r w:rsidRPr="008E4C13">
        <w:rPr>
          <w:rFonts w:ascii="Lucida Sans Unicode"/>
          <w:spacing w:val="-32"/>
          <w:w w:val="90"/>
          <w:lang w:val="en-US"/>
        </w:rPr>
        <w:t xml:space="preserve"> </w:t>
      </w:r>
      <w:r w:rsidRPr="008E4C13">
        <w:rPr>
          <w:rFonts w:ascii="Lucida Sans Unicode"/>
          <w:w w:val="90"/>
          <w:lang w:val="en-US"/>
        </w:rPr>
        <w:t xml:space="preserve">) </w:t>
      </w:r>
      <w:proofErr w:type="spellStart"/>
      <w:r w:rsidRPr="008E4C13">
        <w:rPr>
          <w:rFonts w:ascii="Lucida Sans Unicode"/>
          <w:spacing w:val="19"/>
          <w:lang w:val="en-US"/>
        </w:rPr>
        <w:t>avg_mean_radius</w:t>
      </w:r>
      <w:proofErr w:type="spellEnd"/>
      <w:r w:rsidRPr="008E4C13">
        <w:rPr>
          <w:rFonts w:ascii="Lucida Sans Unicode"/>
          <w:spacing w:val="40"/>
          <w:lang w:val="en-US"/>
        </w:rPr>
        <w:t xml:space="preserve"> </w:t>
      </w:r>
      <w:r w:rsidRPr="008E4C13">
        <w:rPr>
          <w:rFonts w:ascii="Lucida Sans Unicode"/>
          <w:lang w:val="en-US"/>
        </w:rPr>
        <w:t>=</w:t>
      </w:r>
      <w:r w:rsidRPr="008E4C13">
        <w:rPr>
          <w:rFonts w:ascii="Lucida Sans Unicode"/>
          <w:spacing w:val="40"/>
          <w:lang w:val="en-US"/>
        </w:rPr>
        <w:t xml:space="preserve"> </w:t>
      </w:r>
      <w:proofErr w:type="spellStart"/>
      <w:r w:rsidRPr="008E4C13">
        <w:rPr>
          <w:rFonts w:ascii="Lucida Sans Unicode"/>
          <w:spacing w:val="19"/>
          <w:lang w:val="en-US"/>
        </w:rPr>
        <w:t>avg_mean_radius</w:t>
      </w:r>
      <w:proofErr w:type="spellEnd"/>
      <w:r w:rsidRPr="008E4C13">
        <w:rPr>
          <w:rFonts w:ascii="Lucida Sans Unicode"/>
          <w:spacing w:val="40"/>
          <w:lang w:val="en-US"/>
        </w:rPr>
        <w:t xml:space="preserve"> </w:t>
      </w:r>
      <w:r w:rsidRPr="008E4C13">
        <w:rPr>
          <w:rFonts w:ascii="Lucida Sans Unicode"/>
          <w:lang w:val="en-US"/>
        </w:rPr>
        <w:t>/</w:t>
      </w:r>
      <w:r w:rsidRPr="008E4C13">
        <w:rPr>
          <w:rFonts w:ascii="Lucida Sans Unicode"/>
          <w:spacing w:val="36"/>
          <w:lang w:val="en-US"/>
        </w:rPr>
        <w:t xml:space="preserve"> </w:t>
      </w:r>
      <w:r w:rsidRPr="008E4C13">
        <w:rPr>
          <w:rFonts w:ascii="Lucida Sans Unicode"/>
          <w:lang w:val="en-US"/>
        </w:rPr>
        <w:t>3</w:t>
      </w:r>
    </w:p>
    <w:p w14:paraId="03D9AFB0" w14:textId="77777777" w:rsidR="00854AE3" w:rsidRPr="008E4C13" w:rsidRDefault="006C76DB">
      <w:pPr>
        <w:spacing w:before="256" w:line="248" w:lineRule="exact"/>
        <w:ind w:left="1619"/>
        <w:rPr>
          <w:rFonts w:ascii="Cambria"/>
          <w:i/>
          <w:lang w:val="en-US"/>
        </w:rPr>
      </w:pPr>
      <w:r w:rsidRPr="008E4C13">
        <w:rPr>
          <w:rFonts w:ascii="Cambria"/>
          <w:i/>
          <w:w w:val="110"/>
          <w:lang w:val="en-US"/>
        </w:rPr>
        <w:t>#</w:t>
      </w:r>
      <w:r w:rsidRPr="008E4C13">
        <w:rPr>
          <w:rFonts w:ascii="Cambria"/>
          <w:i/>
          <w:spacing w:val="68"/>
          <w:w w:val="110"/>
          <w:lang w:val="en-US"/>
        </w:rPr>
        <w:t xml:space="preserve"> </w:t>
      </w:r>
      <w:r w:rsidRPr="008E4C13">
        <w:rPr>
          <w:rFonts w:ascii="Cambria"/>
          <w:i/>
          <w:spacing w:val="15"/>
          <w:w w:val="110"/>
          <w:lang w:val="en-US"/>
        </w:rPr>
        <w:t>Commit</w:t>
      </w:r>
      <w:r w:rsidRPr="008E4C13">
        <w:rPr>
          <w:rFonts w:ascii="Cambria"/>
          <w:i/>
          <w:spacing w:val="74"/>
          <w:w w:val="110"/>
          <w:lang w:val="en-US"/>
        </w:rPr>
        <w:t xml:space="preserve"> </w:t>
      </w:r>
      <w:r w:rsidRPr="008E4C13">
        <w:rPr>
          <w:rFonts w:ascii="Cambria"/>
          <w:i/>
          <w:spacing w:val="10"/>
          <w:w w:val="110"/>
          <w:lang w:val="en-US"/>
        </w:rPr>
        <w:t>the</w:t>
      </w:r>
      <w:r w:rsidRPr="008E4C13">
        <w:rPr>
          <w:rFonts w:ascii="Cambria"/>
          <w:i/>
          <w:spacing w:val="74"/>
          <w:w w:val="110"/>
          <w:lang w:val="en-US"/>
        </w:rPr>
        <w:t xml:space="preserve"> </w:t>
      </w:r>
      <w:r w:rsidRPr="008E4C13">
        <w:rPr>
          <w:rFonts w:ascii="Cambria"/>
          <w:i/>
          <w:spacing w:val="16"/>
          <w:w w:val="110"/>
          <w:lang w:val="en-US"/>
        </w:rPr>
        <w:t>transaction</w:t>
      </w:r>
    </w:p>
    <w:p w14:paraId="5135946E" w14:textId="77777777" w:rsidR="00854AE3" w:rsidRPr="008E4C13" w:rsidRDefault="006C76DB">
      <w:pPr>
        <w:spacing w:line="328" w:lineRule="exact"/>
        <w:ind w:left="1626"/>
        <w:rPr>
          <w:rFonts w:ascii="Lucida Sans Unicode"/>
          <w:lang w:val="en-US"/>
        </w:rPr>
      </w:pPr>
      <w:proofErr w:type="gramStart"/>
      <w:r w:rsidRPr="008E4C13">
        <w:rPr>
          <w:rFonts w:ascii="Lucida Sans Unicode"/>
          <w:spacing w:val="13"/>
          <w:w w:val="85"/>
          <w:lang w:val="en-US"/>
        </w:rPr>
        <w:t>conn</w:t>
      </w:r>
      <w:r w:rsidRPr="008E4C13">
        <w:rPr>
          <w:rFonts w:ascii="Lucida Sans Unicode"/>
          <w:spacing w:val="-14"/>
          <w:w w:val="85"/>
          <w:lang w:val="en-US"/>
        </w:rPr>
        <w:t xml:space="preserve"> </w:t>
      </w:r>
      <w:r w:rsidRPr="008E4C13">
        <w:rPr>
          <w:rFonts w:ascii="Lucida Sans Unicode"/>
          <w:w w:val="85"/>
          <w:lang w:val="en-US"/>
        </w:rPr>
        <w:t>.</w:t>
      </w:r>
      <w:proofErr w:type="gramEnd"/>
      <w:r w:rsidRPr="008E4C13">
        <w:rPr>
          <w:rFonts w:ascii="Lucida Sans Unicode"/>
          <w:spacing w:val="-13"/>
          <w:w w:val="85"/>
          <w:lang w:val="en-US"/>
        </w:rPr>
        <w:t xml:space="preserve"> </w:t>
      </w:r>
      <w:r w:rsidRPr="008E4C13">
        <w:rPr>
          <w:rFonts w:ascii="Lucida Sans Unicode"/>
          <w:spacing w:val="15"/>
          <w:w w:val="85"/>
          <w:lang w:val="en-US"/>
        </w:rPr>
        <w:t>commit</w:t>
      </w:r>
      <w:r w:rsidRPr="008E4C13">
        <w:rPr>
          <w:rFonts w:ascii="Lucida Sans Unicode"/>
          <w:spacing w:val="-5"/>
          <w:w w:val="85"/>
          <w:lang w:val="en-US"/>
        </w:rPr>
        <w:t xml:space="preserve"> ()</w:t>
      </w:r>
    </w:p>
    <w:p w14:paraId="0F8C2139" w14:textId="77777777" w:rsidR="00854AE3" w:rsidRPr="008E4C13" w:rsidRDefault="006C76DB">
      <w:pPr>
        <w:spacing w:before="252" w:line="192" w:lineRule="auto"/>
        <w:ind w:left="1627" w:right="2387" w:hanging="541"/>
        <w:rPr>
          <w:rFonts w:ascii="Lucida Sans Unicode"/>
          <w:lang w:val="en-US"/>
        </w:rPr>
      </w:pPr>
      <w:r w:rsidRPr="008E4C13">
        <w:rPr>
          <w:rFonts w:ascii="Lucida Sans Unicode"/>
          <w:spacing w:val="15"/>
          <w:lang w:val="en-US"/>
        </w:rPr>
        <w:t>except</w:t>
      </w:r>
      <w:r w:rsidRPr="008E4C13">
        <w:rPr>
          <w:rFonts w:ascii="Lucida Sans Unicode"/>
          <w:spacing w:val="80"/>
          <w:lang w:val="en-US"/>
        </w:rPr>
        <w:t xml:space="preserve"> </w:t>
      </w:r>
      <w:proofErr w:type="gramStart"/>
      <w:r w:rsidRPr="008E4C13">
        <w:rPr>
          <w:rFonts w:ascii="Lucida Sans Unicode"/>
          <w:lang w:val="en-US"/>
        </w:rPr>
        <w:t>(</w:t>
      </w:r>
      <w:r w:rsidRPr="008E4C13">
        <w:rPr>
          <w:rFonts w:ascii="Lucida Sans Unicode"/>
          <w:spacing w:val="-40"/>
          <w:lang w:val="en-US"/>
        </w:rPr>
        <w:t xml:space="preserve"> </w:t>
      </w:r>
      <w:r w:rsidRPr="008E4C13">
        <w:rPr>
          <w:rFonts w:ascii="Lucida Sans Unicode"/>
          <w:spacing w:val="16"/>
          <w:lang w:val="en-US"/>
        </w:rPr>
        <w:t>Exception</w:t>
      </w:r>
      <w:proofErr w:type="gramEnd"/>
      <w:r w:rsidRPr="008E4C13">
        <w:rPr>
          <w:rFonts w:ascii="Lucida Sans Unicode"/>
          <w:spacing w:val="-21"/>
          <w:lang w:val="en-US"/>
        </w:rPr>
        <w:t xml:space="preserve"> </w:t>
      </w:r>
      <w:r w:rsidRPr="008E4C13">
        <w:rPr>
          <w:rFonts w:ascii="Lucida Sans Unicode"/>
          <w:lang w:val="en-US"/>
        </w:rPr>
        <w:t>,</w:t>
      </w:r>
      <w:r w:rsidRPr="008E4C13">
        <w:rPr>
          <w:rFonts w:ascii="Lucida Sans Unicode"/>
          <w:spacing w:val="80"/>
          <w:lang w:val="en-US"/>
        </w:rPr>
        <w:t xml:space="preserve"> </w:t>
      </w:r>
      <w:proofErr w:type="spellStart"/>
      <w:r w:rsidRPr="008E4C13">
        <w:rPr>
          <w:rFonts w:ascii="Lucida Sans Unicode"/>
          <w:spacing w:val="17"/>
          <w:lang w:val="en-US"/>
        </w:rPr>
        <w:t>psycopg</w:t>
      </w:r>
      <w:proofErr w:type="spellEnd"/>
      <w:r w:rsidRPr="008E4C13">
        <w:rPr>
          <w:rFonts w:ascii="Lucida Sans Unicode"/>
          <w:spacing w:val="-50"/>
          <w:lang w:val="en-US"/>
        </w:rPr>
        <w:t xml:space="preserve"> </w:t>
      </w:r>
      <w:r w:rsidRPr="008E4C13">
        <w:rPr>
          <w:rFonts w:ascii="Lucida Sans Unicode"/>
          <w:lang w:val="en-US"/>
        </w:rPr>
        <w:t>2</w:t>
      </w:r>
      <w:r w:rsidRPr="008E4C13">
        <w:rPr>
          <w:rFonts w:ascii="Lucida Sans Unicode"/>
          <w:spacing w:val="-39"/>
          <w:lang w:val="en-US"/>
        </w:rPr>
        <w:t xml:space="preserve"> </w:t>
      </w:r>
      <w:r w:rsidRPr="008E4C13">
        <w:rPr>
          <w:rFonts w:ascii="Lucida Sans Unicode"/>
          <w:lang w:val="en-US"/>
        </w:rPr>
        <w:t>.</w:t>
      </w:r>
      <w:r w:rsidRPr="008E4C13">
        <w:rPr>
          <w:rFonts w:ascii="Lucida Sans Unicode"/>
          <w:spacing w:val="-38"/>
          <w:lang w:val="en-US"/>
        </w:rPr>
        <w:t xml:space="preserve"> </w:t>
      </w:r>
      <w:r w:rsidRPr="008E4C13">
        <w:rPr>
          <w:rFonts w:ascii="Lucida Sans Unicode"/>
          <w:spacing w:val="17"/>
          <w:lang w:val="en-US"/>
        </w:rPr>
        <w:t>Database</w:t>
      </w:r>
      <w:r w:rsidRPr="008E4C13">
        <w:rPr>
          <w:rFonts w:ascii="Lucida Sans Unicode"/>
          <w:spacing w:val="-49"/>
          <w:lang w:val="en-US"/>
        </w:rPr>
        <w:t xml:space="preserve"> </w:t>
      </w:r>
      <w:r w:rsidRPr="008E4C13">
        <w:rPr>
          <w:rFonts w:ascii="Lucida Sans Unicode"/>
          <w:spacing w:val="18"/>
          <w:lang w:val="en-US"/>
        </w:rPr>
        <w:t>Error)</w:t>
      </w:r>
      <w:r w:rsidRPr="008E4C13">
        <w:rPr>
          <w:rFonts w:ascii="Lucida Sans Unicode"/>
          <w:spacing w:val="80"/>
          <w:lang w:val="en-US"/>
        </w:rPr>
        <w:t xml:space="preserve"> </w:t>
      </w:r>
      <w:r w:rsidRPr="008E4C13">
        <w:rPr>
          <w:rFonts w:ascii="Lucida Sans Unicode"/>
          <w:lang w:val="en-US"/>
        </w:rPr>
        <w:t>as</w:t>
      </w:r>
      <w:r w:rsidRPr="008E4C13">
        <w:rPr>
          <w:rFonts w:ascii="Lucida Sans Unicode"/>
          <w:spacing w:val="80"/>
          <w:lang w:val="en-US"/>
        </w:rPr>
        <w:t xml:space="preserve"> </w:t>
      </w:r>
      <w:r w:rsidRPr="008E4C13">
        <w:rPr>
          <w:rFonts w:ascii="Lucida Sans Unicode"/>
          <w:spacing w:val="17"/>
          <w:lang w:val="en-US"/>
        </w:rPr>
        <w:t xml:space="preserve">error: </w:t>
      </w:r>
      <w:proofErr w:type="gramStart"/>
      <w:r w:rsidRPr="008E4C13">
        <w:rPr>
          <w:rFonts w:ascii="Lucida Sans Unicode"/>
          <w:spacing w:val="17"/>
          <w:w w:val="135"/>
          <w:lang w:val="en-US"/>
        </w:rPr>
        <w:t>print(</w:t>
      </w:r>
      <w:r w:rsidRPr="008E4C13">
        <w:rPr>
          <w:rFonts w:ascii="Lucida Sans Unicode"/>
          <w:spacing w:val="-65"/>
          <w:w w:val="135"/>
          <w:lang w:val="en-US"/>
        </w:rPr>
        <w:t xml:space="preserve"> </w:t>
      </w:r>
      <w:r w:rsidRPr="008E4C13">
        <w:rPr>
          <w:rFonts w:ascii="Lucida Sans Unicode"/>
          <w:spacing w:val="17"/>
          <w:w w:val="105"/>
          <w:lang w:val="en-US"/>
        </w:rPr>
        <w:t>error</w:t>
      </w:r>
      <w:proofErr w:type="gramEnd"/>
      <w:r w:rsidRPr="008E4C13">
        <w:rPr>
          <w:rFonts w:ascii="Lucida Sans Unicode"/>
          <w:spacing w:val="17"/>
          <w:w w:val="105"/>
          <w:lang w:val="en-US"/>
        </w:rPr>
        <w:t>)</w:t>
      </w:r>
    </w:p>
    <w:p w14:paraId="0DE33258" w14:textId="77777777" w:rsidR="00854AE3" w:rsidRPr="008E4C13" w:rsidRDefault="006C76DB">
      <w:pPr>
        <w:spacing w:line="273" w:lineRule="exact"/>
        <w:ind w:left="1086"/>
        <w:rPr>
          <w:rFonts w:ascii="Lucida Sans Unicode"/>
          <w:lang w:val="en-US"/>
        </w:rPr>
      </w:pPr>
      <w:proofErr w:type="gramStart"/>
      <w:r w:rsidRPr="008E4C13">
        <w:rPr>
          <w:rFonts w:ascii="Lucida Sans Unicode"/>
          <w:spacing w:val="16"/>
          <w:w w:val="120"/>
          <w:lang w:val="en-US"/>
        </w:rPr>
        <w:t>finally</w:t>
      </w:r>
      <w:r w:rsidRPr="008E4C13">
        <w:rPr>
          <w:rFonts w:ascii="Lucida Sans Unicode"/>
          <w:spacing w:val="-38"/>
          <w:w w:val="120"/>
          <w:lang w:val="en-US"/>
        </w:rPr>
        <w:t xml:space="preserve"> </w:t>
      </w:r>
      <w:r w:rsidRPr="008E4C13">
        <w:rPr>
          <w:rFonts w:ascii="Lucida Sans Unicode"/>
          <w:spacing w:val="-10"/>
          <w:w w:val="150"/>
          <w:lang w:val="en-US"/>
        </w:rPr>
        <w:t>:</w:t>
      </w:r>
      <w:proofErr w:type="gramEnd"/>
    </w:p>
    <w:p w14:paraId="600F1B01" w14:textId="77777777" w:rsidR="00854AE3" w:rsidRPr="008E4C13" w:rsidRDefault="006C76DB">
      <w:pPr>
        <w:spacing w:line="231" w:lineRule="exact"/>
        <w:ind w:left="1619"/>
        <w:rPr>
          <w:rFonts w:ascii="Cambria"/>
          <w:i/>
          <w:lang w:val="en-US"/>
        </w:rPr>
      </w:pPr>
      <w:r w:rsidRPr="008E4C13">
        <w:rPr>
          <w:rFonts w:ascii="Cambria"/>
          <w:i/>
          <w:w w:val="105"/>
          <w:lang w:val="en-US"/>
        </w:rPr>
        <w:t>#</w:t>
      </w:r>
      <w:r w:rsidRPr="008E4C13">
        <w:rPr>
          <w:rFonts w:ascii="Cambria"/>
          <w:i/>
          <w:spacing w:val="39"/>
          <w:w w:val="105"/>
          <w:lang w:val="en-US"/>
        </w:rPr>
        <w:t xml:space="preserve">  </w:t>
      </w:r>
      <w:proofErr w:type="gramStart"/>
      <w:r w:rsidRPr="008E4C13">
        <w:rPr>
          <w:rFonts w:ascii="Cambria"/>
          <w:i/>
          <w:spacing w:val="14"/>
          <w:w w:val="105"/>
          <w:lang w:val="en-US"/>
        </w:rPr>
        <w:t>Close</w:t>
      </w:r>
      <w:r w:rsidRPr="008E4C13">
        <w:rPr>
          <w:rFonts w:ascii="Cambria"/>
          <w:i/>
          <w:spacing w:val="44"/>
          <w:w w:val="105"/>
          <w:lang w:val="en-US"/>
        </w:rPr>
        <w:t xml:space="preserve">  </w:t>
      </w:r>
      <w:r w:rsidRPr="008E4C13">
        <w:rPr>
          <w:rFonts w:ascii="Cambria"/>
          <w:i/>
          <w:spacing w:val="15"/>
          <w:w w:val="105"/>
          <w:lang w:val="en-US"/>
        </w:rPr>
        <w:t>cursor</w:t>
      </w:r>
      <w:proofErr w:type="gramEnd"/>
      <w:r w:rsidRPr="008E4C13">
        <w:rPr>
          <w:rFonts w:ascii="Cambria"/>
          <w:i/>
          <w:spacing w:val="43"/>
          <w:w w:val="105"/>
          <w:lang w:val="en-US"/>
        </w:rPr>
        <w:t xml:space="preserve">  </w:t>
      </w:r>
      <w:r w:rsidRPr="008E4C13">
        <w:rPr>
          <w:rFonts w:ascii="Cambria"/>
          <w:i/>
          <w:spacing w:val="10"/>
          <w:w w:val="105"/>
          <w:lang w:val="en-US"/>
        </w:rPr>
        <w:t>and</w:t>
      </w:r>
      <w:r w:rsidRPr="008E4C13">
        <w:rPr>
          <w:rFonts w:ascii="Cambria"/>
          <w:i/>
          <w:spacing w:val="44"/>
          <w:w w:val="105"/>
          <w:lang w:val="en-US"/>
        </w:rPr>
        <w:t xml:space="preserve">  </w:t>
      </w:r>
      <w:r w:rsidRPr="008E4C13">
        <w:rPr>
          <w:rFonts w:ascii="Cambria"/>
          <w:i/>
          <w:spacing w:val="16"/>
          <w:w w:val="105"/>
          <w:lang w:val="en-US"/>
        </w:rPr>
        <w:t>connection</w:t>
      </w:r>
    </w:p>
    <w:p w14:paraId="3E8BE8AE" w14:textId="77777777" w:rsidR="00854AE3" w:rsidRPr="008E4C13" w:rsidRDefault="006C76DB">
      <w:pPr>
        <w:spacing w:before="39" w:line="192" w:lineRule="auto"/>
        <w:ind w:left="2166" w:right="6193" w:hanging="544"/>
        <w:rPr>
          <w:rFonts w:ascii="Lucida Sans Unicode"/>
          <w:lang w:val="en-US"/>
        </w:rPr>
      </w:pPr>
      <w:r w:rsidRPr="008E4C13">
        <w:rPr>
          <w:rFonts w:ascii="Lucida Sans Unicode"/>
          <w:w w:val="140"/>
          <w:lang w:val="en-US"/>
        </w:rPr>
        <w:t>if</w:t>
      </w:r>
      <w:r w:rsidRPr="008E4C13">
        <w:rPr>
          <w:rFonts w:ascii="Lucida Sans Unicode"/>
          <w:spacing w:val="10"/>
          <w:w w:val="140"/>
          <w:lang w:val="en-US"/>
        </w:rPr>
        <w:t xml:space="preserve"> </w:t>
      </w:r>
      <w:r w:rsidRPr="008E4C13">
        <w:rPr>
          <w:rFonts w:ascii="Lucida Sans Unicode"/>
          <w:spacing w:val="10"/>
          <w:w w:val="120"/>
          <w:lang w:val="en-US"/>
        </w:rPr>
        <w:t>cur</w:t>
      </w:r>
      <w:r w:rsidRPr="008E4C13">
        <w:rPr>
          <w:rFonts w:ascii="Lucida Sans Unicode"/>
          <w:spacing w:val="10"/>
          <w:w w:val="140"/>
          <w:lang w:val="en-US"/>
        </w:rPr>
        <w:t xml:space="preserve"> </w:t>
      </w:r>
      <w:r w:rsidRPr="008E4C13">
        <w:rPr>
          <w:rFonts w:ascii="Lucida Sans Unicode"/>
          <w:w w:val="140"/>
          <w:lang w:val="en-US"/>
        </w:rPr>
        <w:t>is</w:t>
      </w:r>
      <w:r w:rsidRPr="008E4C13">
        <w:rPr>
          <w:rFonts w:ascii="Lucida Sans Unicode"/>
          <w:spacing w:val="12"/>
          <w:w w:val="140"/>
          <w:lang w:val="en-US"/>
        </w:rPr>
        <w:t xml:space="preserve"> </w:t>
      </w:r>
      <w:r w:rsidRPr="008E4C13">
        <w:rPr>
          <w:rFonts w:ascii="Lucida Sans Unicode"/>
          <w:spacing w:val="10"/>
          <w:w w:val="120"/>
          <w:lang w:val="en-US"/>
        </w:rPr>
        <w:t>not</w:t>
      </w:r>
      <w:r w:rsidRPr="008E4C13">
        <w:rPr>
          <w:rFonts w:ascii="Lucida Sans Unicode"/>
          <w:spacing w:val="29"/>
          <w:w w:val="120"/>
          <w:lang w:val="en-US"/>
        </w:rPr>
        <w:t xml:space="preserve"> </w:t>
      </w:r>
      <w:proofErr w:type="gramStart"/>
      <w:r w:rsidRPr="008E4C13">
        <w:rPr>
          <w:rFonts w:ascii="Lucida Sans Unicode"/>
          <w:spacing w:val="13"/>
          <w:lang w:val="en-US"/>
        </w:rPr>
        <w:t>None</w:t>
      </w:r>
      <w:r w:rsidRPr="008E4C13">
        <w:rPr>
          <w:rFonts w:ascii="Lucida Sans Unicode"/>
          <w:spacing w:val="-41"/>
          <w:lang w:val="en-US"/>
        </w:rPr>
        <w:t xml:space="preserve"> </w:t>
      </w:r>
      <w:r w:rsidRPr="008E4C13">
        <w:rPr>
          <w:rFonts w:ascii="Lucida Sans Unicode"/>
          <w:w w:val="140"/>
          <w:lang w:val="en-US"/>
        </w:rPr>
        <w:t>:</w:t>
      </w:r>
      <w:proofErr w:type="gramEnd"/>
      <w:r w:rsidRPr="008E4C13">
        <w:rPr>
          <w:rFonts w:ascii="Lucida Sans Unicode"/>
          <w:w w:val="140"/>
          <w:lang w:val="en-US"/>
        </w:rPr>
        <w:t xml:space="preserve"> </w:t>
      </w:r>
      <w:r w:rsidRPr="008E4C13">
        <w:rPr>
          <w:rFonts w:ascii="Lucida Sans Unicode"/>
          <w:spacing w:val="15"/>
          <w:w w:val="120"/>
          <w:lang w:val="en-US"/>
        </w:rPr>
        <w:t>cur.</w:t>
      </w:r>
      <w:r w:rsidRPr="008E4C13">
        <w:rPr>
          <w:rFonts w:ascii="Lucida Sans Unicode"/>
          <w:spacing w:val="-44"/>
          <w:w w:val="120"/>
          <w:lang w:val="en-US"/>
        </w:rPr>
        <w:t xml:space="preserve"> </w:t>
      </w:r>
      <w:r w:rsidRPr="008E4C13">
        <w:rPr>
          <w:rFonts w:ascii="Lucida Sans Unicode"/>
          <w:spacing w:val="14"/>
          <w:w w:val="120"/>
          <w:lang w:val="en-US"/>
        </w:rPr>
        <w:t>close</w:t>
      </w:r>
      <w:r w:rsidRPr="008E4C13">
        <w:rPr>
          <w:rFonts w:ascii="Lucida Sans Unicode"/>
          <w:spacing w:val="-38"/>
          <w:w w:val="120"/>
          <w:lang w:val="en-US"/>
        </w:rPr>
        <w:t xml:space="preserve"> </w:t>
      </w:r>
      <w:r w:rsidRPr="008E4C13">
        <w:rPr>
          <w:rFonts w:ascii="Lucida Sans Unicode"/>
          <w:w w:val="140"/>
          <w:lang w:val="en-US"/>
        </w:rPr>
        <w:t>()</w:t>
      </w:r>
    </w:p>
    <w:p w14:paraId="186A2398" w14:textId="77777777" w:rsidR="00854AE3" w:rsidRPr="008E4C13" w:rsidRDefault="006C76DB">
      <w:pPr>
        <w:spacing w:before="1" w:line="192" w:lineRule="auto"/>
        <w:ind w:left="2167" w:right="6193" w:hanging="545"/>
        <w:rPr>
          <w:rFonts w:ascii="Lucida Sans Unicode"/>
          <w:lang w:val="en-US"/>
        </w:rPr>
      </w:pPr>
      <w:r w:rsidRPr="008E4C13">
        <w:rPr>
          <w:rFonts w:ascii="Lucida Sans Unicode"/>
          <w:w w:val="140"/>
          <w:lang w:val="en-US"/>
        </w:rPr>
        <w:t>if</w:t>
      </w:r>
      <w:r w:rsidRPr="008E4C13">
        <w:rPr>
          <w:rFonts w:ascii="Lucida Sans Unicode"/>
          <w:spacing w:val="24"/>
          <w:w w:val="140"/>
          <w:lang w:val="en-US"/>
        </w:rPr>
        <w:t xml:space="preserve"> </w:t>
      </w:r>
      <w:r w:rsidRPr="008E4C13">
        <w:rPr>
          <w:rFonts w:ascii="Lucida Sans Unicode"/>
          <w:spacing w:val="13"/>
          <w:lang w:val="en-US"/>
        </w:rPr>
        <w:t>conn</w:t>
      </w:r>
      <w:r w:rsidRPr="008E4C13">
        <w:rPr>
          <w:rFonts w:ascii="Lucida Sans Unicode"/>
          <w:spacing w:val="31"/>
          <w:w w:val="140"/>
          <w:lang w:val="en-US"/>
        </w:rPr>
        <w:t xml:space="preserve"> </w:t>
      </w:r>
      <w:r w:rsidRPr="008E4C13">
        <w:rPr>
          <w:rFonts w:ascii="Lucida Sans Unicode"/>
          <w:w w:val="140"/>
          <w:lang w:val="en-US"/>
        </w:rPr>
        <w:t>is</w:t>
      </w:r>
      <w:r w:rsidRPr="008E4C13">
        <w:rPr>
          <w:rFonts w:ascii="Lucida Sans Unicode"/>
          <w:spacing w:val="29"/>
          <w:w w:val="140"/>
          <w:lang w:val="en-US"/>
        </w:rPr>
        <w:t xml:space="preserve"> </w:t>
      </w:r>
      <w:r w:rsidRPr="008E4C13">
        <w:rPr>
          <w:rFonts w:ascii="Lucida Sans Unicode"/>
          <w:spacing w:val="10"/>
          <w:lang w:val="en-US"/>
        </w:rPr>
        <w:t>not</w:t>
      </w:r>
      <w:r w:rsidRPr="008E4C13">
        <w:rPr>
          <w:rFonts w:ascii="Lucida Sans Unicode"/>
          <w:spacing w:val="60"/>
          <w:lang w:val="en-US"/>
        </w:rPr>
        <w:t xml:space="preserve"> </w:t>
      </w:r>
      <w:proofErr w:type="gramStart"/>
      <w:r w:rsidRPr="008E4C13">
        <w:rPr>
          <w:rFonts w:ascii="Lucida Sans Unicode"/>
          <w:spacing w:val="13"/>
          <w:lang w:val="en-US"/>
        </w:rPr>
        <w:t>None</w:t>
      </w:r>
      <w:r w:rsidRPr="008E4C13">
        <w:rPr>
          <w:rFonts w:ascii="Lucida Sans Unicode"/>
          <w:spacing w:val="-41"/>
          <w:lang w:val="en-US"/>
        </w:rPr>
        <w:t xml:space="preserve"> </w:t>
      </w:r>
      <w:r w:rsidRPr="008E4C13">
        <w:rPr>
          <w:rFonts w:ascii="Lucida Sans Unicode"/>
          <w:w w:val="140"/>
          <w:lang w:val="en-US"/>
        </w:rPr>
        <w:t>:</w:t>
      </w:r>
      <w:proofErr w:type="gramEnd"/>
      <w:r w:rsidRPr="008E4C13">
        <w:rPr>
          <w:rFonts w:ascii="Lucida Sans Unicode"/>
          <w:w w:val="140"/>
          <w:lang w:val="en-US"/>
        </w:rPr>
        <w:t xml:space="preserve"> </w:t>
      </w:r>
      <w:r w:rsidRPr="008E4C13">
        <w:rPr>
          <w:rFonts w:ascii="Lucida Sans Unicode"/>
          <w:spacing w:val="13"/>
          <w:lang w:val="en-US"/>
        </w:rPr>
        <w:t>conn</w:t>
      </w:r>
      <w:r w:rsidRPr="008E4C13">
        <w:rPr>
          <w:rFonts w:ascii="Lucida Sans Unicode"/>
          <w:spacing w:val="-25"/>
          <w:lang w:val="en-US"/>
        </w:rPr>
        <w:t xml:space="preserve"> </w:t>
      </w:r>
      <w:r w:rsidRPr="008E4C13">
        <w:rPr>
          <w:rFonts w:ascii="Lucida Sans Unicode"/>
          <w:w w:val="140"/>
          <w:lang w:val="en-US"/>
        </w:rPr>
        <w:t>.</w:t>
      </w:r>
      <w:r w:rsidRPr="008E4C13">
        <w:rPr>
          <w:rFonts w:ascii="Lucida Sans Unicode"/>
          <w:spacing w:val="-52"/>
          <w:w w:val="140"/>
          <w:lang w:val="en-US"/>
        </w:rPr>
        <w:t xml:space="preserve"> </w:t>
      </w:r>
      <w:r w:rsidRPr="008E4C13">
        <w:rPr>
          <w:rFonts w:ascii="Lucida Sans Unicode"/>
          <w:spacing w:val="14"/>
          <w:lang w:val="en-US"/>
        </w:rPr>
        <w:t>close</w:t>
      </w:r>
      <w:r w:rsidRPr="008E4C13">
        <w:rPr>
          <w:rFonts w:ascii="Lucida Sans Unicode"/>
          <w:spacing w:val="-18"/>
          <w:lang w:val="en-US"/>
        </w:rPr>
        <w:t xml:space="preserve"> </w:t>
      </w:r>
      <w:r w:rsidRPr="008E4C13">
        <w:rPr>
          <w:rFonts w:ascii="Lucida Sans Unicode"/>
          <w:w w:val="140"/>
          <w:lang w:val="en-US"/>
        </w:rPr>
        <w:t>()</w:t>
      </w:r>
    </w:p>
    <w:p w14:paraId="3AE44387" w14:textId="77777777" w:rsidR="00854AE3" w:rsidRPr="008E4C13" w:rsidRDefault="00854AE3">
      <w:pPr>
        <w:pStyle w:val="Textkrper"/>
        <w:rPr>
          <w:rFonts w:ascii="Lucida Sans Unicode"/>
          <w:sz w:val="22"/>
          <w:lang w:val="en-US"/>
        </w:rPr>
      </w:pPr>
    </w:p>
    <w:p w14:paraId="61FF6C8E" w14:textId="77777777" w:rsidR="00854AE3" w:rsidRPr="008E4C13" w:rsidRDefault="00854AE3">
      <w:pPr>
        <w:pStyle w:val="Textkrper"/>
        <w:spacing w:before="122"/>
        <w:rPr>
          <w:rFonts w:ascii="Lucida Sans Unicode"/>
          <w:sz w:val="22"/>
          <w:lang w:val="en-US"/>
        </w:rPr>
      </w:pPr>
    </w:p>
    <w:p w14:paraId="1EF46D9D" w14:textId="77777777" w:rsidR="00854AE3" w:rsidRPr="008E4C13" w:rsidRDefault="006C76DB">
      <w:pPr>
        <w:spacing w:line="248" w:lineRule="exact"/>
        <w:ind w:left="537"/>
        <w:rPr>
          <w:rFonts w:ascii="Cambria"/>
          <w:i/>
          <w:lang w:val="en-US"/>
        </w:rPr>
      </w:pPr>
      <w:r w:rsidRPr="008E4C13">
        <w:rPr>
          <w:rFonts w:ascii="Cambria"/>
          <w:i/>
          <w:w w:val="110"/>
          <w:lang w:val="en-US"/>
        </w:rPr>
        <w:t>#</w:t>
      </w:r>
      <w:r w:rsidRPr="008E4C13">
        <w:rPr>
          <w:rFonts w:ascii="Cambria"/>
          <w:i/>
          <w:spacing w:val="31"/>
          <w:w w:val="110"/>
          <w:lang w:val="en-US"/>
        </w:rPr>
        <w:t xml:space="preserve">  </w:t>
      </w:r>
      <w:proofErr w:type="gramStart"/>
      <w:r w:rsidRPr="008E4C13">
        <w:rPr>
          <w:rFonts w:ascii="Cambria"/>
          <w:i/>
          <w:spacing w:val="14"/>
          <w:w w:val="110"/>
          <w:lang w:val="en-US"/>
        </w:rPr>
        <w:t>Entry</w:t>
      </w:r>
      <w:r w:rsidRPr="008E4C13">
        <w:rPr>
          <w:rFonts w:ascii="Cambria"/>
          <w:i/>
          <w:spacing w:val="33"/>
          <w:w w:val="115"/>
          <w:lang w:val="en-US"/>
        </w:rPr>
        <w:t xml:space="preserve">  </w:t>
      </w:r>
      <w:r w:rsidRPr="008E4C13">
        <w:rPr>
          <w:rFonts w:ascii="Cambria"/>
          <w:i/>
          <w:spacing w:val="14"/>
          <w:w w:val="115"/>
          <w:lang w:val="en-US"/>
        </w:rPr>
        <w:t>point</w:t>
      </w:r>
      <w:proofErr w:type="gramEnd"/>
      <w:r w:rsidRPr="008E4C13">
        <w:rPr>
          <w:rFonts w:ascii="Cambria"/>
          <w:i/>
          <w:spacing w:val="31"/>
          <w:w w:val="115"/>
          <w:lang w:val="en-US"/>
        </w:rPr>
        <w:t xml:space="preserve">  </w:t>
      </w:r>
      <w:r w:rsidRPr="008E4C13">
        <w:rPr>
          <w:rFonts w:ascii="Cambria"/>
          <w:i/>
          <w:w w:val="115"/>
          <w:lang w:val="en-US"/>
        </w:rPr>
        <w:t>of</w:t>
      </w:r>
      <w:r w:rsidRPr="008E4C13">
        <w:rPr>
          <w:rFonts w:ascii="Cambria"/>
          <w:i/>
          <w:spacing w:val="30"/>
          <w:w w:val="115"/>
          <w:lang w:val="en-US"/>
        </w:rPr>
        <w:t xml:space="preserve">  </w:t>
      </w:r>
      <w:r w:rsidRPr="008E4C13">
        <w:rPr>
          <w:rFonts w:ascii="Cambria"/>
          <w:i/>
          <w:spacing w:val="10"/>
          <w:w w:val="110"/>
          <w:lang w:val="en-US"/>
        </w:rPr>
        <w:t>the</w:t>
      </w:r>
      <w:r w:rsidRPr="008E4C13">
        <w:rPr>
          <w:rFonts w:ascii="Cambria"/>
          <w:i/>
          <w:spacing w:val="35"/>
          <w:w w:val="110"/>
          <w:lang w:val="en-US"/>
        </w:rPr>
        <w:t xml:space="preserve">  </w:t>
      </w:r>
      <w:r w:rsidRPr="008E4C13">
        <w:rPr>
          <w:rFonts w:ascii="Cambria"/>
          <w:i/>
          <w:spacing w:val="14"/>
          <w:w w:val="110"/>
          <w:lang w:val="en-US"/>
        </w:rPr>
        <w:t>program</w:t>
      </w:r>
    </w:p>
    <w:p w14:paraId="221DD456" w14:textId="77777777" w:rsidR="00854AE3" w:rsidRPr="008E4C13" w:rsidRDefault="006C76DB">
      <w:pPr>
        <w:spacing w:before="39" w:line="192" w:lineRule="auto"/>
        <w:ind w:left="1085" w:right="6193" w:hanging="545"/>
        <w:rPr>
          <w:rFonts w:ascii="Lucida Sans Unicode"/>
          <w:lang w:val="en-US"/>
        </w:rPr>
      </w:pPr>
      <w:r w:rsidRPr="008E4C13">
        <w:rPr>
          <w:rFonts w:ascii="Lucida Sans Unicode"/>
          <w:lang w:val="en-US"/>
        </w:rPr>
        <w:t>if</w:t>
      </w:r>
      <w:r w:rsidRPr="008E4C13">
        <w:rPr>
          <w:rFonts w:ascii="Lucida Sans Unicode"/>
          <w:spacing w:val="60"/>
          <w:lang w:val="en-US"/>
        </w:rPr>
        <w:t xml:space="preserve"> </w:t>
      </w:r>
      <w:r w:rsidRPr="008E4C13">
        <w:rPr>
          <w:rFonts w:ascii="Lucida Sans Unicode"/>
          <w:spacing w:val="17"/>
          <w:lang w:val="en-US"/>
        </w:rPr>
        <w:t>__name__</w:t>
      </w:r>
      <w:r w:rsidRPr="008E4C13">
        <w:rPr>
          <w:rFonts w:ascii="Lucida Sans Unicode"/>
          <w:spacing w:val="71"/>
          <w:lang w:val="en-US"/>
        </w:rPr>
        <w:t xml:space="preserve"> </w:t>
      </w:r>
      <w:r w:rsidRPr="008E4C13">
        <w:rPr>
          <w:rFonts w:ascii="Lucida Sans Unicode"/>
          <w:lang w:val="en-US"/>
        </w:rPr>
        <w:t>==</w:t>
      </w:r>
      <w:r w:rsidRPr="008E4C13">
        <w:rPr>
          <w:rFonts w:ascii="Lucida Sans Unicode"/>
          <w:spacing w:val="63"/>
          <w:lang w:val="en-US"/>
        </w:rPr>
        <w:t xml:space="preserve"> </w:t>
      </w:r>
      <w:r w:rsidRPr="008E4C13">
        <w:rPr>
          <w:rFonts w:ascii="Lucida Sans Unicode"/>
          <w:lang w:val="en-US"/>
        </w:rPr>
        <w:t>"</w:t>
      </w:r>
      <w:r w:rsidRPr="008E4C13">
        <w:rPr>
          <w:rFonts w:ascii="Lucida Sans Unicode"/>
          <w:spacing w:val="-39"/>
          <w:lang w:val="en-US"/>
        </w:rPr>
        <w:t xml:space="preserve"> </w:t>
      </w:r>
      <w:r w:rsidRPr="008E4C13">
        <w:rPr>
          <w:rFonts w:ascii="Lucida Sans Unicode"/>
          <w:spacing w:val="17"/>
          <w:lang w:val="en-US"/>
        </w:rPr>
        <w:t>__main__</w:t>
      </w:r>
      <w:r w:rsidRPr="008E4C13">
        <w:rPr>
          <w:rFonts w:ascii="Lucida Sans Unicode"/>
          <w:spacing w:val="-39"/>
          <w:lang w:val="en-US"/>
        </w:rPr>
        <w:t xml:space="preserve"> </w:t>
      </w:r>
      <w:r w:rsidRPr="008E4C13">
        <w:rPr>
          <w:rFonts w:ascii="Lucida Sans Unicode"/>
          <w:lang w:val="en-US"/>
        </w:rPr>
        <w:t xml:space="preserve">": </w:t>
      </w:r>
      <w:r w:rsidRPr="008E4C13">
        <w:rPr>
          <w:rFonts w:ascii="Lucida Sans Unicode"/>
          <w:spacing w:val="13"/>
          <w:w w:val="105"/>
          <w:lang w:val="en-US"/>
        </w:rPr>
        <w:t>main</w:t>
      </w:r>
      <w:r w:rsidRPr="008E4C13">
        <w:rPr>
          <w:rFonts w:ascii="Lucida Sans Unicode"/>
          <w:spacing w:val="-41"/>
          <w:w w:val="105"/>
          <w:lang w:val="en-US"/>
        </w:rPr>
        <w:t xml:space="preserve"> </w:t>
      </w:r>
      <w:r w:rsidRPr="008E4C13">
        <w:rPr>
          <w:rFonts w:ascii="Lucida Sans Unicode"/>
          <w:w w:val="135"/>
          <w:lang w:val="en-US"/>
        </w:rPr>
        <w:t>()</w:t>
      </w:r>
    </w:p>
    <w:p w14:paraId="6D67B8D6" w14:textId="77777777" w:rsidR="00854AE3" w:rsidRDefault="006C76DB">
      <w:pPr>
        <w:pStyle w:val="berschrift2"/>
        <w:numPr>
          <w:ilvl w:val="1"/>
          <w:numId w:val="4"/>
        </w:numPr>
        <w:tabs>
          <w:tab w:val="left" w:pos="1244"/>
        </w:tabs>
        <w:spacing w:before="107"/>
      </w:pPr>
      <w:bookmarkStart w:id="113" w:name="Testkriterien"/>
      <w:bookmarkStart w:id="114" w:name="_bookmark39"/>
      <w:bookmarkEnd w:id="113"/>
      <w:bookmarkEnd w:id="114"/>
      <w:r>
        <w:rPr>
          <w:spacing w:val="-2"/>
          <w:w w:val="105"/>
        </w:rPr>
        <w:t>Testkriterien</w:t>
      </w:r>
    </w:p>
    <w:p w14:paraId="3F2AE287" w14:textId="77777777" w:rsidR="00854AE3" w:rsidRDefault="006C76DB">
      <w:pPr>
        <w:pStyle w:val="berschrift2"/>
        <w:numPr>
          <w:ilvl w:val="1"/>
          <w:numId w:val="4"/>
        </w:numPr>
        <w:tabs>
          <w:tab w:val="left" w:pos="1244"/>
        </w:tabs>
        <w:spacing w:before="135"/>
      </w:pPr>
      <w:bookmarkStart w:id="115" w:name="Wiederstand_gegen_Umwelteinflüsse"/>
      <w:bookmarkStart w:id="116" w:name="_bookmark40"/>
      <w:bookmarkEnd w:id="115"/>
      <w:bookmarkEnd w:id="116"/>
      <w:proofErr w:type="gramStart"/>
      <w:r>
        <w:rPr>
          <w:w w:val="105"/>
        </w:rPr>
        <w:t>Wiederstand</w:t>
      </w:r>
      <w:proofErr w:type="gramEnd"/>
      <w:r>
        <w:rPr>
          <w:spacing w:val="36"/>
          <w:w w:val="105"/>
        </w:rPr>
        <w:t xml:space="preserve"> </w:t>
      </w:r>
      <w:r>
        <w:rPr>
          <w:w w:val="105"/>
        </w:rPr>
        <w:t>gegen</w:t>
      </w:r>
      <w:r>
        <w:rPr>
          <w:spacing w:val="36"/>
          <w:w w:val="105"/>
        </w:rPr>
        <w:t xml:space="preserve"> </w:t>
      </w:r>
      <w:r>
        <w:rPr>
          <w:spacing w:val="-2"/>
          <w:w w:val="105"/>
        </w:rPr>
        <w:t>Umwelteinflüsse</w:t>
      </w:r>
    </w:p>
    <w:p w14:paraId="6B412763" w14:textId="77777777" w:rsidR="00854AE3" w:rsidRDefault="006C76DB">
      <w:pPr>
        <w:pStyle w:val="berschrift2"/>
        <w:numPr>
          <w:ilvl w:val="1"/>
          <w:numId w:val="4"/>
        </w:numPr>
        <w:tabs>
          <w:tab w:val="left" w:pos="1244"/>
        </w:tabs>
        <w:spacing w:before="136"/>
      </w:pPr>
      <w:bookmarkStart w:id="117" w:name="Montage_des_Funktionsmusters"/>
      <w:bookmarkStart w:id="118" w:name="_bookmark41"/>
      <w:bookmarkEnd w:id="117"/>
      <w:bookmarkEnd w:id="118"/>
      <w:r>
        <w:rPr>
          <w:w w:val="105"/>
        </w:rPr>
        <w:t>Montage</w:t>
      </w:r>
      <w:r>
        <w:rPr>
          <w:spacing w:val="27"/>
          <w:w w:val="105"/>
        </w:rPr>
        <w:t xml:space="preserve"> </w:t>
      </w:r>
      <w:r>
        <w:rPr>
          <w:w w:val="105"/>
        </w:rPr>
        <w:t>des</w:t>
      </w:r>
      <w:r>
        <w:rPr>
          <w:spacing w:val="26"/>
          <w:w w:val="105"/>
        </w:rPr>
        <w:t xml:space="preserve"> </w:t>
      </w:r>
      <w:r>
        <w:rPr>
          <w:spacing w:val="-2"/>
          <w:w w:val="105"/>
        </w:rPr>
        <w:t>Funktionsmusters</w:t>
      </w:r>
    </w:p>
    <w:p w14:paraId="3D90F2B5" w14:textId="77777777" w:rsidR="00854AE3" w:rsidRDefault="006C76DB">
      <w:pPr>
        <w:pStyle w:val="berschrift2"/>
        <w:numPr>
          <w:ilvl w:val="1"/>
          <w:numId w:val="4"/>
        </w:numPr>
        <w:tabs>
          <w:tab w:val="left" w:pos="1244"/>
        </w:tabs>
        <w:spacing w:before="135"/>
      </w:pPr>
      <w:bookmarkStart w:id="119" w:name="Ergebnisse_der_Versuche"/>
      <w:bookmarkStart w:id="120" w:name="_bookmark42"/>
      <w:bookmarkEnd w:id="119"/>
      <w:bookmarkEnd w:id="120"/>
      <w:r>
        <w:rPr>
          <w:w w:val="105"/>
        </w:rPr>
        <w:t>Ergebnisse</w:t>
      </w:r>
      <w:r>
        <w:rPr>
          <w:spacing w:val="26"/>
          <w:w w:val="105"/>
        </w:rPr>
        <w:t xml:space="preserve"> </w:t>
      </w:r>
      <w:r>
        <w:rPr>
          <w:w w:val="105"/>
        </w:rPr>
        <w:t>der</w:t>
      </w:r>
      <w:r>
        <w:rPr>
          <w:spacing w:val="27"/>
          <w:w w:val="105"/>
        </w:rPr>
        <w:t xml:space="preserve"> </w:t>
      </w:r>
      <w:r>
        <w:rPr>
          <w:spacing w:val="-2"/>
          <w:w w:val="105"/>
        </w:rPr>
        <w:t>Versuche</w:t>
      </w:r>
    </w:p>
    <w:p w14:paraId="7CBBD966" w14:textId="77777777" w:rsidR="00854AE3" w:rsidRDefault="006C76DB">
      <w:pPr>
        <w:pStyle w:val="berschrift2"/>
        <w:numPr>
          <w:ilvl w:val="1"/>
          <w:numId w:val="4"/>
        </w:numPr>
        <w:tabs>
          <w:tab w:val="left" w:pos="1244"/>
        </w:tabs>
        <w:spacing w:before="135"/>
      </w:pPr>
      <w:bookmarkStart w:id="121" w:name="Vergleich_der_Ergebnisse_mit_Denometer"/>
      <w:bookmarkStart w:id="122" w:name="_bookmark43"/>
      <w:bookmarkEnd w:id="121"/>
      <w:bookmarkEnd w:id="122"/>
      <w:r>
        <w:rPr>
          <w:w w:val="105"/>
        </w:rPr>
        <w:t>Vergleich</w:t>
      </w:r>
      <w:r>
        <w:rPr>
          <w:spacing w:val="17"/>
          <w:w w:val="105"/>
        </w:rPr>
        <w:t xml:space="preserve"> </w:t>
      </w:r>
      <w:r>
        <w:rPr>
          <w:w w:val="105"/>
        </w:rPr>
        <w:t>der</w:t>
      </w:r>
      <w:r>
        <w:rPr>
          <w:spacing w:val="18"/>
          <w:w w:val="105"/>
        </w:rPr>
        <w:t xml:space="preserve"> </w:t>
      </w:r>
      <w:r>
        <w:rPr>
          <w:w w:val="105"/>
        </w:rPr>
        <w:t>Ergebnisse</w:t>
      </w:r>
      <w:r>
        <w:rPr>
          <w:spacing w:val="18"/>
          <w:w w:val="105"/>
        </w:rPr>
        <w:t xml:space="preserve"> </w:t>
      </w:r>
      <w:r>
        <w:rPr>
          <w:w w:val="105"/>
        </w:rPr>
        <w:t>mit</w:t>
      </w:r>
      <w:r>
        <w:rPr>
          <w:spacing w:val="18"/>
          <w:w w:val="105"/>
        </w:rPr>
        <w:t xml:space="preserve"> </w:t>
      </w:r>
      <w:proofErr w:type="spellStart"/>
      <w:r>
        <w:rPr>
          <w:spacing w:val="-2"/>
          <w:w w:val="105"/>
        </w:rPr>
        <w:t>Denometer</w:t>
      </w:r>
      <w:proofErr w:type="spellEnd"/>
    </w:p>
    <w:p w14:paraId="4D90217A" w14:textId="77777777" w:rsidR="00854AE3" w:rsidRDefault="006C76DB">
      <w:pPr>
        <w:pStyle w:val="berschrift2"/>
        <w:numPr>
          <w:ilvl w:val="1"/>
          <w:numId w:val="4"/>
        </w:numPr>
        <w:tabs>
          <w:tab w:val="left" w:pos="1244"/>
        </w:tabs>
        <w:spacing w:before="136"/>
      </w:pPr>
      <w:bookmarkStart w:id="123" w:name="Verbesserungsmöglichkeiten_des_Funktions"/>
      <w:bookmarkStart w:id="124" w:name="_bookmark44"/>
      <w:bookmarkEnd w:id="123"/>
      <w:bookmarkEnd w:id="124"/>
      <w:r>
        <w:t>Verbesserungsmöglichkeiten</w:t>
      </w:r>
      <w:r>
        <w:rPr>
          <w:spacing w:val="68"/>
        </w:rPr>
        <w:t xml:space="preserve"> </w:t>
      </w:r>
      <w:r>
        <w:t>des</w:t>
      </w:r>
      <w:r>
        <w:rPr>
          <w:spacing w:val="69"/>
        </w:rPr>
        <w:t xml:space="preserve"> </w:t>
      </w:r>
      <w:r>
        <w:rPr>
          <w:spacing w:val="-2"/>
        </w:rPr>
        <w:t>Funktionsmusters</w:t>
      </w:r>
    </w:p>
    <w:p w14:paraId="2D61363D" w14:textId="77777777" w:rsidR="00854AE3" w:rsidRDefault="00854AE3">
      <w:pPr>
        <w:sectPr w:rsidR="00854AE3">
          <w:pgSz w:w="11910" w:h="16840"/>
          <w:pgMar w:top="1920" w:right="0" w:bottom="2640" w:left="1260" w:header="1033" w:footer="2458" w:gutter="0"/>
          <w:cols w:space="720"/>
        </w:sectPr>
      </w:pPr>
    </w:p>
    <w:p w14:paraId="056A91BD" w14:textId="77777777" w:rsidR="00854AE3" w:rsidRDefault="006C76DB">
      <w:pPr>
        <w:pStyle w:val="berschrift2"/>
        <w:numPr>
          <w:ilvl w:val="1"/>
          <w:numId w:val="3"/>
        </w:numPr>
        <w:tabs>
          <w:tab w:val="left" w:pos="1244"/>
        </w:tabs>
        <w:spacing w:before="192"/>
      </w:pPr>
      <w:bookmarkStart w:id="125" w:name="Presönliche_Erfahrunng"/>
      <w:bookmarkStart w:id="126" w:name="_bookmark45"/>
      <w:bookmarkStart w:id="127" w:name="_bookmark46"/>
      <w:bookmarkEnd w:id="125"/>
      <w:bookmarkEnd w:id="126"/>
      <w:bookmarkEnd w:id="127"/>
      <w:proofErr w:type="spellStart"/>
      <w:r>
        <w:rPr>
          <w:w w:val="105"/>
        </w:rPr>
        <w:t>Presönliche</w:t>
      </w:r>
      <w:proofErr w:type="spellEnd"/>
      <w:r>
        <w:rPr>
          <w:spacing w:val="16"/>
          <w:w w:val="105"/>
        </w:rPr>
        <w:t xml:space="preserve"> </w:t>
      </w:r>
      <w:proofErr w:type="spellStart"/>
      <w:r>
        <w:rPr>
          <w:spacing w:val="-2"/>
          <w:w w:val="105"/>
        </w:rPr>
        <w:t>Erfahrunng</w:t>
      </w:r>
      <w:proofErr w:type="spellEnd"/>
    </w:p>
    <w:p w14:paraId="6465AF63" w14:textId="77777777" w:rsidR="00854AE3" w:rsidRDefault="006C76DB">
      <w:pPr>
        <w:pStyle w:val="Textkrper"/>
        <w:spacing w:before="136"/>
        <w:ind w:left="525"/>
      </w:pPr>
      <w:proofErr w:type="spellStart"/>
      <w:r>
        <w:rPr>
          <w:spacing w:val="-4"/>
          <w:w w:val="105"/>
        </w:rPr>
        <w:t>angry</w:t>
      </w:r>
      <w:proofErr w:type="spellEnd"/>
    </w:p>
    <w:p w14:paraId="2C065DDB" w14:textId="77777777" w:rsidR="00854AE3" w:rsidRDefault="00854AE3">
      <w:pPr>
        <w:pStyle w:val="Textkrper"/>
        <w:spacing w:before="71"/>
      </w:pPr>
    </w:p>
    <w:p w14:paraId="0B4B5BD3" w14:textId="77777777" w:rsidR="00854AE3" w:rsidRDefault="006C76DB">
      <w:pPr>
        <w:pStyle w:val="berschrift2"/>
        <w:numPr>
          <w:ilvl w:val="1"/>
          <w:numId w:val="3"/>
        </w:numPr>
        <w:tabs>
          <w:tab w:val="left" w:pos="1244"/>
        </w:tabs>
      </w:pPr>
      <w:bookmarkStart w:id="128" w:name="Fazit"/>
      <w:bookmarkStart w:id="129" w:name="_bookmark47"/>
      <w:bookmarkEnd w:id="128"/>
      <w:bookmarkEnd w:id="129"/>
      <w:r>
        <w:rPr>
          <w:spacing w:val="-2"/>
          <w:w w:val="110"/>
        </w:rPr>
        <w:t>Fazit</w:t>
      </w:r>
    </w:p>
    <w:p w14:paraId="650E6925" w14:textId="77777777" w:rsidR="00854AE3" w:rsidRDefault="006C76DB">
      <w:pPr>
        <w:pStyle w:val="berschrift2"/>
        <w:numPr>
          <w:ilvl w:val="1"/>
          <w:numId w:val="3"/>
        </w:numPr>
        <w:tabs>
          <w:tab w:val="left" w:pos="1244"/>
        </w:tabs>
        <w:spacing w:before="135"/>
      </w:pPr>
      <w:bookmarkStart w:id="130" w:name="Ausblick"/>
      <w:bookmarkStart w:id="131" w:name="_bookmark48"/>
      <w:bookmarkEnd w:id="130"/>
      <w:bookmarkEnd w:id="131"/>
      <w:r>
        <w:rPr>
          <w:spacing w:val="-2"/>
        </w:rPr>
        <w:t>Ausblick</w:t>
      </w:r>
    </w:p>
    <w:p w14:paraId="74E492D2" w14:textId="77777777" w:rsidR="00854AE3" w:rsidRDefault="006C76DB">
      <w:pPr>
        <w:pStyle w:val="Textkrper"/>
        <w:spacing w:before="136"/>
        <w:ind w:left="525"/>
      </w:pPr>
      <w:proofErr w:type="spellStart"/>
      <w:r>
        <w:t>methode</w:t>
      </w:r>
      <w:proofErr w:type="spellEnd"/>
      <w:r>
        <w:rPr>
          <w:spacing w:val="32"/>
        </w:rPr>
        <w:t xml:space="preserve"> </w:t>
      </w:r>
      <w:proofErr w:type="gramStart"/>
      <w:r>
        <w:t>weiter</w:t>
      </w:r>
      <w:r>
        <w:rPr>
          <w:spacing w:val="32"/>
        </w:rPr>
        <w:t xml:space="preserve"> </w:t>
      </w:r>
      <w:r>
        <w:t>verfolgen</w:t>
      </w:r>
      <w:proofErr w:type="gramEnd"/>
      <w:r>
        <w:t>,</w:t>
      </w:r>
      <w:r>
        <w:rPr>
          <w:spacing w:val="33"/>
        </w:rPr>
        <w:t xml:space="preserve"> </w:t>
      </w:r>
      <w:proofErr w:type="spellStart"/>
      <w:r>
        <w:t>good</w:t>
      </w:r>
      <w:proofErr w:type="spellEnd"/>
      <w:r>
        <w:rPr>
          <w:spacing w:val="31"/>
        </w:rPr>
        <w:t xml:space="preserve"> </w:t>
      </w:r>
      <w:proofErr w:type="spellStart"/>
      <w:r>
        <w:rPr>
          <w:spacing w:val="-2"/>
        </w:rPr>
        <w:t>stuff</w:t>
      </w:r>
      <w:proofErr w:type="spellEnd"/>
    </w:p>
    <w:p w14:paraId="7FE16F15" w14:textId="77777777" w:rsidR="00854AE3" w:rsidRDefault="00854AE3">
      <w:pPr>
        <w:sectPr w:rsidR="00854AE3">
          <w:headerReference w:type="default" r:id="rId22"/>
          <w:footerReference w:type="default" r:id="rId23"/>
          <w:pgSz w:w="11910" w:h="16840"/>
          <w:pgMar w:top="2360" w:right="0" w:bottom="2640" w:left="1260" w:header="1033" w:footer="2458" w:gutter="0"/>
          <w:cols w:space="720"/>
        </w:sectPr>
      </w:pPr>
    </w:p>
    <w:p w14:paraId="066F6EF2" w14:textId="77777777" w:rsidR="00854AE3" w:rsidRDefault="00854AE3">
      <w:pPr>
        <w:pStyle w:val="Textkrper"/>
        <w:spacing w:before="4"/>
        <w:rPr>
          <w:sz w:val="17"/>
        </w:rPr>
      </w:pPr>
      <w:bookmarkStart w:id="132" w:name="Literaturverzeichnis"/>
      <w:bookmarkStart w:id="133" w:name="_bookmark49"/>
      <w:bookmarkEnd w:id="132"/>
      <w:bookmarkEnd w:id="133"/>
    </w:p>
    <w:p w14:paraId="7BFFE631" w14:textId="77777777" w:rsidR="00854AE3" w:rsidRDefault="00854AE3">
      <w:pPr>
        <w:rPr>
          <w:sz w:val="17"/>
        </w:rPr>
        <w:sectPr w:rsidR="00854AE3">
          <w:headerReference w:type="default" r:id="rId24"/>
          <w:footerReference w:type="default" r:id="rId25"/>
          <w:pgSz w:w="11910" w:h="16840"/>
          <w:pgMar w:top="2360" w:right="0" w:bottom="2640" w:left="1260" w:header="1033" w:footer="2458" w:gutter="0"/>
          <w:cols w:space="720"/>
        </w:sectPr>
      </w:pPr>
    </w:p>
    <w:p w14:paraId="232EF36B" w14:textId="77777777" w:rsidR="00854AE3" w:rsidRDefault="00854AE3">
      <w:pPr>
        <w:pStyle w:val="Textkrper"/>
        <w:spacing w:before="4"/>
        <w:rPr>
          <w:sz w:val="17"/>
        </w:rPr>
      </w:pPr>
      <w:bookmarkStart w:id="134" w:name="Erklärung_zur_Urheberschaft"/>
      <w:bookmarkStart w:id="135" w:name="_bookmark50"/>
      <w:bookmarkEnd w:id="134"/>
      <w:bookmarkEnd w:id="135"/>
    </w:p>
    <w:p w14:paraId="5B3D0F09" w14:textId="77777777" w:rsidR="00854AE3" w:rsidRDefault="00854AE3">
      <w:pPr>
        <w:rPr>
          <w:sz w:val="17"/>
        </w:rPr>
        <w:sectPr w:rsidR="00854AE3">
          <w:headerReference w:type="default" r:id="rId26"/>
          <w:footerReference w:type="default" r:id="rId27"/>
          <w:pgSz w:w="11910" w:h="16840"/>
          <w:pgMar w:top="2360" w:right="0" w:bottom="2640" w:left="1260" w:header="1033" w:footer="2458" w:gutter="0"/>
          <w:cols w:space="720"/>
        </w:sectPr>
      </w:pPr>
    </w:p>
    <w:p w14:paraId="5076AAD4" w14:textId="77777777" w:rsidR="00854AE3" w:rsidRDefault="006C76DB">
      <w:pPr>
        <w:pStyle w:val="Textkrper"/>
        <w:spacing w:before="115" w:line="252" w:lineRule="auto"/>
        <w:ind w:left="525" w:right="1783" w:firstLine="351"/>
        <w:jc w:val="both"/>
      </w:pPr>
      <w:r>
        <w:rPr>
          <w:w w:val="105"/>
        </w:rPr>
        <w:t xml:space="preserve">Ich erkläre hiermit, dass ich die vorliegende Arbeit ohne Hilfe Dritter </w:t>
      </w:r>
      <w:proofErr w:type="spellStart"/>
      <w:r>
        <w:rPr>
          <w:w w:val="105"/>
        </w:rPr>
        <w:t>angefer</w:t>
      </w:r>
      <w:proofErr w:type="spellEnd"/>
      <w:r>
        <w:rPr>
          <w:w w:val="105"/>
        </w:rPr>
        <w:t xml:space="preserve">- </w:t>
      </w:r>
      <w:proofErr w:type="spellStart"/>
      <w:r>
        <w:rPr>
          <w:w w:val="105"/>
        </w:rPr>
        <w:t>tigt</w:t>
      </w:r>
      <w:proofErr w:type="spellEnd"/>
      <w:r>
        <w:rPr>
          <w:w w:val="105"/>
        </w:rPr>
        <w:t xml:space="preserve"> habe. Ich habe nur die Hilfsmittel benutzt, die ich angegeben habe. Gedanken, die</w:t>
      </w:r>
      <w:r>
        <w:rPr>
          <w:spacing w:val="-3"/>
          <w:w w:val="105"/>
        </w:rPr>
        <w:t xml:space="preserve"> </w:t>
      </w:r>
      <w:r>
        <w:rPr>
          <w:w w:val="105"/>
        </w:rPr>
        <w:t>ich</w:t>
      </w:r>
      <w:r>
        <w:rPr>
          <w:spacing w:val="-3"/>
          <w:w w:val="105"/>
        </w:rPr>
        <w:t xml:space="preserve"> </w:t>
      </w:r>
      <w:r>
        <w:rPr>
          <w:w w:val="105"/>
        </w:rPr>
        <w:t>aus</w:t>
      </w:r>
      <w:r>
        <w:rPr>
          <w:spacing w:val="-3"/>
          <w:w w:val="105"/>
        </w:rPr>
        <w:t xml:space="preserve"> </w:t>
      </w:r>
      <w:r>
        <w:rPr>
          <w:w w:val="105"/>
        </w:rPr>
        <w:t>fremden</w:t>
      </w:r>
      <w:r>
        <w:rPr>
          <w:spacing w:val="-3"/>
          <w:w w:val="105"/>
        </w:rPr>
        <w:t xml:space="preserve"> </w:t>
      </w:r>
      <w:r>
        <w:rPr>
          <w:w w:val="105"/>
        </w:rPr>
        <w:t>Quellen</w:t>
      </w:r>
      <w:r>
        <w:rPr>
          <w:spacing w:val="-3"/>
          <w:w w:val="105"/>
        </w:rPr>
        <w:t xml:space="preserve"> </w:t>
      </w:r>
      <w:r>
        <w:rPr>
          <w:w w:val="105"/>
        </w:rPr>
        <w:t>direkt</w:t>
      </w:r>
      <w:r>
        <w:rPr>
          <w:spacing w:val="-3"/>
          <w:w w:val="105"/>
        </w:rPr>
        <w:t xml:space="preserve"> </w:t>
      </w:r>
      <w:r>
        <w:rPr>
          <w:w w:val="105"/>
        </w:rPr>
        <w:t>oder</w:t>
      </w:r>
      <w:r>
        <w:rPr>
          <w:spacing w:val="-3"/>
          <w:w w:val="105"/>
        </w:rPr>
        <w:t xml:space="preserve"> </w:t>
      </w:r>
      <w:r>
        <w:rPr>
          <w:w w:val="105"/>
        </w:rPr>
        <w:t>indirekt</w:t>
      </w:r>
      <w:r>
        <w:rPr>
          <w:spacing w:val="-3"/>
          <w:w w:val="105"/>
        </w:rPr>
        <w:t xml:space="preserve"> </w:t>
      </w:r>
      <w:r>
        <w:rPr>
          <w:w w:val="105"/>
        </w:rPr>
        <w:t>übernommen</w:t>
      </w:r>
      <w:r>
        <w:rPr>
          <w:spacing w:val="-3"/>
          <w:w w:val="105"/>
        </w:rPr>
        <w:t xml:space="preserve"> </w:t>
      </w:r>
      <w:r>
        <w:rPr>
          <w:w w:val="105"/>
        </w:rPr>
        <w:t>habe,</w:t>
      </w:r>
      <w:r>
        <w:rPr>
          <w:spacing w:val="-3"/>
          <w:w w:val="105"/>
        </w:rPr>
        <w:t xml:space="preserve"> </w:t>
      </w:r>
      <w:r>
        <w:rPr>
          <w:w w:val="105"/>
        </w:rPr>
        <w:t>sind</w:t>
      </w:r>
      <w:r>
        <w:rPr>
          <w:spacing w:val="-3"/>
          <w:w w:val="105"/>
        </w:rPr>
        <w:t xml:space="preserve"> </w:t>
      </w:r>
      <w:r>
        <w:rPr>
          <w:w w:val="105"/>
        </w:rPr>
        <w:t>kenntlich gemacht.</w:t>
      </w:r>
      <w:r>
        <w:rPr>
          <w:spacing w:val="-7"/>
          <w:w w:val="105"/>
        </w:rPr>
        <w:t xml:space="preserve"> </w:t>
      </w:r>
      <w:r>
        <w:rPr>
          <w:w w:val="105"/>
        </w:rPr>
        <w:t>Di</w:t>
      </w:r>
      <w:r>
        <w:rPr>
          <w:w w:val="105"/>
        </w:rPr>
        <w:t>e</w:t>
      </w:r>
      <w:r>
        <w:rPr>
          <w:spacing w:val="-7"/>
          <w:w w:val="105"/>
        </w:rPr>
        <w:t xml:space="preserve"> </w:t>
      </w:r>
      <w:r>
        <w:rPr>
          <w:w w:val="105"/>
        </w:rPr>
        <w:t>Arbeit</w:t>
      </w:r>
      <w:r>
        <w:rPr>
          <w:spacing w:val="-7"/>
          <w:w w:val="105"/>
        </w:rPr>
        <w:t xml:space="preserve"> </w:t>
      </w:r>
      <w:r>
        <w:rPr>
          <w:w w:val="105"/>
        </w:rPr>
        <w:t>wurde</w:t>
      </w:r>
      <w:r>
        <w:rPr>
          <w:spacing w:val="-7"/>
          <w:w w:val="105"/>
        </w:rPr>
        <w:t xml:space="preserve"> </w:t>
      </w:r>
      <w:r>
        <w:rPr>
          <w:w w:val="105"/>
        </w:rPr>
        <w:t>bisher</w:t>
      </w:r>
      <w:r>
        <w:rPr>
          <w:spacing w:val="-7"/>
          <w:w w:val="105"/>
        </w:rPr>
        <w:t xml:space="preserve"> </w:t>
      </w:r>
      <w:r>
        <w:rPr>
          <w:w w:val="105"/>
        </w:rPr>
        <w:t>keiner</w:t>
      </w:r>
      <w:r>
        <w:rPr>
          <w:spacing w:val="-7"/>
          <w:w w:val="105"/>
        </w:rPr>
        <w:t xml:space="preserve"> </w:t>
      </w:r>
      <w:r>
        <w:rPr>
          <w:w w:val="105"/>
        </w:rPr>
        <w:t>anderen</w:t>
      </w:r>
      <w:r>
        <w:rPr>
          <w:spacing w:val="-7"/>
          <w:w w:val="105"/>
        </w:rPr>
        <w:t xml:space="preserve"> </w:t>
      </w:r>
      <w:proofErr w:type="spellStart"/>
      <w:r>
        <w:rPr>
          <w:w w:val="105"/>
        </w:rPr>
        <w:t>Prü</w:t>
      </w:r>
      <w:proofErr w:type="spellEnd"/>
      <w:r>
        <w:rPr>
          <w:w w:val="105"/>
        </w:rPr>
        <w:t>-</w:t>
      </w:r>
      <w:r>
        <w:rPr>
          <w:spacing w:val="-7"/>
          <w:w w:val="105"/>
        </w:rPr>
        <w:t xml:space="preserve"> </w:t>
      </w:r>
      <w:proofErr w:type="spellStart"/>
      <w:r>
        <w:rPr>
          <w:w w:val="105"/>
        </w:rPr>
        <w:t>fungsbehörde</w:t>
      </w:r>
      <w:proofErr w:type="spellEnd"/>
      <w:r>
        <w:rPr>
          <w:spacing w:val="-7"/>
          <w:w w:val="105"/>
        </w:rPr>
        <w:t xml:space="preserve"> </w:t>
      </w:r>
      <w:r>
        <w:rPr>
          <w:w w:val="105"/>
        </w:rPr>
        <w:t>vorgelegt</w:t>
      </w:r>
      <w:r>
        <w:rPr>
          <w:spacing w:val="-7"/>
          <w:w w:val="105"/>
        </w:rPr>
        <w:t xml:space="preserve"> </w:t>
      </w:r>
      <w:r>
        <w:rPr>
          <w:w w:val="105"/>
        </w:rPr>
        <w:t>und auch noch nicht veröffentlicht.</w:t>
      </w:r>
    </w:p>
    <w:p w14:paraId="738469B2" w14:textId="77777777" w:rsidR="00854AE3" w:rsidRDefault="006C76DB">
      <w:pPr>
        <w:pStyle w:val="Textkrper"/>
        <w:spacing w:line="272" w:lineRule="exact"/>
        <w:ind w:left="877"/>
        <w:jc w:val="both"/>
      </w:pPr>
      <w:r>
        <w:rPr>
          <w:w w:val="105"/>
        </w:rPr>
        <w:t>KI-Einsatz</w:t>
      </w:r>
      <w:r>
        <w:rPr>
          <w:spacing w:val="14"/>
          <w:w w:val="105"/>
        </w:rPr>
        <w:t xml:space="preserve"> </w:t>
      </w:r>
      <w:r>
        <w:rPr>
          <w:w w:val="105"/>
        </w:rPr>
        <w:t>ohne</w:t>
      </w:r>
      <w:r>
        <w:rPr>
          <w:spacing w:val="16"/>
          <w:w w:val="105"/>
        </w:rPr>
        <w:t xml:space="preserve"> </w:t>
      </w:r>
      <w:r>
        <w:rPr>
          <w:spacing w:val="-2"/>
          <w:w w:val="105"/>
        </w:rPr>
        <w:t>Kennzeichnungspflicht</w:t>
      </w:r>
    </w:p>
    <w:p w14:paraId="39D7B3F8" w14:textId="77777777" w:rsidR="00854AE3" w:rsidRDefault="006C76DB">
      <w:pPr>
        <w:pStyle w:val="Textkrper"/>
        <w:spacing w:before="13" w:line="252" w:lineRule="auto"/>
        <w:ind w:left="525" w:right="1783" w:firstLine="351"/>
        <w:jc w:val="both"/>
      </w:pPr>
      <w:r>
        <w:rPr>
          <w:w w:val="105"/>
        </w:rPr>
        <w:t xml:space="preserve">Ich bin mir bewusst, dass die Nutzung maschinell generierter Texte keine Ga- </w:t>
      </w:r>
      <w:proofErr w:type="spellStart"/>
      <w:r>
        <w:rPr>
          <w:w w:val="105"/>
        </w:rPr>
        <w:t>rantie</w:t>
      </w:r>
      <w:proofErr w:type="spellEnd"/>
      <w:r>
        <w:rPr>
          <w:w w:val="105"/>
        </w:rPr>
        <w:t xml:space="preserve"> für die Qualität von Inhalten und Text gewährleistet. Ich versichere daher, dass</w:t>
      </w:r>
      <w:r>
        <w:rPr>
          <w:spacing w:val="-12"/>
          <w:w w:val="105"/>
        </w:rPr>
        <w:t xml:space="preserve"> </w:t>
      </w:r>
      <w:r>
        <w:rPr>
          <w:w w:val="105"/>
        </w:rPr>
        <w:t>ich</w:t>
      </w:r>
      <w:r>
        <w:rPr>
          <w:spacing w:val="-12"/>
          <w:w w:val="105"/>
        </w:rPr>
        <w:t xml:space="preserve"> </w:t>
      </w:r>
      <w:r>
        <w:rPr>
          <w:w w:val="105"/>
        </w:rPr>
        <w:t>mich</w:t>
      </w:r>
      <w:r>
        <w:rPr>
          <w:spacing w:val="-11"/>
          <w:w w:val="105"/>
        </w:rPr>
        <w:t xml:space="preserve"> </w:t>
      </w:r>
      <w:r>
        <w:rPr>
          <w:w w:val="105"/>
        </w:rPr>
        <w:t>textgenerierender</w:t>
      </w:r>
      <w:r>
        <w:rPr>
          <w:spacing w:val="-11"/>
          <w:w w:val="105"/>
        </w:rPr>
        <w:t xml:space="preserve"> </w:t>
      </w:r>
      <w:r>
        <w:rPr>
          <w:w w:val="105"/>
        </w:rPr>
        <w:t>KI-Tools</w:t>
      </w:r>
      <w:r>
        <w:rPr>
          <w:spacing w:val="-11"/>
          <w:w w:val="105"/>
        </w:rPr>
        <w:t xml:space="preserve"> </w:t>
      </w:r>
      <w:r>
        <w:rPr>
          <w:w w:val="105"/>
        </w:rPr>
        <w:t>lediglich</w:t>
      </w:r>
      <w:r>
        <w:rPr>
          <w:spacing w:val="-11"/>
          <w:w w:val="105"/>
        </w:rPr>
        <w:t xml:space="preserve"> </w:t>
      </w:r>
      <w:r>
        <w:rPr>
          <w:w w:val="105"/>
        </w:rPr>
        <w:t>als</w:t>
      </w:r>
      <w:r>
        <w:rPr>
          <w:spacing w:val="-12"/>
          <w:w w:val="105"/>
        </w:rPr>
        <w:t xml:space="preserve"> </w:t>
      </w:r>
      <w:r>
        <w:rPr>
          <w:w w:val="105"/>
        </w:rPr>
        <w:t>Hilfsmittel</w:t>
      </w:r>
      <w:r>
        <w:rPr>
          <w:spacing w:val="-12"/>
          <w:w w:val="105"/>
        </w:rPr>
        <w:t xml:space="preserve"> </w:t>
      </w:r>
      <w:r>
        <w:rPr>
          <w:w w:val="105"/>
        </w:rPr>
        <w:t>bedient</w:t>
      </w:r>
      <w:r>
        <w:rPr>
          <w:spacing w:val="-11"/>
          <w:w w:val="105"/>
        </w:rPr>
        <w:t xml:space="preserve"> </w:t>
      </w:r>
      <w:r>
        <w:rPr>
          <w:w w:val="105"/>
        </w:rPr>
        <w:t>habe</w:t>
      </w:r>
      <w:r>
        <w:rPr>
          <w:spacing w:val="-12"/>
          <w:w w:val="105"/>
        </w:rPr>
        <w:t xml:space="preserve"> </w:t>
      </w:r>
      <w:r>
        <w:rPr>
          <w:w w:val="105"/>
        </w:rPr>
        <w:t>und in</w:t>
      </w:r>
      <w:r>
        <w:rPr>
          <w:spacing w:val="-14"/>
          <w:w w:val="105"/>
        </w:rPr>
        <w:t xml:space="preserve"> </w:t>
      </w:r>
      <w:r>
        <w:rPr>
          <w:w w:val="105"/>
        </w:rPr>
        <w:t>der</w:t>
      </w:r>
      <w:r>
        <w:rPr>
          <w:spacing w:val="-14"/>
          <w:w w:val="105"/>
        </w:rPr>
        <w:t xml:space="preserve"> </w:t>
      </w:r>
      <w:r>
        <w:rPr>
          <w:w w:val="105"/>
        </w:rPr>
        <w:t>vorliegenden</w:t>
      </w:r>
      <w:r>
        <w:rPr>
          <w:spacing w:val="-14"/>
          <w:w w:val="105"/>
        </w:rPr>
        <w:t xml:space="preserve"> </w:t>
      </w:r>
      <w:r>
        <w:rPr>
          <w:w w:val="105"/>
        </w:rPr>
        <w:t>Arbeit</w:t>
      </w:r>
      <w:r>
        <w:rPr>
          <w:spacing w:val="-14"/>
          <w:w w:val="105"/>
        </w:rPr>
        <w:t xml:space="preserve"> </w:t>
      </w:r>
      <w:r>
        <w:rPr>
          <w:w w:val="105"/>
        </w:rPr>
        <w:t>mein</w:t>
      </w:r>
      <w:r>
        <w:rPr>
          <w:spacing w:val="-14"/>
          <w:w w:val="105"/>
        </w:rPr>
        <w:t xml:space="preserve"> </w:t>
      </w:r>
      <w:r>
        <w:rPr>
          <w:w w:val="105"/>
        </w:rPr>
        <w:t>gestalterischer</w:t>
      </w:r>
      <w:r>
        <w:rPr>
          <w:spacing w:val="-14"/>
          <w:w w:val="105"/>
        </w:rPr>
        <w:t xml:space="preserve"> </w:t>
      </w:r>
      <w:r>
        <w:rPr>
          <w:w w:val="105"/>
        </w:rPr>
        <w:t>Einfluss</w:t>
      </w:r>
      <w:r>
        <w:rPr>
          <w:spacing w:val="-14"/>
          <w:w w:val="105"/>
        </w:rPr>
        <w:t xml:space="preserve"> </w:t>
      </w:r>
      <w:r>
        <w:rPr>
          <w:w w:val="105"/>
        </w:rPr>
        <w:t>überwiegt.</w:t>
      </w:r>
      <w:r>
        <w:rPr>
          <w:spacing w:val="-14"/>
          <w:w w:val="105"/>
        </w:rPr>
        <w:t xml:space="preserve"> </w:t>
      </w:r>
      <w:r>
        <w:rPr>
          <w:w w:val="105"/>
        </w:rPr>
        <w:t>Ich</w:t>
      </w:r>
      <w:r>
        <w:rPr>
          <w:spacing w:val="-14"/>
          <w:w w:val="105"/>
        </w:rPr>
        <w:t xml:space="preserve"> </w:t>
      </w:r>
      <w:r>
        <w:rPr>
          <w:w w:val="105"/>
        </w:rPr>
        <w:t>verantworte die</w:t>
      </w:r>
      <w:r>
        <w:rPr>
          <w:spacing w:val="-12"/>
          <w:w w:val="105"/>
        </w:rPr>
        <w:t xml:space="preserve"> </w:t>
      </w:r>
      <w:r>
        <w:rPr>
          <w:w w:val="105"/>
        </w:rPr>
        <w:t>Übernahme</w:t>
      </w:r>
      <w:r>
        <w:rPr>
          <w:spacing w:val="-12"/>
          <w:w w:val="105"/>
        </w:rPr>
        <w:t xml:space="preserve"> </w:t>
      </w:r>
      <w:r>
        <w:rPr>
          <w:w w:val="105"/>
        </w:rPr>
        <w:t>jeglicher</w:t>
      </w:r>
      <w:r>
        <w:rPr>
          <w:spacing w:val="-12"/>
          <w:w w:val="105"/>
        </w:rPr>
        <w:t xml:space="preserve"> </w:t>
      </w:r>
      <w:r>
        <w:rPr>
          <w:w w:val="105"/>
        </w:rPr>
        <w:t>von</w:t>
      </w:r>
      <w:r>
        <w:rPr>
          <w:spacing w:val="-12"/>
          <w:w w:val="105"/>
        </w:rPr>
        <w:t xml:space="preserve"> </w:t>
      </w:r>
      <w:r>
        <w:rPr>
          <w:w w:val="105"/>
        </w:rPr>
        <w:t>mir</w:t>
      </w:r>
      <w:r>
        <w:rPr>
          <w:spacing w:val="-12"/>
          <w:w w:val="105"/>
        </w:rPr>
        <w:t xml:space="preserve"> </w:t>
      </w:r>
      <w:r>
        <w:rPr>
          <w:w w:val="105"/>
        </w:rPr>
        <w:t>verwendeter</w:t>
      </w:r>
      <w:r>
        <w:rPr>
          <w:spacing w:val="-12"/>
          <w:w w:val="105"/>
        </w:rPr>
        <w:t xml:space="preserve"> </w:t>
      </w:r>
      <w:r>
        <w:rPr>
          <w:w w:val="105"/>
        </w:rPr>
        <w:t>maschinell</w:t>
      </w:r>
      <w:r>
        <w:rPr>
          <w:spacing w:val="-12"/>
          <w:w w:val="105"/>
        </w:rPr>
        <w:t xml:space="preserve"> </w:t>
      </w:r>
      <w:r>
        <w:rPr>
          <w:w w:val="105"/>
        </w:rPr>
        <w:t>generierter</w:t>
      </w:r>
      <w:r>
        <w:rPr>
          <w:spacing w:val="-12"/>
          <w:w w:val="105"/>
        </w:rPr>
        <w:t xml:space="preserve"> </w:t>
      </w:r>
      <w:r>
        <w:rPr>
          <w:w w:val="105"/>
        </w:rPr>
        <w:t xml:space="preserve">Textpassagen </w:t>
      </w:r>
      <w:r>
        <w:t xml:space="preserve">vollumfänglich selbst. Ich versichere, dass ich keine KI-Schreibwerkzeuge verwendet </w:t>
      </w:r>
      <w:r>
        <w:rPr>
          <w:w w:val="105"/>
        </w:rPr>
        <w:t>habe, deren Nut</w:t>
      </w:r>
      <w:r>
        <w:rPr>
          <w:w w:val="105"/>
        </w:rPr>
        <w:t xml:space="preserve">zung der Prüfer </w:t>
      </w:r>
      <w:r>
        <w:rPr>
          <w:w w:val="145"/>
        </w:rPr>
        <w:t>/</w:t>
      </w:r>
      <w:r>
        <w:rPr>
          <w:spacing w:val="-3"/>
          <w:w w:val="145"/>
        </w:rPr>
        <w:t xml:space="preserve"> </w:t>
      </w:r>
      <w:r>
        <w:rPr>
          <w:w w:val="105"/>
        </w:rPr>
        <w:t xml:space="preserve">die Prüferin explizit schriftlich ausgeschlossen </w:t>
      </w:r>
      <w:r>
        <w:rPr>
          <w:spacing w:val="-4"/>
          <w:w w:val="105"/>
        </w:rPr>
        <w:t>hat.</w:t>
      </w:r>
    </w:p>
    <w:p w14:paraId="232016EC" w14:textId="77777777" w:rsidR="00854AE3" w:rsidRDefault="006C76DB">
      <w:pPr>
        <w:pStyle w:val="Textkrper"/>
        <w:spacing w:line="252" w:lineRule="auto"/>
        <w:ind w:left="525" w:right="6677" w:firstLine="351"/>
        <w:jc w:val="both"/>
      </w:pPr>
      <w:r>
        <w:rPr>
          <w:w w:val="105"/>
        </w:rPr>
        <w:t xml:space="preserve">Ort/Datum: Rapperswil, 2024 </w:t>
      </w:r>
      <w:r>
        <w:rPr>
          <w:spacing w:val="-2"/>
          <w:w w:val="105"/>
        </w:rPr>
        <w:t>Unterschrift:</w:t>
      </w:r>
    </w:p>
    <w:p w14:paraId="211C2FCE" w14:textId="77777777" w:rsidR="00854AE3" w:rsidRDefault="006C76DB">
      <w:pPr>
        <w:pStyle w:val="Textkrper"/>
        <w:spacing w:line="274" w:lineRule="exact"/>
        <w:ind w:left="525"/>
        <w:jc w:val="both"/>
      </w:pPr>
      <w:r>
        <w:rPr>
          <w:w w:val="110"/>
        </w:rPr>
        <w:t>Peter</w:t>
      </w:r>
      <w:r>
        <w:rPr>
          <w:spacing w:val="5"/>
          <w:w w:val="110"/>
        </w:rPr>
        <w:t xml:space="preserve"> </w:t>
      </w:r>
      <w:r>
        <w:rPr>
          <w:spacing w:val="-4"/>
          <w:w w:val="110"/>
        </w:rPr>
        <w:t>Kuhn</w:t>
      </w:r>
    </w:p>
    <w:p w14:paraId="5162C408" w14:textId="77777777" w:rsidR="00854AE3" w:rsidRDefault="00854AE3">
      <w:pPr>
        <w:spacing w:line="274" w:lineRule="exact"/>
        <w:jc w:val="both"/>
        <w:sectPr w:rsidR="00854AE3">
          <w:headerReference w:type="default" r:id="rId28"/>
          <w:footerReference w:type="default" r:id="rId29"/>
          <w:pgSz w:w="11910" w:h="16840"/>
          <w:pgMar w:top="1920" w:right="0" w:bottom="2640" w:left="1260" w:header="1033" w:footer="2458" w:gutter="0"/>
          <w:cols w:space="720"/>
        </w:sectPr>
      </w:pPr>
    </w:p>
    <w:p w14:paraId="55074AB6" w14:textId="77777777" w:rsidR="00854AE3" w:rsidRDefault="006C76DB">
      <w:pPr>
        <w:spacing w:line="397" w:lineRule="exact"/>
        <w:ind w:left="525"/>
        <w:rPr>
          <w:rFonts w:ascii="Cambria"/>
          <w:b/>
          <w:sz w:val="34"/>
        </w:rPr>
      </w:pPr>
      <w:r>
        <w:rPr>
          <w:rFonts w:ascii="Cambria"/>
          <w:b/>
          <w:spacing w:val="-2"/>
          <w:sz w:val="34"/>
        </w:rPr>
        <w:t>Abbildungsverzeichnis</w:t>
      </w:r>
    </w:p>
    <w:p w14:paraId="13C9FFDC" w14:textId="77777777" w:rsidR="00854AE3" w:rsidRDefault="006C76DB">
      <w:pPr>
        <w:pStyle w:val="Listenabsatz"/>
        <w:numPr>
          <w:ilvl w:val="0"/>
          <w:numId w:val="2"/>
        </w:numPr>
        <w:tabs>
          <w:tab w:val="left" w:pos="1415"/>
          <w:tab w:val="right" w:leader="dot" w:pos="8857"/>
        </w:tabs>
        <w:spacing w:before="226"/>
        <w:rPr>
          <w:sz w:val="24"/>
        </w:rPr>
      </w:pPr>
      <w:hyperlink w:anchor="_bookmark15" w:history="1">
        <w:r>
          <w:rPr>
            <w:sz w:val="24"/>
          </w:rPr>
          <w:t>Versuchsaufbau</w:t>
        </w:r>
        <w:r>
          <w:rPr>
            <w:spacing w:val="30"/>
            <w:sz w:val="24"/>
          </w:rPr>
          <w:t xml:space="preserve"> </w:t>
        </w:r>
        <w:r>
          <w:rPr>
            <w:sz w:val="24"/>
          </w:rPr>
          <w:t>der</w:t>
        </w:r>
        <w:r>
          <w:rPr>
            <w:spacing w:val="29"/>
            <w:sz w:val="24"/>
          </w:rPr>
          <w:t xml:space="preserve"> </w:t>
        </w:r>
        <w:r>
          <w:rPr>
            <w:sz w:val="24"/>
          </w:rPr>
          <w:t>Laser</w:t>
        </w:r>
        <w:r>
          <w:rPr>
            <w:spacing w:val="28"/>
            <w:sz w:val="24"/>
          </w:rPr>
          <w:t xml:space="preserve"> </w:t>
        </w:r>
        <w:r>
          <w:rPr>
            <w:sz w:val="24"/>
          </w:rPr>
          <w:t>Reflexion</w:t>
        </w:r>
        <w:r>
          <w:rPr>
            <w:spacing w:val="31"/>
            <w:sz w:val="24"/>
          </w:rPr>
          <w:t xml:space="preserve"> </w:t>
        </w:r>
        <w:r>
          <w:rPr>
            <w:sz w:val="24"/>
          </w:rPr>
          <w:t>und</w:t>
        </w:r>
        <w:r>
          <w:rPr>
            <w:spacing w:val="29"/>
            <w:sz w:val="24"/>
          </w:rPr>
          <w:t xml:space="preserve"> </w:t>
        </w:r>
        <w:proofErr w:type="spellStart"/>
        <w:r>
          <w:rPr>
            <w:spacing w:val="-2"/>
            <w:sz w:val="24"/>
          </w:rPr>
          <w:t>Refraxion</w:t>
        </w:r>
        <w:proofErr w:type="spellEnd"/>
      </w:hyperlink>
      <w:r>
        <w:rPr>
          <w:sz w:val="24"/>
        </w:rPr>
        <w:tab/>
      </w:r>
      <w:r>
        <w:rPr>
          <w:spacing w:val="-10"/>
          <w:sz w:val="24"/>
        </w:rPr>
        <w:t>5</w:t>
      </w:r>
    </w:p>
    <w:p w14:paraId="4769694C" w14:textId="77777777" w:rsidR="00854AE3" w:rsidRDefault="006C76DB">
      <w:pPr>
        <w:pStyle w:val="Listenabsatz"/>
        <w:numPr>
          <w:ilvl w:val="0"/>
          <w:numId w:val="2"/>
        </w:numPr>
        <w:tabs>
          <w:tab w:val="left" w:pos="1415"/>
          <w:tab w:val="right" w:pos="8858"/>
        </w:tabs>
        <w:rPr>
          <w:sz w:val="24"/>
        </w:rPr>
      </w:pPr>
      <w:hyperlink w:anchor="_bookmark16" w:history="1">
        <w:proofErr w:type="spellStart"/>
        <w:r>
          <w:rPr>
            <w:sz w:val="24"/>
          </w:rPr>
          <w:t>Messgrössen</w:t>
        </w:r>
        <w:proofErr w:type="spellEnd"/>
        <w:r>
          <w:rPr>
            <w:spacing w:val="31"/>
            <w:sz w:val="24"/>
          </w:rPr>
          <w:t xml:space="preserve"> </w:t>
        </w:r>
        <w:r>
          <w:rPr>
            <w:sz w:val="24"/>
          </w:rPr>
          <w:t>für</w:t>
        </w:r>
        <w:r>
          <w:rPr>
            <w:spacing w:val="32"/>
            <w:sz w:val="24"/>
          </w:rPr>
          <w:t xml:space="preserve"> </w:t>
        </w:r>
        <w:r>
          <w:rPr>
            <w:sz w:val="24"/>
          </w:rPr>
          <w:t>die</w:t>
        </w:r>
        <w:r>
          <w:rPr>
            <w:spacing w:val="31"/>
            <w:sz w:val="24"/>
          </w:rPr>
          <w:t xml:space="preserve"> </w:t>
        </w:r>
        <w:r>
          <w:rPr>
            <w:sz w:val="24"/>
          </w:rPr>
          <w:t>Reflexion</w:t>
        </w:r>
        <w:r>
          <w:rPr>
            <w:spacing w:val="31"/>
            <w:sz w:val="24"/>
          </w:rPr>
          <w:t xml:space="preserve"> </w:t>
        </w:r>
        <w:r>
          <w:rPr>
            <w:sz w:val="24"/>
          </w:rPr>
          <w:t>und</w:t>
        </w:r>
        <w:r>
          <w:rPr>
            <w:spacing w:val="32"/>
            <w:sz w:val="24"/>
          </w:rPr>
          <w:t xml:space="preserve"> </w:t>
        </w:r>
        <w:proofErr w:type="spellStart"/>
        <w:r>
          <w:rPr>
            <w:sz w:val="24"/>
          </w:rPr>
          <w:t>Refraxion</w:t>
        </w:r>
        <w:proofErr w:type="spellEnd"/>
        <w:r>
          <w:rPr>
            <w:sz w:val="24"/>
          </w:rPr>
          <w:t>,</w:t>
        </w:r>
        <w:r>
          <w:rPr>
            <w:spacing w:val="31"/>
            <w:sz w:val="24"/>
          </w:rPr>
          <w:t xml:space="preserve"> </w:t>
        </w:r>
        <w:r>
          <w:rPr>
            <w:sz w:val="24"/>
          </w:rPr>
          <w:t>Veränderung</w:t>
        </w:r>
        <w:r>
          <w:rPr>
            <w:spacing w:val="32"/>
            <w:sz w:val="24"/>
          </w:rPr>
          <w:t xml:space="preserve"> </w:t>
        </w:r>
        <w:r>
          <w:rPr>
            <w:sz w:val="24"/>
          </w:rPr>
          <w:t>über</w:t>
        </w:r>
        <w:r>
          <w:rPr>
            <w:spacing w:val="33"/>
            <w:sz w:val="24"/>
          </w:rPr>
          <w:t xml:space="preserve"> </w:t>
        </w:r>
        <w:r>
          <w:rPr>
            <w:spacing w:val="-4"/>
            <w:sz w:val="24"/>
          </w:rPr>
          <w:t>Zeit</w:t>
        </w:r>
      </w:hyperlink>
      <w:r>
        <w:rPr>
          <w:sz w:val="24"/>
        </w:rPr>
        <w:tab/>
      </w:r>
      <w:r>
        <w:rPr>
          <w:spacing w:val="-10"/>
          <w:sz w:val="24"/>
        </w:rPr>
        <w:t>6</w:t>
      </w:r>
    </w:p>
    <w:p w14:paraId="31F9624D" w14:textId="77777777" w:rsidR="00854AE3" w:rsidRDefault="006C76DB">
      <w:pPr>
        <w:pStyle w:val="Listenabsatz"/>
        <w:numPr>
          <w:ilvl w:val="0"/>
          <w:numId w:val="2"/>
        </w:numPr>
        <w:tabs>
          <w:tab w:val="left" w:pos="1415"/>
          <w:tab w:val="right" w:leader="dot" w:pos="8858"/>
        </w:tabs>
        <w:rPr>
          <w:sz w:val="24"/>
        </w:rPr>
      </w:pPr>
      <w:hyperlink w:anchor="_bookmark22" w:history="1">
        <w:proofErr w:type="spellStart"/>
        <w:r>
          <w:rPr>
            <w:spacing w:val="-2"/>
            <w:sz w:val="24"/>
          </w:rPr>
          <w:t>Bildverarbeitnugskonzpet</w:t>
        </w:r>
        <w:proofErr w:type="spellEnd"/>
      </w:hyperlink>
      <w:r>
        <w:rPr>
          <w:sz w:val="24"/>
        </w:rPr>
        <w:tab/>
      </w:r>
      <w:r>
        <w:rPr>
          <w:spacing w:val="-10"/>
          <w:sz w:val="24"/>
        </w:rPr>
        <w:t>8</w:t>
      </w:r>
    </w:p>
    <w:p w14:paraId="473CE7B5" w14:textId="77777777" w:rsidR="00854AE3" w:rsidRDefault="006C76DB">
      <w:pPr>
        <w:pStyle w:val="Listenabsatz"/>
        <w:numPr>
          <w:ilvl w:val="0"/>
          <w:numId w:val="2"/>
        </w:numPr>
        <w:tabs>
          <w:tab w:val="left" w:pos="1415"/>
          <w:tab w:val="right" w:leader="dot" w:pos="8858"/>
        </w:tabs>
        <w:rPr>
          <w:sz w:val="24"/>
        </w:rPr>
      </w:pPr>
      <w:hyperlink w:anchor="_bookmark24" w:history="1">
        <w:r>
          <w:rPr>
            <w:sz w:val="24"/>
          </w:rPr>
          <w:t>Benutzer</w:t>
        </w:r>
        <w:r>
          <w:rPr>
            <w:spacing w:val="43"/>
            <w:sz w:val="24"/>
          </w:rPr>
          <w:t xml:space="preserve"> </w:t>
        </w:r>
        <w:r>
          <w:rPr>
            <w:sz w:val="24"/>
          </w:rPr>
          <w:t>der</w:t>
        </w:r>
        <w:r>
          <w:rPr>
            <w:spacing w:val="45"/>
            <w:sz w:val="24"/>
          </w:rPr>
          <w:t xml:space="preserve"> </w:t>
        </w:r>
        <w:r>
          <w:rPr>
            <w:spacing w:val="-2"/>
            <w:sz w:val="24"/>
          </w:rPr>
          <w:t>Datenbank</w:t>
        </w:r>
      </w:hyperlink>
      <w:r>
        <w:rPr>
          <w:sz w:val="24"/>
        </w:rPr>
        <w:tab/>
      </w:r>
      <w:r>
        <w:rPr>
          <w:spacing w:val="-10"/>
          <w:sz w:val="24"/>
        </w:rPr>
        <w:t>9</w:t>
      </w:r>
    </w:p>
    <w:p w14:paraId="0691EC64" w14:textId="77777777" w:rsidR="00854AE3" w:rsidRDefault="006C76DB">
      <w:pPr>
        <w:pStyle w:val="Listenabsatz"/>
        <w:numPr>
          <w:ilvl w:val="0"/>
          <w:numId w:val="2"/>
        </w:numPr>
        <w:tabs>
          <w:tab w:val="left" w:pos="1415"/>
          <w:tab w:val="right" w:leader="dot" w:pos="8858"/>
        </w:tabs>
        <w:spacing w:before="12"/>
        <w:rPr>
          <w:sz w:val="24"/>
        </w:rPr>
      </w:pPr>
      <w:hyperlink w:anchor="_bookmark29" w:history="1">
        <w:r>
          <w:rPr>
            <w:sz w:val="24"/>
          </w:rPr>
          <w:t>UML-Diagramm</w:t>
        </w:r>
        <w:r>
          <w:rPr>
            <w:spacing w:val="43"/>
            <w:sz w:val="24"/>
          </w:rPr>
          <w:t xml:space="preserve"> </w:t>
        </w:r>
        <w:r>
          <w:rPr>
            <w:sz w:val="24"/>
          </w:rPr>
          <w:t>des</w:t>
        </w:r>
        <w:r>
          <w:rPr>
            <w:spacing w:val="45"/>
            <w:sz w:val="24"/>
          </w:rPr>
          <w:t xml:space="preserve"> </w:t>
        </w:r>
        <w:r>
          <w:rPr>
            <w:sz w:val="24"/>
          </w:rPr>
          <w:t>konzeptuellen</w:t>
        </w:r>
        <w:r>
          <w:rPr>
            <w:spacing w:val="45"/>
            <w:sz w:val="24"/>
          </w:rPr>
          <w:t xml:space="preserve"> </w:t>
        </w:r>
        <w:r>
          <w:rPr>
            <w:sz w:val="24"/>
          </w:rPr>
          <w:t>DB-</w:t>
        </w:r>
        <w:r>
          <w:rPr>
            <w:spacing w:val="-2"/>
            <w:sz w:val="24"/>
          </w:rPr>
          <w:t>Entwurfs</w:t>
        </w:r>
      </w:hyperlink>
      <w:r>
        <w:rPr>
          <w:sz w:val="24"/>
        </w:rPr>
        <w:tab/>
      </w:r>
      <w:r>
        <w:rPr>
          <w:spacing w:val="-5"/>
          <w:sz w:val="24"/>
        </w:rPr>
        <w:t>11</w:t>
      </w:r>
    </w:p>
    <w:p w14:paraId="27265F71" w14:textId="77777777" w:rsidR="00854AE3" w:rsidRDefault="006C76DB">
      <w:pPr>
        <w:spacing w:before="424"/>
        <w:ind w:left="525"/>
        <w:rPr>
          <w:rFonts w:ascii="Cambria"/>
          <w:b/>
          <w:sz w:val="34"/>
        </w:rPr>
      </w:pPr>
      <w:r>
        <w:rPr>
          <w:rFonts w:ascii="Cambria"/>
          <w:b/>
          <w:spacing w:val="-2"/>
          <w:sz w:val="34"/>
        </w:rPr>
        <w:t>Tabellenverzeichn</w:t>
      </w:r>
      <w:r>
        <w:rPr>
          <w:rFonts w:ascii="Cambria"/>
          <w:b/>
          <w:spacing w:val="-2"/>
          <w:sz w:val="34"/>
        </w:rPr>
        <w:t>is</w:t>
      </w:r>
    </w:p>
    <w:p w14:paraId="062844DA" w14:textId="77777777" w:rsidR="00854AE3" w:rsidRDefault="00854AE3">
      <w:pPr>
        <w:rPr>
          <w:rFonts w:ascii="Cambria"/>
          <w:sz w:val="34"/>
        </w:rPr>
        <w:sectPr w:rsidR="00854AE3">
          <w:headerReference w:type="default" r:id="rId30"/>
          <w:footerReference w:type="default" r:id="rId31"/>
          <w:pgSz w:w="11910" w:h="16840"/>
          <w:pgMar w:top="1920" w:right="0" w:bottom="2640" w:left="1260" w:header="1033" w:footer="2458" w:gutter="0"/>
          <w:cols w:space="720"/>
        </w:sectPr>
      </w:pPr>
    </w:p>
    <w:p w14:paraId="51E607A8" w14:textId="77777777" w:rsidR="00854AE3" w:rsidRDefault="006C76DB">
      <w:pPr>
        <w:pStyle w:val="berschrift1"/>
        <w:tabs>
          <w:tab w:val="left" w:pos="1083"/>
        </w:tabs>
        <w:spacing w:line="397" w:lineRule="exact"/>
        <w:ind w:left="525"/>
      </w:pPr>
      <w:bookmarkStart w:id="136" w:name="Digitaler_Anhang"/>
      <w:bookmarkStart w:id="137" w:name="_bookmark51"/>
      <w:bookmarkEnd w:id="136"/>
      <w:bookmarkEnd w:id="137"/>
      <w:r>
        <w:rPr>
          <w:spacing w:val="-10"/>
        </w:rPr>
        <w:t>8</w:t>
      </w:r>
      <w:r>
        <w:tab/>
        <w:t>Digitaler</w:t>
      </w:r>
      <w:r>
        <w:rPr>
          <w:spacing w:val="51"/>
          <w:w w:val="150"/>
        </w:rPr>
        <w:t xml:space="preserve"> </w:t>
      </w:r>
      <w:r>
        <w:rPr>
          <w:spacing w:val="-2"/>
        </w:rPr>
        <w:t>Anhang</w:t>
      </w:r>
    </w:p>
    <w:p w14:paraId="00C0952C" w14:textId="77777777" w:rsidR="00854AE3" w:rsidRDefault="006C76DB">
      <w:pPr>
        <w:pStyle w:val="berschrift2"/>
        <w:spacing w:before="226"/>
        <w:ind w:left="525" w:firstLine="0"/>
      </w:pPr>
      <w:r>
        <w:rPr>
          <w:spacing w:val="-2"/>
        </w:rPr>
        <w:t>Lebenslauf</w:t>
      </w:r>
    </w:p>
    <w:p w14:paraId="772763FD" w14:textId="77777777" w:rsidR="00854AE3" w:rsidRDefault="00854AE3">
      <w:pPr>
        <w:sectPr w:rsidR="00854AE3">
          <w:pgSz w:w="11910" w:h="16840"/>
          <w:pgMar w:top="1920" w:right="0" w:bottom="2640" w:left="1260" w:header="1033" w:footer="2458" w:gutter="0"/>
          <w:cols w:space="720"/>
        </w:sectPr>
      </w:pPr>
    </w:p>
    <w:p w14:paraId="3D33EB28" w14:textId="77777777" w:rsidR="00854AE3" w:rsidRDefault="00854AE3">
      <w:pPr>
        <w:pStyle w:val="Textkrper"/>
        <w:rPr>
          <w:rFonts w:ascii="Palatino Linotype"/>
          <w:b/>
          <w:sz w:val="28"/>
        </w:rPr>
      </w:pPr>
    </w:p>
    <w:p w14:paraId="0BD1217F" w14:textId="77777777" w:rsidR="00854AE3" w:rsidRDefault="00854AE3">
      <w:pPr>
        <w:pStyle w:val="Textkrper"/>
        <w:rPr>
          <w:rFonts w:ascii="Palatino Linotype"/>
          <w:b/>
          <w:sz w:val="28"/>
        </w:rPr>
      </w:pPr>
    </w:p>
    <w:p w14:paraId="70FEAEF2" w14:textId="77777777" w:rsidR="00854AE3" w:rsidRDefault="00854AE3">
      <w:pPr>
        <w:pStyle w:val="Textkrper"/>
        <w:spacing w:before="31"/>
        <w:rPr>
          <w:rFonts w:ascii="Palatino Linotype"/>
          <w:b/>
          <w:sz w:val="28"/>
        </w:rPr>
      </w:pPr>
    </w:p>
    <w:p w14:paraId="758A6163" w14:textId="77777777" w:rsidR="00854AE3" w:rsidRDefault="006C76DB">
      <w:pPr>
        <w:ind w:left="1351"/>
        <w:rPr>
          <w:rFonts w:ascii="Palatino Linotype"/>
          <w:b/>
          <w:sz w:val="28"/>
        </w:rPr>
      </w:pPr>
      <w:r>
        <w:rPr>
          <w:noProof/>
        </w:rPr>
        <w:drawing>
          <wp:anchor distT="0" distB="0" distL="0" distR="0" simplePos="0" relativeHeight="15731200" behindDoc="0" locked="0" layoutInCell="1" allowOverlap="1" wp14:anchorId="632C34D2" wp14:editId="31F3420B">
            <wp:simplePos x="0" y="0"/>
            <wp:positionH relativeFrom="page">
              <wp:posOffset>4837328</wp:posOffset>
            </wp:positionH>
            <wp:positionV relativeFrom="paragraph">
              <wp:posOffset>112830</wp:posOffset>
            </wp:positionV>
            <wp:extent cx="1050988" cy="1345264"/>
            <wp:effectExtent l="0" t="0" r="0" b="0"/>
            <wp:wrapNone/>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2" cstate="print"/>
                    <a:stretch>
                      <a:fillRect/>
                    </a:stretch>
                  </pic:blipFill>
                  <pic:spPr>
                    <a:xfrm>
                      <a:off x="0" y="0"/>
                      <a:ext cx="1050988" cy="1345264"/>
                    </a:xfrm>
                    <a:prstGeom prst="rect">
                      <a:avLst/>
                    </a:prstGeom>
                  </pic:spPr>
                </pic:pic>
              </a:graphicData>
            </a:graphic>
          </wp:anchor>
        </w:drawing>
      </w:r>
      <w:r>
        <w:rPr>
          <w:rFonts w:ascii="Palatino Linotype"/>
          <w:b/>
          <w:spacing w:val="16"/>
          <w:sz w:val="28"/>
        </w:rPr>
        <w:t>Personalien</w:t>
      </w:r>
    </w:p>
    <w:p w14:paraId="58C70D52" w14:textId="77777777" w:rsidR="00854AE3" w:rsidRDefault="006C76DB">
      <w:pPr>
        <w:spacing w:before="167" w:line="259" w:lineRule="auto"/>
        <w:ind w:left="1330" w:right="7826" w:firstLine="9"/>
        <w:rPr>
          <w:rFonts w:ascii="Georgia"/>
          <w:sz w:val="19"/>
        </w:rPr>
      </w:pPr>
      <w:r>
        <w:rPr>
          <w:rFonts w:ascii="Georgia"/>
          <w:spacing w:val="9"/>
          <w:sz w:val="19"/>
        </w:rPr>
        <w:t xml:space="preserve">Peter Kuhn </w:t>
      </w:r>
      <w:r>
        <w:rPr>
          <w:rFonts w:ascii="Georgia"/>
          <w:spacing w:val="10"/>
          <w:sz w:val="19"/>
        </w:rPr>
        <w:t xml:space="preserve">Webergasse </w:t>
      </w:r>
      <w:r>
        <w:rPr>
          <w:rFonts w:ascii="Georgia"/>
          <w:sz w:val="19"/>
        </w:rPr>
        <w:t>16</w:t>
      </w:r>
    </w:p>
    <w:p w14:paraId="6756F474" w14:textId="77777777" w:rsidR="00854AE3" w:rsidRDefault="006C76DB">
      <w:pPr>
        <w:spacing w:line="215" w:lineRule="exact"/>
        <w:ind w:left="1340"/>
        <w:rPr>
          <w:rFonts w:ascii="Georgia"/>
          <w:sz w:val="19"/>
        </w:rPr>
      </w:pPr>
      <w:r>
        <w:rPr>
          <w:rFonts w:ascii="Georgia"/>
          <w:spacing w:val="9"/>
          <w:w w:val="90"/>
          <w:sz w:val="19"/>
        </w:rPr>
        <w:t>8640</w:t>
      </w:r>
      <w:r>
        <w:rPr>
          <w:rFonts w:ascii="Georgia"/>
          <w:spacing w:val="24"/>
          <w:sz w:val="19"/>
        </w:rPr>
        <w:t xml:space="preserve"> </w:t>
      </w:r>
      <w:r>
        <w:rPr>
          <w:rFonts w:ascii="Georgia"/>
          <w:spacing w:val="10"/>
          <w:sz w:val="19"/>
        </w:rPr>
        <w:t>Rapperswil</w:t>
      </w:r>
    </w:p>
    <w:p w14:paraId="0DECF50A" w14:textId="77777777" w:rsidR="00854AE3" w:rsidRDefault="006C76DB">
      <w:pPr>
        <w:spacing w:before="17"/>
        <w:ind w:left="1340"/>
        <w:rPr>
          <w:rFonts w:ascii="Georgia"/>
          <w:sz w:val="19"/>
        </w:rPr>
      </w:pPr>
      <w:r>
        <w:rPr>
          <w:rFonts w:ascii="Georgia"/>
          <w:sz w:val="19"/>
        </w:rPr>
        <w:t>078</w:t>
      </w:r>
      <w:r>
        <w:rPr>
          <w:rFonts w:ascii="Georgia"/>
          <w:spacing w:val="37"/>
          <w:sz w:val="19"/>
        </w:rPr>
        <w:t xml:space="preserve"> </w:t>
      </w:r>
      <w:r>
        <w:rPr>
          <w:rFonts w:ascii="Georgia"/>
          <w:sz w:val="19"/>
        </w:rPr>
        <w:t>707</w:t>
      </w:r>
      <w:r>
        <w:rPr>
          <w:rFonts w:ascii="Georgia"/>
          <w:spacing w:val="38"/>
          <w:sz w:val="19"/>
        </w:rPr>
        <w:t xml:space="preserve"> </w:t>
      </w:r>
      <w:r>
        <w:rPr>
          <w:rFonts w:ascii="Georgia"/>
          <w:sz w:val="19"/>
        </w:rPr>
        <w:t>12</w:t>
      </w:r>
      <w:r>
        <w:rPr>
          <w:rFonts w:ascii="Georgia"/>
          <w:spacing w:val="37"/>
          <w:sz w:val="19"/>
        </w:rPr>
        <w:t xml:space="preserve"> </w:t>
      </w:r>
      <w:r>
        <w:rPr>
          <w:rFonts w:ascii="Georgia"/>
          <w:sz w:val="19"/>
        </w:rPr>
        <w:t>46</w:t>
      </w:r>
      <w:r>
        <w:rPr>
          <w:rFonts w:ascii="Georgia"/>
          <w:spacing w:val="38"/>
          <w:sz w:val="19"/>
        </w:rPr>
        <w:t xml:space="preserve"> </w:t>
      </w:r>
      <w:r>
        <w:rPr>
          <w:rFonts w:ascii="Georgia"/>
          <w:spacing w:val="9"/>
          <w:sz w:val="19"/>
        </w:rPr>
        <w:t>(Mobil)</w:t>
      </w:r>
    </w:p>
    <w:p w14:paraId="56812D84" w14:textId="77777777" w:rsidR="00854AE3" w:rsidRDefault="006C76DB">
      <w:pPr>
        <w:spacing w:before="16" w:line="259" w:lineRule="auto"/>
        <w:ind w:left="1340" w:right="4796"/>
        <w:rPr>
          <w:rFonts w:ascii="Georgia"/>
          <w:sz w:val="19"/>
        </w:rPr>
      </w:pPr>
      <w:r>
        <w:rPr>
          <w:rFonts w:ascii="Georgia"/>
          <w:sz w:val="19"/>
        </w:rPr>
        <w:t>043</w:t>
      </w:r>
      <w:r>
        <w:rPr>
          <w:rFonts w:ascii="Georgia"/>
          <w:spacing w:val="40"/>
          <w:sz w:val="19"/>
        </w:rPr>
        <w:t xml:space="preserve"> </w:t>
      </w:r>
      <w:r>
        <w:rPr>
          <w:rFonts w:ascii="Georgia"/>
          <w:sz w:val="19"/>
        </w:rPr>
        <w:t>268</w:t>
      </w:r>
      <w:r>
        <w:rPr>
          <w:rFonts w:ascii="Georgia"/>
          <w:spacing w:val="40"/>
          <w:sz w:val="19"/>
        </w:rPr>
        <w:t xml:space="preserve"> </w:t>
      </w:r>
      <w:r>
        <w:rPr>
          <w:rFonts w:ascii="Georgia"/>
          <w:sz w:val="19"/>
        </w:rPr>
        <w:t>55</w:t>
      </w:r>
      <w:r>
        <w:rPr>
          <w:rFonts w:ascii="Georgia"/>
          <w:spacing w:val="40"/>
          <w:sz w:val="19"/>
        </w:rPr>
        <w:t xml:space="preserve"> </w:t>
      </w:r>
      <w:r>
        <w:rPr>
          <w:rFonts w:ascii="Georgia"/>
          <w:sz w:val="19"/>
        </w:rPr>
        <w:t>87</w:t>
      </w:r>
      <w:r>
        <w:rPr>
          <w:rFonts w:ascii="Georgia"/>
          <w:spacing w:val="10"/>
          <w:sz w:val="19"/>
        </w:rPr>
        <w:t xml:space="preserve"> (Festnetz) </w:t>
      </w:r>
      <w:hyperlink r:id="rId33">
        <w:r>
          <w:rPr>
            <w:rFonts w:ascii="Georgia"/>
            <w:spacing w:val="8"/>
            <w:sz w:val="19"/>
          </w:rPr>
          <w:t>peter.jo.kuhn@gmail.com</w:t>
        </w:r>
      </w:hyperlink>
    </w:p>
    <w:p w14:paraId="34BBF33A" w14:textId="77777777" w:rsidR="00854AE3" w:rsidRDefault="00854AE3">
      <w:pPr>
        <w:pStyle w:val="Textkrper"/>
        <w:spacing w:before="72"/>
        <w:rPr>
          <w:rFonts w:ascii="Georgia"/>
          <w:sz w:val="19"/>
        </w:rPr>
      </w:pPr>
    </w:p>
    <w:p w14:paraId="296EBC7B" w14:textId="77777777" w:rsidR="00854AE3" w:rsidRDefault="006C76DB">
      <w:pPr>
        <w:ind w:left="1351"/>
        <w:rPr>
          <w:rFonts w:ascii="Palatino Linotype"/>
          <w:b/>
          <w:sz w:val="28"/>
        </w:rPr>
      </w:pPr>
      <w:r>
        <w:rPr>
          <w:rFonts w:ascii="Palatino Linotype"/>
          <w:b/>
          <w:spacing w:val="16"/>
          <w:sz w:val="28"/>
        </w:rPr>
        <w:t>Bildung</w:t>
      </w:r>
    </w:p>
    <w:p w14:paraId="18418E4E" w14:textId="77777777" w:rsidR="00854AE3" w:rsidRDefault="006C76DB">
      <w:pPr>
        <w:tabs>
          <w:tab w:val="left" w:pos="2805"/>
        </w:tabs>
        <w:spacing w:before="171"/>
        <w:ind w:left="1463"/>
        <w:rPr>
          <w:rFonts w:ascii="Georgia"/>
          <w:sz w:val="19"/>
        </w:rPr>
      </w:pPr>
      <w:r>
        <w:rPr>
          <w:rFonts w:ascii="Georgia"/>
          <w:spacing w:val="9"/>
          <w:sz w:val="19"/>
        </w:rPr>
        <w:t>1998.06.17</w:t>
      </w:r>
      <w:r>
        <w:rPr>
          <w:rFonts w:ascii="Georgia"/>
          <w:sz w:val="19"/>
        </w:rPr>
        <w:tab/>
      </w:r>
      <w:r>
        <w:rPr>
          <w:rFonts w:ascii="Georgia"/>
          <w:spacing w:val="10"/>
          <w:sz w:val="19"/>
        </w:rPr>
        <w:t>geboren</w:t>
      </w:r>
    </w:p>
    <w:p w14:paraId="25FD1516" w14:textId="77777777" w:rsidR="00854AE3" w:rsidRDefault="006C76DB">
      <w:pPr>
        <w:tabs>
          <w:tab w:val="left" w:pos="2805"/>
        </w:tabs>
        <w:spacing w:before="17"/>
        <w:ind w:left="1463"/>
        <w:rPr>
          <w:rFonts w:ascii="Georgia"/>
          <w:sz w:val="19"/>
        </w:rPr>
      </w:pPr>
      <w:r>
        <w:rPr>
          <w:rFonts w:ascii="Georgia"/>
          <w:sz w:val="19"/>
        </w:rPr>
        <w:t>2005</w:t>
      </w:r>
      <w:r>
        <w:rPr>
          <w:rFonts w:ascii="Georgia"/>
          <w:spacing w:val="24"/>
          <w:sz w:val="19"/>
        </w:rPr>
        <w:t xml:space="preserve"> </w:t>
      </w:r>
      <w:r>
        <w:rPr>
          <w:rFonts w:ascii="Georgia"/>
          <w:sz w:val="19"/>
        </w:rPr>
        <w:t>-</w:t>
      </w:r>
      <w:r>
        <w:rPr>
          <w:rFonts w:ascii="Georgia"/>
          <w:spacing w:val="25"/>
          <w:sz w:val="19"/>
        </w:rPr>
        <w:t xml:space="preserve"> </w:t>
      </w:r>
      <w:r>
        <w:rPr>
          <w:rFonts w:ascii="Georgia"/>
          <w:spacing w:val="-4"/>
          <w:sz w:val="19"/>
        </w:rPr>
        <w:t>2011</w:t>
      </w:r>
      <w:r>
        <w:rPr>
          <w:rFonts w:ascii="Georgia"/>
          <w:sz w:val="19"/>
        </w:rPr>
        <w:tab/>
      </w:r>
      <w:r>
        <w:rPr>
          <w:rFonts w:ascii="Georgia"/>
          <w:spacing w:val="7"/>
          <w:sz w:val="19"/>
        </w:rPr>
        <w:t>Primarschule</w:t>
      </w:r>
    </w:p>
    <w:p w14:paraId="791EC328" w14:textId="77777777" w:rsidR="00854AE3" w:rsidRDefault="006C76DB">
      <w:pPr>
        <w:tabs>
          <w:tab w:val="left" w:pos="2805"/>
        </w:tabs>
        <w:spacing w:before="16" w:line="259" w:lineRule="auto"/>
        <w:ind w:left="1463" w:right="2387"/>
        <w:rPr>
          <w:rFonts w:ascii="Georgia" w:hAnsi="Georgia"/>
          <w:sz w:val="19"/>
        </w:rPr>
      </w:pPr>
      <w:r>
        <w:rPr>
          <w:rFonts w:ascii="Georgia" w:hAnsi="Georgia"/>
          <w:spacing w:val="9"/>
          <w:sz w:val="19"/>
        </w:rPr>
        <w:t xml:space="preserve">2011 </w:t>
      </w:r>
      <w:r>
        <w:rPr>
          <w:rFonts w:ascii="Georgia" w:hAnsi="Georgia"/>
          <w:sz w:val="19"/>
        </w:rPr>
        <w:t>-</w:t>
      </w:r>
      <w:r>
        <w:rPr>
          <w:rFonts w:ascii="Georgia" w:hAnsi="Georgia"/>
          <w:spacing w:val="9"/>
          <w:sz w:val="19"/>
        </w:rPr>
        <w:t xml:space="preserve"> 2013</w:t>
      </w:r>
      <w:r>
        <w:rPr>
          <w:rFonts w:ascii="Georgia" w:hAnsi="Georgia"/>
          <w:sz w:val="19"/>
        </w:rPr>
        <w:tab/>
      </w:r>
      <w:r>
        <w:rPr>
          <w:rFonts w:ascii="Georgia" w:hAnsi="Georgia"/>
          <w:spacing w:val="11"/>
          <w:sz w:val="19"/>
        </w:rPr>
        <w:t xml:space="preserve">Langzeit Gymnasium </w:t>
      </w:r>
      <w:r>
        <w:rPr>
          <w:rFonts w:ascii="Georgia" w:hAnsi="Georgia"/>
          <w:spacing w:val="10"/>
          <w:sz w:val="19"/>
        </w:rPr>
        <w:t xml:space="preserve">Kantonsschule Zürcher </w:t>
      </w:r>
      <w:r>
        <w:rPr>
          <w:rFonts w:ascii="Georgia" w:hAnsi="Georgia"/>
          <w:spacing w:val="12"/>
          <w:sz w:val="19"/>
        </w:rPr>
        <w:t xml:space="preserve">Oberland </w:t>
      </w:r>
      <w:r>
        <w:rPr>
          <w:rFonts w:ascii="Georgia" w:hAnsi="Georgia"/>
          <w:spacing w:val="9"/>
          <w:sz w:val="19"/>
        </w:rPr>
        <w:t xml:space="preserve">2013 </w:t>
      </w:r>
      <w:r>
        <w:rPr>
          <w:rFonts w:ascii="Georgia" w:hAnsi="Georgia"/>
          <w:sz w:val="19"/>
        </w:rPr>
        <w:t>-</w:t>
      </w:r>
      <w:r>
        <w:rPr>
          <w:rFonts w:ascii="Georgia" w:hAnsi="Georgia"/>
          <w:spacing w:val="9"/>
          <w:sz w:val="19"/>
        </w:rPr>
        <w:t xml:space="preserve"> 2017</w:t>
      </w:r>
      <w:r>
        <w:rPr>
          <w:rFonts w:ascii="Georgia" w:hAnsi="Georgia"/>
          <w:sz w:val="19"/>
        </w:rPr>
        <w:tab/>
      </w:r>
      <w:r>
        <w:rPr>
          <w:rFonts w:ascii="Georgia" w:hAnsi="Georgia"/>
          <w:spacing w:val="11"/>
          <w:sz w:val="19"/>
        </w:rPr>
        <w:t xml:space="preserve">Kurzzeit Gymnasium </w:t>
      </w:r>
      <w:r>
        <w:rPr>
          <w:rFonts w:ascii="Georgia" w:hAnsi="Georgia"/>
          <w:spacing w:val="10"/>
          <w:sz w:val="19"/>
        </w:rPr>
        <w:t>Math.</w:t>
      </w:r>
      <w:r>
        <w:rPr>
          <w:rFonts w:ascii="Georgia" w:hAnsi="Georgia"/>
          <w:spacing w:val="40"/>
          <w:sz w:val="19"/>
        </w:rPr>
        <w:t xml:space="preserve"> </w:t>
      </w:r>
      <w:proofErr w:type="spellStart"/>
      <w:r>
        <w:rPr>
          <w:rFonts w:ascii="Georgia" w:hAnsi="Georgia"/>
          <w:spacing w:val="11"/>
          <w:sz w:val="19"/>
        </w:rPr>
        <w:t>Naturwiss</w:t>
      </w:r>
      <w:proofErr w:type="spellEnd"/>
      <w:r>
        <w:rPr>
          <w:rFonts w:ascii="Georgia" w:hAnsi="Georgia"/>
          <w:spacing w:val="11"/>
          <w:sz w:val="19"/>
        </w:rPr>
        <w:t>.</w:t>
      </w:r>
      <w:r>
        <w:rPr>
          <w:rFonts w:ascii="Georgia" w:hAnsi="Georgia"/>
          <w:spacing w:val="40"/>
          <w:sz w:val="19"/>
        </w:rPr>
        <w:t xml:space="preserve"> </w:t>
      </w:r>
      <w:proofErr w:type="spellStart"/>
      <w:r>
        <w:rPr>
          <w:rFonts w:ascii="Georgia" w:hAnsi="Georgia"/>
          <w:spacing w:val="9"/>
          <w:sz w:val="19"/>
        </w:rPr>
        <w:t>Gym</w:t>
      </w:r>
      <w:proofErr w:type="spellEnd"/>
      <w:r>
        <w:rPr>
          <w:rFonts w:ascii="Georgia" w:hAnsi="Georgia"/>
          <w:spacing w:val="9"/>
          <w:sz w:val="19"/>
        </w:rPr>
        <w:t>.</w:t>
      </w:r>
      <w:r>
        <w:rPr>
          <w:rFonts w:ascii="Georgia" w:hAnsi="Georgia"/>
          <w:spacing w:val="40"/>
          <w:sz w:val="19"/>
        </w:rPr>
        <w:t xml:space="preserve"> </w:t>
      </w:r>
      <w:r>
        <w:rPr>
          <w:rFonts w:ascii="Georgia" w:hAnsi="Georgia"/>
          <w:spacing w:val="11"/>
          <w:sz w:val="19"/>
        </w:rPr>
        <w:t xml:space="preserve">Rämibühl </w:t>
      </w:r>
      <w:r>
        <w:rPr>
          <w:rFonts w:ascii="Georgia" w:hAnsi="Georgia"/>
          <w:spacing w:val="9"/>
          <w:sz w:val="19"/>
        </w:rPr>
        <w:t xml:space="preserve">2017 </w:t>
      </w:r>
      <w:r>
        <w:rPr>
          <w:rFonts w:ascii="Georgia" w:hAnsi="Georgia"/>
          <w:sz w:val="19"/>
        </w:rPr>
        <w:t>-</w:t>
      </w:r>
      <w:r>
        <w:rPr>
          <w:rFonts w:ascii="Georgia" w:hAnsi="Georgia"/>
          <w:spacing w:val="9"/>
          <w:sz w:val="19"/>
        </w:rPr>
        <w:t xml:space="preserve"> 2018</w:t>
      </w:r>
      <w:r>
        <w:rPr>
          <w:rFonts w:ascii="Georgia" w:hAnsi="Georgia"/>
          <w:sz w:val="19"/>
        </w:rPr>
        <w:tab/>
      </w:r>
      <w:r>
        <w:rPr>
          <w:rFonts w:ascii="Georgia" w:hAnsi="Georgia"/>
          <w:spacing w:val="9"/>
          <w:sz w:val="19"/>
        </w:rPr>
        <w:t>Zivildienst</w:t>
      </w:r>
    </w:p>
    <w:p w14:paraId="2C31D164" w14:textId="77777777" w:rsidR="00854AE3" w:rsidRDefault="006C76DB">
      <w:pPr>
        <w:tabs>
          <w:tab w:val="left" w:pos="2805"/>
        </w:tabs>
        <w:spacing w:line="214" w:lineRule="exact"/>
        <w:ind w:left="1463"/>
        <w:rPr>
          <w:rFonts w:ascii="Georgia" w:hAnsi="Georgia"/>
          <w:sz w:val="19"/>
        </w:rPr>
      </w:pPr>
      <w:r>
        <w:rPr>
          <w:rFonts w:ascii="Georgia" w:hAnsi="Georgia"/>
          <w:spacing w:val="9"/>
          <w:sz w:val="19"/>
        </w:rPr>
        <w:t>2018</w:t>
      </w:r>
      <w:r>
        <w:rPr>
          <w:rFonts w:ascii="Georgia" w:hAnsi="Georgia"/>
          <w:spacing w:val="17"/>
          <w:sz w:val="19"/>
        </w:rPr>
        <w:t xml:space="preserve"> </w:t>
      </w:r>
      <w:r>
        <w:rPr>
          <w:rFonts w:ascii="Georgia" w:hAnsi="Georgia"/>
          <w:sz w:val="19"/>
        </w:rPr>
        <w:t>-</w:t>
      </w:r>
      <w:r>
        <w:rPr>
          <w:rFonts w:ascii="Georgia" w:hAnsi="Georgia"/>
          <w:spacing w:val="18"/>
          <w:sz w:val="19"/>
        </w:rPr>
        <w:t xml:space="preserve"> </w:t>
      </w:r>
      <w:r>
        <w:rPr>
          <w:rFonts w:ascii="Georgia" w:hAnsi="Georgia"/>
          <w:spacing w:val="5"/>
          <w:sz w:val="19"/>
        </w:rPr>
        <w:t>2020</w:t>
      </w:r>
      <w:r>
        <w:rPr>
          <w:rFonts w:ascii="Georgia" w:hAnsi="Georgia"/>
          <w:sz w:val="19"/>
        </w:rPr>
        <w:tab/>
      </w:r>
      <w:r>
        <w:rPr>
          <w:rFonts w:ascii="Georgia" w:hAnsi="Georgia"/>
          <w:spacing w:val="11"/>
          <w:sz w:val="19"/>
        </w:rPr>
        <w:t>Mathematik</w:t>
      </w:r>
      <w:r>
        <w:rPr>
          <w:rFonts w:ascii="Georgia" w:hAnsi="Georgia"/>
          <w:spacing w:val="50"/>
          <w:sz w:val="19"/>
        </w:rPr>
        <w:t xml:space="preserve"> </w:t>
      </w:r>
      <w:r>
        <w:rPr>
          <w:rFonts w:ascii="Georgia" w:hAnsi="Georgia"/>
          <w:spacing w:val="11"/>
          <w:sz w:val="19"/>
        </w:rPr>
        <w:t>Studium</w:t>
      </w:r>
      <w:r>
        <w:rPr>
          <w:rFonts w:ascii="Georgia" w:hAnsi="Georgia"/>
          <w:spacing w:val="53"/>
          <w:sz w:val="19"/>
        </w:rPr>
        <w:t xml:space="preserve"> </w:t>
      </w:r>
      <w:r>
        <w:rPr>
          <w:rFonts w:ascii="Georgia" w:hAnsi="Georgia"/>
          <w:sz w:val="19"/>
        </w:rPr>
        <w:t>ETH</w:t>
      </w:r>
      <w:r>
        <w:rPr>
          <w:rFonts w:ascii="Georgia" w:hAnsi="Georgia"/>
          <w:spacing w:val="52"/>
          <w:sz w:val="19"/>
        </w:rPr>
        <w:t xml:space="preserve"> </w:t>
      </w:r>
      <w:r>
        <w:rPr>
          <w:rFonts w:ascii="Georgia" w:hAnsi="Georgia"/>
          <w:spacing w:val="8"/>
          <w:sz w:val="19"/>
        </w:rPr>
        <w:t>Zürich</w:t>
      </w:r>
    </w:p>
    <w:p w14:paraId="0E3AA68C" w14:textId="77777777" w:rsidR="00854AE3" w:rsidRDefault="006C76DB">
      <w:pPr>
        <w:tabs>
          <w:tab w:val="left" w:pos="2805"/>
        </w:tabs>
        <w:spacing w:before="17" w:line="247" w:lineRule="auto"/>
        <w:ind w:left="1340" w:right="2541" w:firstLine="123"/>
        <w:rPr>
          <w:rFonts w:ascii="Georgia"/>
          <w:sz w:val="19"/>
        </w:rPr>
      </w:pPr>
      <w:r>
        <w:rPr>
          <w:rFonts w:ascii="Georgia"/>
          <w:spacing w:val="9"/>
          <w:sz w:val="19"/>
        </w:rPr>
        <w:t xml:space="preserve">2021 </w:t>
      </w:r>
      <w:r>
        <w:rPr>
          <w:rFonts w:ascii="Georgia"/>
          <w:sz w:val="19"/>
        </w:rPr>
        <w:t>-</w:t>
      </w:r>
      <w:r>
        <w:rPr>
          <w:rFonts w:ascii="Georgia"/>
          <w:spacing w:val="10"/>
          <w:sz w:val="19"/>
        </w:rPr>
        <w:t xml:space="preserve"> jetzt</w:t>
      </w:r>
      <w:r>
        <w:rPr>
          <w:rFonts w:ascii="Georgia"/>
          <w:sz w:val="19"/>
        </w:rPr>
        <w:tab/>
      </w:r>
      <w:proofErr w:type="spellStart"/>
      <w:r>
        <w:rPr>
          <w:rFonts w:ascii="Georgia"/>
          <w:spacing w:val="11"/>
          <w:sz w:val="19"/>
        </w:rPr>
        <w:t>Maschienentechnik</w:t>
      </w:r>
      <w:proofErr w:type="spellEnd"/>
      <w:r>
        <w:rPr>
          <w:rFonts w:ascii="Georgia"/>
          <w:spacing w:val="11"/>
          <w:sz w:val="19"/>
        </w:rPr>
        <w:t xml:space="preserve"> </w:t>
      </w:r>
      <w:r>
        <w:rPr>
          <w:rFonts w:ascii="Georgia"/>
          <w:sz w:val="19"/>
        </w:rPr>
        <w:t>und</w:t>
      </w:r>
      <w:r>
        <w:rPr>
          <w:rFonts w:ascii="Georgia"/>
          <w:spacing w:val="9"/>
          <w:sz w:val="19"/>
        </w:rPr>
        <w:t xml:space="preserve"> </w:t>
      </w:r>
      <w:proofErr w:type="spellStart"/>
      <w:r>
        <w:rPr>
          <w:rFonts w:ascii="Georgia"/>
          <w:spacing w:val="9"/>
          <w:sz w:val="19"/>
        </w:rPr>
        <w:t>Inovation</w:t>
      </w:r>
      <w:proofErr w:type="spellEnd"/>
      <w:r>
        <w:rPr>
          <w:rFonts w:ascii="Georgia"/>
          <w:spacing w:val="9"/>
          <w:sz w:val="19"/>
        </w:rPr>
        <w:t xml:space="preserve"> </w:t>
      </w:r>
      <w:r>
        <w:rPr>
          <w:rFonts w:ascii="Georgia"/>
          <w:spacing w:val="11"/>
          <w:sz w:val="19"/>
        </w:rPr>
        <w:t xml:space="preserve">Studium </w:t>
      </w:r>
      <w:r>
        <w:rPr>
          <w:rFonts w:ascii="Georgia"/>
          <w:sz w:val="19"/>
        </w:rPr>
        <w:t>an</w:t>
      </w:r>
      <w:r>
        <w:rPr>
          <w:rFonts w:ascii="Georgia"/>
          <w:spacing w:val="40"/>
          <w:sz w:val="19"/>
        </w:rPr>
        <w:t xml:space="preserve"> </w:t>
      </w:r>
      <w:r>
        <w:rPr>
          <w:rFonts w:ascii="Georgia"/>
          <w:sz w:val="19"/>
        </w:rPr>
        <w:t>der</w:t>
      </w:r>
      <w:r>
        <w:rPr>
          <w:rFonts w:ascii="Georgia"/>
          <w:spacing w:val="40"/>
          <w:sz w:val="19"/>
        </w:rPr>
        <w:t xml:space="preserve"> </w:t>
      </w:r>
      <w:proofErr w:type="gramStart"/>
      <w:r>
        <w:rPr>
          <w:rFonts w:ascii="Georgia"/>
          <w:sz w:val="19"/>
        </w:rPr>
        <w:t xml:space="preserve">OST </w:t>
      </w:r>
      <w:r>
        <w:rPr>
          <w:rFonts w:ascii="Georgia"/>
          <w:spacing w:val="10"/>
          <w:sz w:val="19"/>
        </w:rPr>
        <w:t>Maturarbeit</w:t>
      </w:r>
      <w:proofErr w:type="gramEnd"/>
    </w:p>
    <w:p w14:paraId="7B140BB1" w14:textId="77777777" w:rsidR="00854AE3" w:rsidRDefault="00854AE3">
      <w:pPr>
        <w:pStyle w:val="Textkrper"/>
        <w:spacing w:before="84"/>
        <w:rPr>
          <w:rFonts w:ascii="Georgia"/>
          <w:sz w:val="19"/>
        </w:rPr>
      </w:pPr>
    </w:p>
    <w:p w14:paraId="4B118667" w14:textId="77777777" w:rsidR="00854AE3" w:rsidRDefault="006C76DB">
      <w:pPr>
        <w:ind w:left="1351"/>
        <w:rPr>
          <w:rFonts w:ascii="Palatino Linotype"/>
          <w:b/>
          <w:sz w:val="28"/>
        </w:rPr>
      </w:pPr>
      <w:r>
        <w:rPr>
          <w:rFonts w:ascii="Palatino Linotype"/>
          <w:b/>
          <w:spacing w:val="15"/>
          <w:w w:val="105"/>
          <w:sz w:val="28"/>
        </w:rPr>
        <w:t>Sprachen</w:t>
      </w:r>
    </w:p>
    <w:p w14:paraId="7A5DF60E" w14:textId="77777777" w:rsidR="00854AE3" w:rsidRDefault="006C76DB">
      <w:pPr>
        <w:pStyle w:val="Listenabsatz"/>
        <w:numPr>
          <w:ilvl w:val="0"/>
          <w:numId w:val="1"/>
        </w:numPr>
        <w:tabs>
          <w:tab w:val="left" w:pos="1339"/>
        </w:tabs>
        <w:spacing w:before="160"/>
        <w:ind w:left="1339" w:hanging="199"/>
        <w:rPr>
          <w:rFonts w:ascii="Georgia" w:hAnsi="Georgia"/>
          <w:sz w:val="19"/>
        </w:rPr>
      </w:pPr>
      <w:r>
        <w:rPr>
          <w:rFonts w:ascii="Georgia" w:hAnsi="Georgia"/>
          <w:spacing w:val="10"/>
          <w:sz w:val="19"/>
        </w:rPr>
        <w:t>Deutsch</w:t>
      </w:r>
      <w:r>
        <w:rPr>
          <w:rFonts w:ascii="Georgia" w:hAnsi="Georgia"/>
          <w:spacing w:val="35"/>
          <w:sz w:val="19"/>
        </w:rPr>
        <w:t xml:space="preserve"> </w:t>
      </w:r>
      <w:r>
        <w:rPr>
          <w:rFonts w:ascii="Georgia" w:hAnsi="Georgia"/>
          <w:spacing w:val="9"/>
          <w:sz w:val="19"/>
        </w:rPr>
        <w:t>(Muttersprache)</w:t>
      </w:r>
    </w:p>
    <w:p w14:paraId="01B572B9" w14:textId="77777777" w:rsidR="00854AE3" w:rsidRDefault="006C76DB">
      <w:pPr>
        <w:pStyle w:val="Listenabsatz"/>
        <w:numPr>
          <w:ilvl w:val="0"/>
          <w:numId w:val="1"/>
        </w:numPr>
        <w:tabs>
          <w:tab w:val="left" w:pos="1339"/>
        </w:tabs>
        <w:spacing w:before="20"/>
        <w:ind w:left="1339" w:hanging="199"/>
        <w:rPr>
          <w:rFonts w:ascii="Georgia" w:hAnsi="Georgia"/>
          <w:sz w:val="19"/>
        </w:rPr>
      </w:pPr>
      <w:r>
        <w:rPr>
          <w:rFonts w:ascii="Georgia" w:hAnsi="Georgia"/>
          <w:spacing w:val="10"/>
          <w:sz w:val="19"/>
        </w:rPr>
        <w:t>Englisch</w:t>
      </w:r>
      <w:r>
        <w:rPr>
          <w:rFonts w:ascii="Georgia" w:hAnsi="Georgia"/>
          <w:spacing w:val="41"/>
          <w:sz w:val="19"/>
        </w:rPr>
        <w:t xml:space="preserve"> </w:t>
      </w:r>
      <w:r>
        <w:rPr>
          <w:rFonts w:ascii="Georgia" w:hAnsi="Georgia"/>
          <w:spacing w:val="10"/>
          <w:sz w:val="19"/>
        </w:rPr>
        <w:t>(sehr</w:t>
      </w:r>
      <w:r>
        <w:rPr>
          <w:rFonts w:ascii="Georgia" w:hAnsi="Georgia"/>
          <w:spacing w:val="40"/>
          <w:sz w:val="19"/>
        </w:rPr>
        <w:t xml:space="preserve"> </w:t>
      </w:r>
      <w:r>
        <w:rPr>
          <w:rFonts w:ascii="Georgia" w:hAnsi="Georgia"/>
          <w:sz w:val="19"/>
        </w:rPr>
        <w:t>gut</w:t>
      </w:r>
      <w:r>
        <w:rPr>
          <w:rFonts w:ascii="Georgia" w:hAnsi="Georgia"/>
          <w:spacing w:val="41"/>
          <w:sz w:val="19"/>
        </w:rPr>
        <w:t xml:space="preserve"> </w:t>
      </w:r>
      <w:r>
        <w:rPr>
          <w:rFonts w:ascii="Georgia" w:hAnsi="Georgia"/>
          <w:spacing w:val="10"/>
          <w:sz w:val="19"/>
        </w:rPr>
        <w:t>schriftlich</w:t>
      </w:r>
      <w:r>
        <w:rPr>
          <w:rFonts w:ascii="Georgia" w:hAnsi="Georgia"/>
          <w:spacing w:val="42"/>
          <w:sz w:val="19"/>
        </w:rPr>
        <w:t xml:space="preserve"> </w:t>
      </w:r>
      <w:r>
        <w:rPr>
          <w:rFonts w:ascii="Georgia" w:hAnsi="Georgia"/>
          <w:sz w:val="19"/>
        </w:rPr>
        <w:t>und</w:t>
      </w:r>
      <w:r>
        <w:rPr>
          <w:rFonts w:ascii="Georgia" w:hAnsi="Georgia"/>
          <w:spacing w:val="41"/>
          <w:sz w:val="19"/>
        </w:rPr>
        <w:t xml:space="preserve"> </w:t>
      </w:r>
      <w:r>
        <w:rPr>
          <w:rFonts w:ascii="Georgia" w:hAnsi="Georgia"/>
          <w:spacing w:val="8"/>
          <w:sz w:val="19"/>
        </w:rPr>
        <w:t>mündlich)</w:t>
      </w:r>
    </w:p>
    <w:p w14:paraId="28FECB98" w14:textId="77777777" w:rsidR="00854AE3" w:rsidRDefault="006C76DB">
      <w:pPr>
        <w:pStyle w:val="Listenabsatz"/>
        <w:numPr>
          <w:ilvl w:val="0"/>
          <w:numId w:val="1"/>
        </w:numPr>
        <w:tabs>
          <w:tab w:val="left" w:pos="1339"/>
        </w:tabs>
        <w:spacing w:before="20"/>
        <w:ind w:left="1339" w:hanging="199"/>
        <w:rPr>
          <w:rFonts w:ascii="Georgia" w:hAnsi="Georgia"/>
          <w:sz w:val="19"/>
        </w:rPr>
      </w:pPr>
      <w:r>
        <w:rPr>
          <w:rFonts w:ascii="Georgia" w:hAnsi="Georgia"/>
          <w:spacing w:val="11"/>
          <w:sz w:val="19"/>
        </w:rPr>
        <w:t>Italienisch</w:t>
      </w:r>
      <w:r>
        <w:rPr>
          <w:rFonts w:ascii="Georgia" w:hAnsi="Georgia"/>
          <w:spacing w:val="34"/>
          <w:sz w:val="19"/>
        </w:rPr>
        <w:t xml:space="preserve"> </w:t>
      </w:r>
      <w:r>
        <w:rPr>
          <w:rFonts w:ascii="Georgia" w:hAnsi="Georgia"/>
          <w:spacing w:val="9"/>
          <w:sz w:val="19"/>
        </w:rPr>
        <w:t>(gut</w:t>
      </w:r>
      <w:r>
        <w:rPr>
          <w:rFonts w:ascii="Georgia" w:hAnsi="Georgia"/>
          <w:spacing w:val="33"/>
          <w:sz w:val="19"/>
        </w:rPr>
        <w:t xml:space="preserve"> </w:t>
      </w:r>
      <w:r>
        <w:rPr>
          <w:rFonts w:ascii="Georgia" w:hAnsi="Georgia"/>
          <w:spacing w:val="8"/>
          <w:sz w:val="19"/>
        </w:rPr>
        <w:t>mündlich)</w:t>
      </w:r>
    </w:p>
    <w:p w14:paraId="51D55C63" w14:textId="77777777" w:rsidR="00854AE3" w:rsidRDefault="00854AE3">
      <w:pPr>
        <w:pStyle w:val="Textkrper"/>
        <w:spacing w:before="80"/>
        <w:rPr>
          <w:rFonts w:ascii="Georgia"/>
          <w:sz w:val="19"/>
        </w:rPr>
      </w:pPr>
    </w:p>
    <w:p w14:paraId="01462E77" w14:textId="77777777" w:rsidR="00854AE3" w:rsidRDefault="006C76DB">
      <w:pPr>
        <w:ind w:left="1351"/>
        <w:rPr>
          <w:rFonts w:ascii="Palatino Linotype"/>
          <w:b/>
          <w:sz w:val="28"/>
        </w:rPr>
      </w:pPr>
      <w:r>
        <w:rPr>
          <w:rFonts w:ascii="Palatino Linotype"/>
          <w:b/>
          <w:spacing w:val="17"/>
          <w:w w:val="105"/>
          <w:sz w:val="28"/>
        </w:rPr>
        <w:t>Programmiersprachen</w:t>
      </w:r>
    </w:p>
    <w:p w14:paraId="7C713F4D" w14:textId="77777777" w:rsidR="00854AE3" w:rsidRDefault="006C76DB">
      <w:pPr>
        <w:spacing w:before="167"/>
        <w:ind w:left="1340"/>
        <w:rPr>
          <w:rFonts w:ascii="Georgia"/>
          <w:sz w:val="19"/>
        </w:rPr>
      </w:pPr>
      <w:r>
        <w:rPr>
          <w:rFonts w:ascii="Georgia"/>
          <w:spacing w:val="9"/>
          <w:w w:val="105"/>
          <w:sz w:val="19"/>
        </w:rPr>
        <w:t>C++,</w:t>
      </w:r>
      <w:r>
        <w:rPr>
          <w:rFonts w:ascii="Georgia"/>
          <w:spacing w:val="76"/>
          <w:w w:val="105"/>
          <w:sz w:val="19"/>
        </w:rPr>
        <w:t xml:space="preserve"> </w:t>
      </w:r>
      <w:r>
        <w:rPr>
          <w:rFonts w:ascii="Georgia"/>
          <w:w w:val="105"/>
          <w:sz w:val="19"/>
        </w:rPr>
        <w:t>Java,</w:t>
      </w:r>
      <w:r>
        <w:rPr>
          <w:rFonts w:ascii="Georgia"/>
          <w:spacing w:val="76"/>
          <w:w w:val="105"/>
          <w:sz w:val="19"/>
        </w:rPr>
        <w:t xml:space="preserve"> </w:t>
      </w:r>
      <w:r>
        <w:rPr>
          <w:rFonts w:ascii="Georgia"/>
          <w:spacing w:val="9"/>
          <w:w w:val="105"/>
          <w:sz w:val="19"/>
        </w:rPr>
        <w:t>Python,</w:t>
      </w:r>
    </w:p>
    <w:p w14:paraId="1F967665" w14:textId="77777777" w:rsidR="00854AE3" w:rsidRPr="008E4C13" w:rsidRDefault="006C76DB">
      <w:pPr>
        <w:spacing w:before="17"/>
        <w:ind w:left="1335"/>
        <w:rPr>
          <w:rFonts w:ascii="Georgia"/>
          <w:sz w:val="19"/>
          <w:lang w:val="en-US"/>
        </w:rPr>
      </w:pPr>
      <w:r w:rsidRPr="008E4C13">
        <w:rPr>
          <w:rFonts w:ascii="Georgia"/>
          <w:spacing w:val="10"/>
          <w:sz w:val="19"/>
          <w:lang w:val="en-US"/>
        </w:rPr>
        <w:t>JavaScript,</w:t>
      </w:r>
      <w:r w:rsidRPr="008E4C13">
        <w:rPr>
          <w:rFonts w:ascii="Georgia"/>
          <w:spacing w:val="45"/>
          <w:sz w:val="19"/>
          <w:lang w:val="en-US"/>
        </w:rPr>
        <w:t xml:space="preserve"> </w:t>
      </w:r>
      <w:r w:rsidRPr="008E4C13">
        <w:rPr>
          <w:rFonts w:ascii="Georgia"/>
          <w:spacing w:val="10"/>
          <w:sz w:val="19"/>
          <w:lang w:val="en-US"/>
        </w:rPr>
        <w:t>Bash,</w:t>
      </w:r>
      <w:r w:rsidRPr="008E4C13">
        <w:rPr>
          <w:rFonts w:ascii="Georgia"/>
          <w:spacing w:val="45"/>
          <w:sz w:val="19"/>
          <w:lang w:val="en-US"/>
        </w:rPr>
        <w:t xml:space="preserve"> </w:t>
      </w:r>
      <w:proofErr w:type="spellStart"/>
      <w:r w:rsidRPr="008E4C13">
        <w:rPr>
          <w:rFonts w:ascii="Georgia"/>
          <w:spacing w:val="11"/>
          <w:sz w:val="19"/>
          <w:lang w:val="en-US"/>
        </w:rPr>
        <w:t>Matlab</w:t>
      </w:r>
      <w:proofErr w:type="spellEnd"/>
      <w:r w:rsidRPr="008E4C13">
        <w:rPr>
          <w:rFonts w:ascii="Georgia"/>
          <w:spacing w:val="11"/>
          <w:sz w:val="19"/>
          <w:lang w:val="en-US"/>
        </w:rPr>
        <w:t>,</w:t>
      </w:r>
      <w:r w:rsidRPr="008E4C13">
        <w:rPr>
          <w:rFonts w:ascii="Georgia"/>
          <w:spacing w:val="44"/>
          <w:sz w:val="19"/>
          <w:lang w:val="en-US"/>
        </w:rPr>
        <w:t xml:space="preserve"> </w:t>
      </w:r>
      <w:r w:rsidRPr="008E4C13">
        <w:rPr>
          <w:rFonts w:ascii="Georgia"/>
          <w:spacing w:val="11"/>
          <w:sz w:val="19"/>
          <w:lang w:val="en-US"/>
        </w:rPr>
        <w:t>html/</w:t>
      </w:r>
      <w:proofErr w:type="spellStart"/>
      <w:r w:rsidRPr="008E4C13">
        <w:rPr>
          <w:rFonts w:ascii="Georgia"/>
          <w:spacing w:val="11"/>
          <w:sz w:val="19"/>
          <w:lang w:val="en-US"/>
        </w:rPr>
        <w:t>css</w:t>
      </w:r>
      <w:proofErr w:type="spellEnd"/>
      <w:r w:rsidRPr="008E4C13">
        <w:rPr>
          <w:rFonts w:ascii="Georgia"/>
          <w:spacing w:val="11"/>
          <w:sz w:val="19"/>
          <w:lang w:val="en-US"/>
        </w:rPr>
        <w:t>,</w:t>
      </w:r>
      <w:r w:rsidRPr="008E4C13">
        <w:rPr>
          <w:rFonts w:ascii="Georgia"/>
          <w:spacing w:val="45"/>
          <w:sz w:val="19"/>
          <w:lang w:val="en-US"/>
        </w:rPr>
        <w:t xml:space="preserve"> </w:t>
      </w:r>
      <w:proofErr w:type="spellStart"/>
      <w:r w:rsidRPr="008E4C13">
        <w:rPr>
          <w:rFonts w:ascii="Georgia"/>
          <w:spacing w:val="10"/>
          <w:sz w:val="19"/>
          <w:lang w:val="en-US"/>
        </w:rPr>
        <w:t>Mysql</w:t>
      </w:r>
      <w:proofErr w:type="spellEnd"/>
      <w:r w:rsidRPr="008E4C13">
        <w:rPr>
          <w:rFonts w:ascii="Georgia"/>
          <w:spacing w:val="10"/>
          <w:sz w:val="19"/>
          <w:lang w:val="en-US"/>
        </w:rPr>
        <w:t>,</w:t>
      </w:r>
      <w:r w:rsidRPr="008E4C13">
        <w:rPr>
          <w:rFonts w:ascii="Georgia"/>
          <w:spacing w:val="44"/>
          <w:sz w:val="19"/>
          <w:lang w:val="en-US"/>
        </w:rPr>
        <w:t xml:space="preserve"> </w:t>
      </w:r>
      <w:proofErr w:type="spellStart"/>
      <w:r w:rsidRPr="008E4C13">
        <w:rPr>
          <w:rFonts w:ascii="Georgia"/>
          <w:spacing w:val="5"/>
          <w:sz w:val="19"/>
          <w:lang w:val="en-US"/>
        </w:rPr>
        <w:t>Exel</w:t>
      </w:r>
      <w:proofErr w:type="spellEnd"/>
    </w:p>
    <w:p w14:paraId="6A48C4A6" w14:textId="77777777" w:rsidR="00854AE3" w:rsidRPr="008E4C13" w:rsidRDefault="00854AE3">
      <w:pPr>
        <w:pStyle w:val="Textkrper"/>
        <w:spacing w:before="89"/>
        <w:rPr>
          <w:rFonts w:ascii="Georgia"/>
          <w:sz w:val="19"/>
          <w:lang w:val="en-US"/>
        </w:rPr>
      </w:pPr>
    </w:p>
    <w:p w14:paraId="04AD0AD8" w14:textId="77777777" w:rsidR="00854AE3" w:rsidRDefault="006C76DB">
      <w:pPr>
        <w:ind w:left="1351"/>
        <w:rPr>
          <w:rFonts w:ascii="Palatino Linotype" w:hAnsi="Palatino Linotype"/>
          <w:b/>
          <w:sz w:val="28"/>
        </w:rPr>
      </w:pPr>
      <w:r>
        <w:rPr>
          <w:rFonts w:ascii="Palatino Linotype" w:hAnsi="Palatino Linotype"/>
          <w:b/>
          <w:spacing w:val="16"/>
          <w:w w:val="105"/>
          <w:sz w:val="28"/>
        </w:rPr>
        <w:t>Fähigkeiten</w:t>
      </w:r>
    </w:p>
    <w:p w14:paraId="7D85C194" w14:textId="77777777" w:rsidR="00854AE3" w:rsidRDefault="006C76DB">
      <w:pPr>
        <w:spacing w:before="167" w:line="259" w:lineRule="auto"/>
        <w:ind w:left="1333" w:right="6592" w:firstLine="7"/>
        <w:rPr>
          <w:rFonts w:ascii="Georgia" w:hAnsi="Georgia"/>
          <w:sz w:val="19"/>
        </w:rPr>
      </w:pPr>
      <w:r>
        <w:rPr>
          <w:rFonts w:ascii="Georgia" w:hAnsi="Georgia"/>
          <w:spacing w:val="11"/>
          <w:sz w:val="19"/>
        </w:rPr>
        <w:t xml:space="preserve">Führerausweis </w:t>
      </w:r>
      <w:r>
        <w:rPr>
          <w:rFonts w:ascii="Georgia" w:hAnsi="Georgia"/>
          <w:spacing w:val="9"/>
          <w:sz w:val="19"/>
        </w:rPr>
        <w:t>Kat.</w:t>
      </w:r>
      <w:r>
        <w:rPr>
          <w:rFonts w:ascii="Georgia" w:hAnsi="Georgia"/>
          <w:spacing w:val="40"/>
          <w:sz w:val="19"/>
        </w:rPr>
        <w:t xml:space="preserve"> </w:t>
      </w:r>
      <w:r>
        <w:rPr>
          <w:rFonts w:ascii="Georgia" w:hAnsi="Georgia"/>
          <w:sz w:val="19"/>
        </w:rPr>
        <w:t>B</w:t>
      </w:r>
      <w:r>
        <w:rPr>
          <w:rFonts w:ascii="Georgia" w:hAnsi="Georgia"/>
          <w:spacing w:val="80"/>
          <w:sz w:val="19"/>
        </w:rPr>
        <w:t xml:space="preserve"> </w:t>
      </w:r>
      <w:r>
        <w:rPr>
          <w:rFonts w:ascii="Georgia" w:hAnsi="Georgia"/>
          <w:spacing w:val="10"/>
          <w:sz w:val="19"/>
        </w:rPr>
        <w:t xml:space="preserve">Aktives </w:t>
      </w:r>
      <w:r>
        <w:rPr>
          <w:rFonts w:ascii="Georgia" w:hAnsi="Georgia"/>
          <w:spacing w:val="11"/>
          <w:sz w:val="19"/>
        </w:rPr>
        <w:t xml:space="preserve">Mitglied </w:t>
      </w:r>
      <w:r>
        <w:rPr>
          <w:rFonts w:ascii="Georgia" w:hAnsi="Georgia"/>
          <w:sz w:val="19"/>
        </w:rPr>
        <w:t>von</w:t>
      </w:r>
      <w:r>
        <w:rPr>
          <w:rFonts w:ascii="Georgia" w:hAnsi="Georgia"/>
          <w:spacing w:val="40"/>
          <w:sz w:val="19"/>
        </w:rPr>
        <w:t xml:space="preserve"> </w:t>
      </w:r>
      <w:proofErr w:type="spellStart"/>
      <w:r>
        <w:rPr>
          <w:rFonts w:ascii="Georgia" w:hAnsi="Georgia"/>
          <w:sz w:val="19"/>
        </w:rPr>
        <w:t>Velove</w:t>
      </w:r>
      <w:proofErr w:type="spellEnd"/>
      <w:r>
        <w:rPr>
          <w:rFonts w:ascii="Georgia" w:hAnsi="Georgia"/>
          <w:sz w:val="19"/>
        </w:rPr>
        <w:t>,</w:t>
      </w:r>
    </w:p>
    <w:p w14:paraId="0F60450D" w14:textId="77777777" w:rsidR="00854AE3" w:rsidRDefault="006C76DB">
      <w:pPr>
        <w:spacing w:line="215" w:lineRule="exact"/>
        <w:ind w:left="1340"/>
        <w:rPr>
          <w:rFonts w:ascii="Georgia"/>
          <w:sz w:val="19"/>
        </w:rPr>
      </w:pPr>
      <w:r>
        <w:rPr>
          <w:rFonts w:ascii="Georgia"/>
          <w:spacing w:val="10"/>
          <w:sz w:val="19"/>
        </w:rPr>
        <w:t>einer</w:t>
      </w:r>
      <w:r>
        <w:rPr>
          <w:rFonts w:ascii="Georgia"/>
          <w:spacing w:val="36"/>
          <w:sz w:val="19"/>
        </w:rPr>
        <w:t xml:space="preserve"> </w:t>
      </w:r>
      <w:r>
        <w:rPr>
          <w:rFonts w:ascii="Georgia"/>
          <w:sz w:val="19"/>
        </w:rPr>
        <w:t>von</w:t>
      </w:r>
      <w:r>
        <w:rPr>
          <w:rFonts w:ascii="Georgia"/>
          <w:spacing w:val="37"/>
          <w:sz w:val="19"/>
        </w:rPr>
        <w:t xml:space="preserve"> </w:t>
      </w:r>
      <w:r>
        <w:rPr>
          <w:rFonts w:ascii="Georgia"/>
          <w:spacing w:val="11"/>
          <w:sz w:val="19"/>
        </w:rPr>
        <w:t>Studenten</w:t>
      </w:r>
      <w:r>
        <w:rPr>
          <w:rFonts w:ascii="Georgia"/>
          <w:spacing w:val="37"/>
          <w:sz w:val="19"/>
        </w:rPr>
        <w:t xml:space="preserve"> </w:t>
      </w:r>
      <w:r>
        <w:rPr>
          <w:rFonts w:ascii="Georgia"/>
          <w:spacing w:val="11"/>
          <w:sz w:val="19"/>
        </w:rPr>
        <w:t>geleiteten</w:t>
      </w:r>
      <w:r>
        <w:rPr>
          <w:rFonts w:ascii="Georgia"/>
          <w:spacing w:val="37"/>
          <w:sz w:val="19"/>
        </w:rPr>
        <w:t xml:space="preserve"> </w:t>
      </w:r>
      <w:r>
        <w:rPr>
          <w:rFonts w:ascii="Georgia"/>
          <w:sz w:val="19"/>
        </w:rPr>
        <w:t>Velo</w:t>
      </w:r>
      <w:r>
        <w:rPr>
          <w:rFonts w:ascii="Georgia"/>
          <w:spacing w:val="37"/>
          <w:sz w:val="19"/>
        </w:rPr>
        <w:t xml:space="preserve"> </w:t>
      </w:r>
      <w:r>
        <w:rPr>
          <w:rFonts w:ascii="Georgia"/>
          <w:spacing w:val="7"/>
          <w:sz w:val="19"/>
        </w:rPr>
        <w:t>Werkstatt</w:t>
      </w:r>
    </w:p>
    <w:p w14:paraId="7B45C7FB" w14:textId="77777777" w:rsidR="00854AE3" w:rsidRDefault="00854AE3">
      <w:pPr>
        <w:pStyle w:val="Textkrper"/>
        <w:spacing w:before="89"/>
        <w:rPr>
          <w:rFonts w:ascii="Georgia"/>
          <w:sz w:val="19"/>
        </w:rPr>
      </w:pPr>
    </w:p>
    <w:p w14:paraId="3F15D43B" w14:textId="77777777" w:rsidR="00854AE3" w:rsidRDefault="006C76DB">
      <w:pPr>
        <w:spacing w:before="1"/>
        <w:ind w:left="1351"/>
        <w:rPr>
          <w:rFonts w:ascii="Palatino Linotype"/>
          <w:b/>
          <w:sz w:val="28"/>
        </w:rPr>
      </w:pPr>
      <w:r>
        <w:rPr>
          <w:rFonts w:ascii="Palatino Linotype"/>
          <w:b/>
          <w:spacing w:val="16"/>
          <w:w w:val="110"/>
          <w:sz w:val="28"/>
        </w:rPr>
        <w:t>Sport</w:t>
      </w:r>
    </w:p>
    <w:p w14:paraId="437BB293" w14:textId="77777777" w:rsidR="00854AE3" w:rsidRDefault="006C76DB">
      <w:pPr>
        <w:spacing w:before="166" w:line="259" w:lineRule="auto"/>
        <w:ind w:left="1340" w:right="7826"/>
        <w:rPr>
          <w:rFonts w:ascii="Georgia"/>
          <w:sz w:val="19"/>
        </w:rPr>
      </w:pPr>
      <w:r>
        <w:rPr>
          <w:rFonts w:ascii="Georgia"/>
          <w:spacing w:val="8"/>
          <w:sz w:val="19"/>
        </w:rPr>
        <w:t>Mountainbike Rennvelo Schwimmen</w:t>
      </w:r>
    </w:p>
    <w:sectPr w:rsidR="00854AE3">
      <w:headerReference w:type="default" r:id="rId34"/>
      <w:footerReference w:type="default" r:id="rId35"/>
      <w:pgSz w:w="11910" w:h="16840"/>
      <w:pgMar w:top="1920" w:right="0" w:bottom="280" w:left="12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EE423" w14:textId="77777777" w:rsidR="006C76DB" w:rsidRDefault="006C76DB">
      <w:r>
        <w:separator/>
      </w:r>
    </w:p>
  </w:endnote>
  <w:endnote w:type="continuationSeparator" w:id="0">
    <w:p w14:paraId="49D67F29" w14:textId="77777777" w:rsidR="006C76DB" w:rsidRDefault="006C76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altName w:val="Cambria"/>
    <w:panose1 w:val="02040503050406030204"/>
    <w:charset w:val="00"/>
    <w:family w:val="roman"/>
    <w:pitch w:val="variable"/>
    <w:sig w:usb0="E00006FF" w:usb1="420024FF" w:usb2="02000000" w:usb3="00000000" w:csb0="0000019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Sitka Small">
    <w:altName w:val="Sitka Small"/>
    <w:panose1 w:val="02000505000000020004"/>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25A88" w14:textId="77777777" w:rsidR="00854AE3" w:rsidRDefault="006C76DB">
    <w:pPr>
      <w:pStyle w:val="Textkrper"/>
      <w:spacing w:line="14" w:lineRule="auto"/>
      <w:rPr>
        <w:sz w:val="20"/>
      </w:rPr>
    </w:pPr>
    <w:r>
      <w:rPr>
        <w:noProof/>
      </w:rPr>
      <mc:AlternateContent>
        <mc:Choice Requires="wps">
          <w:drawing>
            <wp:anchor distT="0" distB="0" distL="0" distR="0" simplePos="0" relativeHeight="487019520" behindDoc="1" locked="0" layoutInCell="1" allowOverlap="1" wp14:anchorId="042B26F9" wp14:editId="0682D7A2">
              <wp:simplePos x="0" y="0"/>
              <wp:positionH relativeFrom="page">
                <wp:posOffset>1121308</wp:posOffset>
              </wp:positionH>
              <wp:positionV relativeFrom="page">
                <wp:posOffset>8991272</wp:posOffset>
              </wp:positionV>
              <wp:extent cx="782955" cy="21717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2955" cy="217170"/>
                      </a:xfrm>
                      <a:prstGeom prst="rect">
                        <a:avLst/>
                      </a:prstGeom>
                    </wps:spPr>
                    <wps:txbx>
                      <w:txbxContent>
                        <w:p w14:paraId="1609CE2A" w14:textId="77777777" w:rsidR="00854AE3" w:rsidRDefault="006C76DB">
                          <w:pPr>
                            <w:pStyle w:val="Textkrper"/>
                            <w:spacing w:before="21"/>
                            <w:ind w:left="20"/>
                          </w:pPr>
                          <w:r>
                            <w:rPr>
                              <w:w w:val="110"/>
                            </w:rPr>
                            <w:t>Peter</w:t>
                          </w:r>
                          <w:r>
                            <w:rPr>
                              <w:spacing w:val="5"/>
                              <w:w w:val="110"/>
                            </w:rPr>
                            <w:t xml:space="preserve"> </w:t>
                          </w:r>
                          <w:r>
                            <w:rPr>
                              <w:spacing w:val="-4"/>
                              <w:w w:val="110"/>
                            </w:rPr>
                            <w:t>Kuhn</w:t>
                          </w:r>
                        </w:p>
                      </w:txbxContent>
                    </wps:txbx>
                    <wps:bodyPr wrap="square" lIns="0" tIns="0" rIns="0" bIns="0" rtlCol="0">
                      <a:noAutofit/>
                    </wps:bodyPr>
                  </wps:wsp>
                </a:graphicData>
              </a:graphic>
            </wp:anchor>
          </w:drawing>
        </mc:Choice>
        <mc:Fallback>
          <w:pict>
            <v:shapetype w14:anchorId="042B26F9" id="_x0000_t202" coordsize="21600,21600" o:spt="202" path="m,l,21600r21600,l21600,xe">
              <v:stroke joinstyle="miter"/>
              <v:path gradientshapeok="t" o:connecttype="rect"/>
            </v:shapetype>
            <v:shape id="Textbox 4" o:spid="_x0000_s1026" type="#_x0000_t202" style="position:absolute;margin-left:88.3pt;margin-top:707.95pt;width:61.65pt;height:17.1pt;z-index:-16296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" filled="f" stroked="f">
              <v:textbox inset="0,0,0,0">
                <w:txbxContent>
                  <w:p w14:paraId="1609CE2A" w14:textId="77777777" w:rsidR="00854AE3" w:rsidRDefault="006C76DB">
                    <w:pPr>
                      <w:pStyle w:val="Textkrper"/>
                      <w:spacing w:before="21"/>
                      <w:ind w:left="20"/>
                    </w:pPr>
                    <w:r>
                      <w:rPr>
                        <w:w w:val="110"/>
                      </w:rPr>
                      <w:t>Peter</w:t>
                    </w:r>
                    <w:r>
                      <w:rPr>
                        <w:spacing w:val="5"/>
                        <w:w w:val="110"/>
                      </w:rPr>
                      <w:t xml:space="preserve"> </w:t>
                    </w:r>
                    <w:r>
                      <w:rPr>
                        <w:spacing w:val="-4"/>
                        <w:w w:val="110"/>
                      </w:rPr>
                      <w:t>Kuhn</w:t>
                    </w:r>
                  </w:p>
                </w:txbxContent>
              </v:textbox>
              <w10:wrap anchorx="page" anchory="page"/>
            </v:shape>
          </w:pict>
        </mc:Fallback>
      </mc:AlternateContent>
    </w:r>
    <w:r>
      <w:rPr>
        <w:noProof/>
      </w:rPr>
      <mc:AlternateContent>
        <mc:Choice Requires="wps">
          <w:drawing>
            <wp:anchor distT="0" distB="0" distL="0" distR="0" simplePos="0" relativeHeight="487020032" behindDoc="1" locked="0" layoutInCell="1" allowOverlap="1" wp14:anchorId="649705AA" wp14:editId="10C14438">
              <wp:simplePos x="0" y="0"/>
              <wp:positionH relativeFrom="page">
                <wp:posOffset>3005379</wp:posOffset>
              </wp:positionH>
              <wp:positionV relativeFrom="page">
                <wp:posOffset>8991272</wp:posOffset>
              </wp:positionV>
              <wp:extent cx="1548765" cy="21717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8765" cy="217170"/>
                      </a:xfrm>
                      <a:prstGeom prst="rect">
                        <a:avLst/>
                      </a:prstGeom>
                    </wps:spPr>
                    <wps:txbx>
                      <w:txbxContent>
                        <w:p w14:paraId="0343772A" w14:textId="77777777" w:rsidR="00854AE3" w:rsidRDefault="006C76DB">
                          <w:pPr>
                            <w:pStyle w:val="Textkrper"/>
                            <w:spacing w:before="21"/>
                            <w:ind w:left="20"/>
                          </w:pPr>
                          <w:r>
                            <w:rPr>
                              <w:w w:val="105"/>
                            </w:rPr>
                            <w:t>Bachelorarbeit</w:t>
                          </w:r>
                          <w:r>
                            <w:rPr>
                              <w:spacing w:val="9"/>
                              <w:w w:val="105"/>
                            </w:rPr>
                            <w:t xml:space="preserve"> </w:t>
                          </w:r>
                          <w:r>
                            <w:rPr>
                              <w:w w:val="105"/>
                            </w:rPr>
                            <w:t>FS</w:t>
                          </w:r>
                          <w:r>
                            <w:rPr>
                              <w:spacing w:val="8"/>
                              <w:w w:val="105"/>
                            </w:rPr>
                            <w:t xml:space="preserve"> </w:t>
                          </w:r>
                          <w:r>
                            <w:rPr>
                              <w:spacing w:val="-4"/>
                              <w:w w:val="105"/>
                            </w:rPr>
                            <w:t>2024</w:t>
                          </w:r>
                        </w:p>
                      </w:txbxContent>
                    </wps:txbx>
                    <wps:bodyPr wrap="square" lIns="0" tIns="0" rIns="0" bIns="0" rtlCol="0">
                      <a:noAutofit/>
                    </wps:bodyPr>
                  </wps:wsp>
                </a:graphicData>
              </a:graphic>
            </wp:anchor>
          </w:drawing>
        </mc:Choice>
        <mc:Fallback>
          <w:pict>
            <v:shape w14:anchorId="649705AA" id="Textbox 5" o:spid="_x0000_s1027" type="#_x0000_t202" style="position:absolute;margin-left:236.65pt;margin-top:707.95pt;width:121.95pt;height:17.1pt;z-index:-16296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" filled="f" stroked="f">
              <v:textbox inset="0,0,0,0">
                <w:txbxContent>
                  <w:p w14:paraId="0343772A" w14:textId="77777777" w:rsidR="00854AE3" w:rsidRDefault="006C76DB">
                    <w:pPr>
                      <w:pStyle w:val="Textkrper"/>
                      <w:spacing w:before="21"/>
                      <w:ind w:left="20"/>
                    </w:pPr>
                    <w:r>
                      <w:rPr>
                        <w:w w:val="105"/>
                      </w:rPr>
                      <w:t>Bachelorarbeit</w:t>
                    </w:r>
                    <w:r>
                      <w:rPr>
                        <w:spacing w:val="9"/>
                        <w:w w:val="105"/>
                      </w:rPr>
                      <w:t xml:space="preserve"> </w:t>
                    </w:r>
                    <w:r>
                      <w:rPr>
                        <w:w w:val="105"/>
                      </w:rPr>
                      <w:t>FS</w:t>
                    </w:r>
                    <w:r>
                      <w:rPr>
                        <w:spacing w:val="8"/>
                        <w:w w:val="105"/>
                      </w:rPr>
                      <w:t xml:space="preserve"> </w:t>
                    </w:r>
                    <w:r>
                      <w:rPr>
                        <w:spacing w:val="-4"/>
                        <w:w w:val="105"/>
                      </w:rPr>
                      <w:t>2024</w:t>
                    </w:r>
                  </w:p>
                </w:txbxContent>
              </v:textbox>
              <w10:wrap anchorx="page" anchory="page"/>
            </v:shape>
          </w:pict>
        </mc:Fallback>
      </mc:AlternateContent>
    </w:r>
    <w:r>
      <w:rPr>
        <w:noProof/>
      </w:rPr>
      <mc:AlternateContent>
        <mc:Choice Requires="wps">
          <w:drawing>
            <wp:anchor distT="0" distB="0" distL="0" distR="0" simplePos="0" relativeHeight="487020544" behindDoc="1" locked="0" layoutInCell="1" allowOverlap="1" wp14:anchorId="6162DCAD" wp14:editId="28B8CBDD">
              <wp:simplePos x="0" y="0"/>
              <wp:positionH relativeFrom="page">
                <wp:posOffset>5975103</wp:posOffset>
              </wp:positionH>
              <wp:positionV relativeFrom="page">
                <wp:posOffset>8991272</wp:posOffset>
              </wp:positionV>
              <wp:extent cx="501650" cy="21717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1650" cy="217170"/>
                      </a:xfrm>
                      <a:prstGeom prst="rect">
                        <a:avLst/>
                      </a:prstGeom>
                    </wps:spPr>
                    <wps:txbx>
                      <w:txbxContent>
                        <w:p w14:paraId="6D11F663" w14:textId="77777777" w:rsidR="00854AE3" w:rsidRDefault="006C76DB">
                          <w:pPr>
                            <w:pStyle w:val="Textkrper"/>
                            <w:spacing w:before="21"/>
                            <w:ind w:left="20"/>
                          </w:pPr>
                          <w:r>
                            <w:t>Seite</w:t>
                          </w:r>
                          <w:r>
                            <w:rPr>
                              <w:spacing w:val="26"/>
                            </w:rPr>
                            <w:t xml:space="preserve"> </w:t>
                          </w: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 w14:anchorId="6162DCAD" id="Textbox 6" o:spid="_x0000_s1028" type="#_x0000_t202" style="position:absolute;margin-left:470.5pt;margin-top:707.95pt;width:39.5pt;height:17.1pt;z-index:-16295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" filled="f" stroked="f">
              <v:textbox inset="0,0,0,0">
                <w:txbxContent>
                  <w:p w14:paraId="6D11F663" w14:textId="77777777" w:rsidR="00854AE3" w:rsidRDefault="006C76DB">
                    <w:pPr>
                      <w:pStyle w:val="Textkrper"/>
                      <w:spacing w:before="21"/>
                      <w:ind w:left="20"/>
                    </w:pPr>
                    <w:r>
                      <w:t>Seite</w:t>
                    </w:r>
                    <w:r>
                      <w:rPr>
                        <w:spacing w:val="26"/>
                      </w:rPr>
                      <w:t xml:space="preserve"> </w:t>
                    </w: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71F7E" w14:textId="77777777" w:rsidR="00854AE3" w:rsidRDefault="006C76DB">
    <w:pPr>
      <w:pStyle w:val="Textkrper"/>
      <w:spacing w:line="14" w:lineRule="auto"/>
      <w:rPr>
        <w:sz w:val="20"/>
      </w:rPr>
    </w:pPr>
    <w:r>
      <w:rPr>
        <w:noProof/>
      </w:rPr>
      <mc:AlternateContent>
        <mc:Choice Requires="wps">
          <w:drawing>
            <wp:anchor distT="0" distB="0" distL="0" distR="0" simplePos="0" relativeHeight="487022080" behindDoc="1" locked="0" layoutInCell="1" allowOverlap="1" wp14:anchorId="5D6A7281" wp14:editId="57B7AF54">
              <wp:simplePos x="0" y="0"/>
              <wp:positionH relativeFrom="page">
                <wp:posOffset>1121308</wp:posOffset>
              </wp:positionH>
              <wp:positionV relativeFrom="page">
                <wp:posOffset>8991272</wp:posOffset>
              </wp:positionV>
              <wp:extent cx="782955" cy="21717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2955" cy="217170"/>
                      </a:xfrm>
                      <a:prstGeom prst="rect">
                        <a:avLst/>
                      </a:prstGeom>
                    </wps:spPr>
                    <wps:txbx>
                      <w:txbxContent>
                        <w:p w14:paraId="1924D284" w14:textId="77777777" w:rsidR="00854AE3" w:rsidRDefault="006C76DB">
                          <w:pPr>
                            <w:pStyle w:val="Textkrper"/>
                            <w:spacing w:before="21"/>
                            <w:ind w:left="20"/>
                          </w:pPr>
                          <w:r>
                            <w:rPr>
                              <w:w w:val="110"/>
                            </w:rPr>
                            <w:t>Peter</w:t>
                          </w:r>
                          <w:r>
                            <w:rPr>
                              <w:spacing w:val="5"/>
                              <w:w w:val="110"/>
                            </w:rPr>
                            <w:t xml:space="preserve"> </w:t>
                          </w:r>
                          <w:r>
                            <w:rPr>
                              <w:spacing w:val="-4"/>
                              <w:w w:val="110"/>
                            </w:rPr>
                            <w:t>Kuhn</w:t>
                          </w:r>
                        </w:p>
                      </w:txbxContent>
                    </wps:txbx>
                    <wps:bodyPr wrap="square" lIns="0" tIns="0" rIns="0" bIns="0" rtlCol="0">
                      <a:noAutofit/>
                    </wps:bodyPr>
                  </wps:wsp>
                </a:graphicData>
              </a:graphic>
            </wp:anchor>
          </w:drawing>
        </mc:Choice>
        <mc:Fallback>
          <w:pict>
            <v:shapetype w14:anchorId="5D6A7281" id="_x0000_t202" coordsize="21600,21600" o:spt="202" path="m,l,21600r21600,l21600,xe">
              <v:stroke joinstyle="miter"/>
              <v:path gradientshapeok="t" o:connecttype="rect"/>
            </v:shapetype>
            <v:shape id="Textbox 11" o:spid="_x0000_s1030" type="#_x0000_t202" style="position:absolute;margin-left:88.3pt;margin-top:707.95pt;width:61.65pt;height:17.1pt;z-index:-16294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" filled="f" stroked="f">
              <v:textbox inset="0,0,0,0">
                <w:txbxContent>
                  <w:p w14:paraId="1924D284" w14:textId="77777777" w:rsidR="00854AE3" w:rsidRDefault="006C76DB">
                    <w:pPr>
                      <w:pStyle w:val="Textkrper"/>
                      <w:spacing w:before="21"/>
                      <w:ind w:left="20"/>
                    </w:pPr>
                    <w:r>
                      <w:rPr>
                        <w:w w:val="110"/>
                      </w:rPr>
                      <w:t>Peter</w:t>
                    </w:r>
                    <w:r>
                      <w:rPr>
                        <w:spacing w:val="5"/>
                        <w:w w:val="110"/>
                      </w:rPr>
                      <w:t xml:space="preserve"> </w:t>
                    </w:r>
                    <w:r>
                      <w:rPr>
                        <w:spacing w:val="-4"/>
                        <w:w w:val="110"/>
                      </w:rPr>
                      <w:t>Kuhn</w:t>
                    </w:r>
                  </w:p>
                </w:txbxContent>
              </v:textbox>
              <w10:wrap anchorx="page" anchory="page"/>
            </v:shape>
          </w:pict>
        </mc:Fallback>
      </mc:AlternateContent>
    </w:r>
    <w:r>
      <w:rPr>
        <w:noProof/>
      </w:rPr>
      <mc:AlternateContent>
        <mc:Choice Requires="wps">
          <w:drawing>
            <wp:anchor distT="0" distB="0" distL="0" distR="0" simplePos="0" relativeHeight="487022592" behindDoc="1" locked="0" layoutInCell="1" allowOverlap="1" wp14:anchorId="3CCE1C02" wp14:editId="4A15412F">
              <wp:simplePos x="0" y="0"/>
              <wp:positionH relativeFrom="page">
                <wp:posOffset>3005379</wp:posOffset>
              </wp:positionH>
              <wp:positionV relativeFrom="page">
                <wp:posOffset>8991272</wp:posOffset>
              </wp:positionV>
              <wp:extent cx="1548765" cy="21717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8765" cy="217170"/>
                      </a:xfrm>
                      <a:prstGeom prst="rect">
                        <a:avLst/>
                      </a:prstGeom>
                    </wps:spPr>
                    <wps:txbx>
                      <w:txbxContent>
                        <w:p w14:paraId="67BC497A" w14:textId="77777777" w:rsidR="00854AE3" w:rsidRDefault="006C76DB">
                          <w:pPr>
                            <w:pStyle w:val="Textkrper"/>
                            <w:spacing w:before="21"/>
                            <w:ind w:left="20"/>
                          </w:pPr>
                          <w:r>
                            <w:rPr>
                              <w:w w:val="105"/>
                            </w:rPr>
                            <w:t>Bachelorarbeit</w:t>
                          </w:r>
                          <w:r>
                            <w:rPr>
                              <w:spacing w:val="9"/>
                              <w:w w:val="105"/>
                            </w:rPr>
                            <w:t xml:space="preserve"> </w:t>
                          </w:r>
                          <w:r>
                            <w:rPr>
                              <w:w w:val="105"/>
                            </w:rPr>
                            <w:t>FS</w:t>
                          </w:r>
                          <w:r>
                            <w:rPr>
                              <w:spacing w:val="8"/>
                              <w:w w:val="105"/>
                            </w:rPr>
                            <w:t xml:space="preserve"> </w:t>
                          </w:r>
                          <w:r>
                            <w:rPr>
                              <w:spacing w:val="-4"/>
                              <w:w w:val="105"/>
                            </w:rPr>
                            <w:t>2024</w:t>
                          </w:r>
                        </w:p>
                      </w:txbxContent>
                    </wps:txbx>
                    <wps:bodyPr wrap="square" lIns="0" tIns="0" rIns="0" bIns="0" rtlCol="0">
                      <a:noAutofit/>
                    </wps:bodyPr>
                  </wps:wsp>
                </a:graphicData>
              </a:graphic>
            </wp:anchor>
          </w:drawing>
        </mc:Choice>
        <mc:Fallback>
          <w:pict>
            <v:shape w14:anchorId="3CCE1C02" id="Textbox 12" o:spid="_x0000_s1031" type="#_x0000_t202" style="position:absolute;margin-left:236.65pt;margin-top:707.95pt;width:121.95pt;height:17.1pt;z-index:-16293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" filled="f" stroked="f">
              <v:textbox inset="0,0,0,0">
                <w:txbxContent>
                  <w:p w14:paraId="67BC497A" w14:textId="77777777" w:rsidR="00854AE3" w:rsidRDefault="006C76DB">
                    <w:pPr>
                      <w:pStyle w:val="Textkrper"/>
                      <w:spacing w:before="21"/>
                      <w:ind w:left="20"/>
                    </w:pPr>
                    <w:r>
                      <w:rPr>
                        <w:w w:val="105"/>
                      </w:rPr>
                      <w:t>Bachelorarbeit</w:t>
                    </w:r>
                    <w:r>
                      <w:rPr>
                        <w:spacing w:val="9"/>
                        <w:w w:val="105"/>
                      </w:rPr>
                      <w:t xml:space="preserve"> </w:t>
                    </w:r>
                    <w:r>
                      <w:rPr>
                        <w:w w:val="105"/>
                      </w:rPr>
                      <w:t>FS</w:t>
                    </w:r>
                    <w:r>
                      <w:rPr>
                        <w:spacing w:val="8"/>
                        <w:w w:val="105"/>
                      </w:rPr>
                      <w:t xml:space="preserve"> </w:t>
                    </w:r>
                    <w:r>
                      <w:rPr>
                        <w:spacing w:val="-4"/>
                        <w:w w:val="105"/>
                      </w:rPr>
                      <w:t>2024</w:t>
                    </w:r>
                  </w:p>
                </w:txbxContent>
              </v:textbox>
              <w10:wrap anchorx="page" anchory="page"/>
            </v:shape>
          </w:pict>
        </mc:Fallback>
      </mc:AlternateContent>
    </w:r>
    <w:r>
      <w:rPr>
        <w:noProof/>
      </w:rPr>
      <mc:AlternateContent>
        <mc:Choice Requires="wps">
          <w:drawing>
            <wp:anchor distT="0" distB="0" distL="0" distR="0" simplePos="0" relativeHeight="487023104" behindDoc="1" locked="0" layoutInCell="1" allowOverlap="1" wp14:anchorId="2C72745A" wp14:editId="3DE67717">
              <wp:simplePos x="0" y="0"/>
              <wp:positionH relativeFrom="page">
                <wp:posOffset>5900706</wp:posOffset>
              </wp:positionH>
              <wp:positionV relativeFrom="page">
                <wp:posOffset>8991272</wp:posOffset>
              </wp:positionV>
              <wp:extent cx="575945" cy="217170"/>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 cy="217170"/>
                      </a:xfrm>
                      <a:prstGeom prst="rect">
                        <a:avLst/>
                      </a:prstGeom>
                    </wps:spPr>
                    <wps:txbx>
                      <w:txbxContent>
                        <w:p w14:paraId="04F9CA17" w14:textId="77777777" w:rsidR="00854AE3" w:rsidRDefault="006C76DB">
                          <w:pPr>
                            <w:pStyle w:val="Textkrper"/>
                            <w:spacing w:before="21"/>
                            <w:ind w:left="20"/>
                          </w:pPr>
                          <w:r>
                            <w:t>Seite</w:t>
                          </w:r>
                          <w:r>
                            <w:rPr>
                              <w:spacing w:val="27"/>
                            </w:rPr>
                            <w:t xml:space="preserve"> </w:t>
                          </w: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w14:anchorId="2C72745A" id="Textbox 13" o:spid="_x0000_s1032" type="#_x0000_t202" style="position:absolute;margin-left:464.6pt;margin-top:707.95pt;width:45.35pt;height:17.1pt;z-index:-16293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" filled="f" stroked="f">
              <v:textbox inset="0,0,0,0">
                <w:txbxContent>
                  <w:p w14:paraId="04F9CA17" w14:textId="77777777" w:rsidR="00854AE3" w:rsidRDefault="006C76DB">
                    <w:pPr>
                      <w:pStyle w:val="Textkrper"/>
                      <w:spacing w:before="21"/>
                      <w:ind w:left="20"/>
                    </w:pPr>
                    <w:r>
                      <w:t>Seite</w:t>
                    </w:r>
                    <w:r>
                      <w:rPr>
                        <w:spacing w:val="27"/>
                      </w:rPr>
                      <w:t xml:space="preserve"> </w:t>
                    </w: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D4972" w14:textId="77777777" w:rsidR="00854AE3" w:rsidRDefault="006C76DB">
    <w:pPr>
      <w:pStyle w:val="Textkrper"/>
      <w:spacing w:line="14" w:lineRule="auto"/>
      <w:rPr>
        <w:sz w:val="20"/>
      </w:rPr>
    </w:pPr>
    <w:r>
      <w:rPr>
        <w:noProof/>
      </w:rPr>
      <mc:AlternateContent>
        <mc:Choice Requires="wps">
          <w:drawing>
            <wp:anchor distT="0" distB="0" distL="0" distR="0" simplePos="0" relativeHeight="487026176" behindDoc="1" locked="0" layoutInCell="1" allowOverlap="1" wp14:anchorId="39C0C7B7" wp14:editId="33BA7CCA">
              <wp:simplePos x="0" y="0"/>
              <wp:positionH relativeFrom="page">
                <wp:posOffset>1121308</wp:posOffset>
              </wp:positionH>
              <wp:positionV relativeFrom="page">
                <wp:posOffset>8991272</wp:posOffset>
              </wp:positionV>
              <wp:extent cx="782955" cy="21717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2955" cy="217170"/>
                      </a:xfrm>
                      <a:prstGeom prst="rect">
                        <a:avLst/>
                      </a:prstGeom>
                    </wps:spPr>
                    <wps:txbx>
                      <w:txbxContent>
                        <w:p w14:paraId="1D5E368E" w14:textId="77777777" w:rsidR="00854AE3" w:rsidRDefault="006C76DB">
                          <w:pPr>
                            <w:pStyle w:val="Textkrper"/>
                            <w:spacing w:before="21"/>
                            <w:ind w:left="20"/>
                          </w:pPr>
                          <w:r>
                            <w:rPr>
                              <w:w w:val="110"/>
                            </w:rPr>
                            <w:t>Peter</w:t>
                          </w:r>
                          <w:r>
                            <w:rPr>
                              <w:spacing w:val="5"/>
                              <w:w w:val="110"/>
                            </w:rPr>
                            <w:t xml:space="preserve"> </w:t>
                          </w:r>
                          <w:r>
                            <w:rPr>
                              <w:spacing w:val="-4"/>
                              <w:w w:val="110"/>
                            </w:rPr>
                            <w:t>Kuhn</w:t>
                          </w:r>
                        </w:p>
                      </w:txbxContent>
                    </wps:txbx>
                    <wps:bodyPr wrap="square" lIns="0" tIns="0" rIns="0" bIns="0" rtlCol="0">
                      <a:noAutofit/>
                    </wps:bodyPr>
                  </wps:wsp>
                </a:graphicData>
              </a:graphic>
            </wp:anchor>
          </w:drawing>
        </mc:Choice>
        <mc:Fallback>
          <w:pict>
            <v:shapetype w14:anchorId="39C0C7B7" id="_x0000_t202" coordsize="21600,21600" o:spt="202" path="m,l,21600r21600,l21600,xe">
              <v:stroke joinstyle="miter"/>
              <v:path gradientshapeok="t" o:connecttype="rect"/>
            </v:shapetype>
            <v:shape id="Textbox 24" o:spid="_x0000_s1036" type="#_x0000_t202" style="position:absolute;margin-left:88.3pt;margin-top:707.95pt;width:61.65pt;height:17.1pt;z-index:-16290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" filled="f" stroked="f">
              <v:textbox inset="0,0,0,0">
                <w:txbxContent>
                  <w:p w14:paraId="1D5E368E" w14:textId="77777777" w:rsidR="00854AE3" w:rsidRDefault="006C76DB">
                    <w:pPr>
                      <w:pStyle w:val="Textkrper"/>
                      <w:spacing w:before="21"/>
                      <w:ind w:left="20"/>
                    </w:pPr>
                    <w:r>
                      <w:rPr>
                        <w:w w:val="110"/>
                      </w:rPr>
                      <w:t>Peter</w:t>
                    </w:r>
                    <w:r>
                      <w:rPr>
                        <w:spacing w:val="5"/>
                        <w:w w:val="110"/>
                      </w:rPr>
                      <w:t xml:space="preserve"> </w:t>
                    </w:r>
                    <w:r>
                      <w:rPr>
                        <w:spacing w:val="-4"/>
                        <w:w w:val="110"/>
                      </w:rPr>
                      <w:t>Kuhn</w:t>
                    </w:r>
                  </w:p>
                </w:txbxContent>
              </v:textbox>
              <w10:wrap anchorx="page" anchory="page"/>
            </v:shape>
          </w:pict>
        </mc:Fallback>
      </mc:AlternateContent>
    </w:r>
    <w:r>
      <w:rPr>
        <w:noProof/>
      </w:rPr>
      <mc:AlternateContent>
        <mc:Choice Requires="wps">
          <w:drawing>
            <wp:anchor distT="0" distB="0" distL="0" distR="0" simplePos="0" relativeHeight="487026688" behindDoc="1" locked="0" layoutInCell="1" allowOverlap="1" wp14:anchorId="14522BE6" wp14:editId="2F6ADA37">
              <wp:simplePos x="0" y="0"/>
              <wp:positionH relativeFrom="page">
                <wp:posOffset>3005379</wp:posOffset>
              </wp:positionH>
              <wp:positionV relativeFrom="page">
                <wp:posOffset>8991272</wp:posOffset>
              </wp:positionV>
              <wp:extent cx="1548765" cy="21717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8765" cy="217170"/>
                      </a:xfrm>
                      <a:prstGeom prst="rect">
                        <a:avLst/>
                      </a:prstGeom>
                    </wps:spPr>
                    <wps:txbx>
                      <w:txbxContent>
                        <w:p w14:paraId="6B8DA94E" w14:textId="77777777" w:rsidR="00854AE3" w:rsidRDefault="006C76DB">
                          <w:pPr>
                            <w:pStyle w:val="Textkrper"/>
                            <w:spacing w:before="21"/>
                            <w:ind w:left="20"/>
                          </w:pPr>
                          <w:r>
                            <w:rPr>
                              <w:w w:val="105"/>
                            </w:rPr>
                            <w:t>Bachelorarbeit</w:t>
                          </w:r>
                          <w:r>
                            <w:rPr>
                              <w:spacing w:val="9"/>
                              <w:w w:val="105"/>
                            </w:rPr>
                            <w:t xml:space="preserve"> </w:t>
                          </w:r>
                          <w:r>
                            <w:rPr>
                              <w:w w:val="105"/>
                            </w:rPr>
                            <w:t>FS</w:t>
                          </w:r>
                          <w:r>
                            <w:rPr>
                              <w:spacing w:val="8"/>
                              <w:w w:val="105"/>
                            </w:rPr>
                            <w:t xml:space="preserve"> </w:t>
                          </w:r>
                          <w:r>
                            <w:rPr>
                              <w:spacing w:val="-4"/>
                              <w:w w:val="105"/>
                            </w:rPr>
                            <w:t>2024</w:t>
                          </w:r>
                        </w:p>
                      </w:txbxContent>
                    </wps:txbx>
                    <wps:bodyPr wrap="square" lIns="0" tIns="0" rIns="0" bIns="0" rtlCol="0">
                      <a:noAutofit/>
                    </wps:bodyPr>
                  </wps:wsp>
                </a:graphicData>
              </a:graphic>
            </wp:anchor>
          </w:drawing>
        </mc:Choice>
        <mc:Fallback>
          <w:pict>
            <v:shape w14:anchorId="14522BE6" id="Textbox 25" o:spid="_x0000_s1037" type="#_x0000_t202" style="position:absolute;margin-left:236.65pt;margin-top:707.95pt;width:121.95pt;height:17.1pt;z-index:-16289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" filled="f" stroked="f">
              <v:textbox inset="0,0,0,0">
                <w:txbxContent>
                  <w:p w14:paraId="6B8DA94E" w14:textId="77777777" w:rsidR="00854AE3" w:rsidRDefault="006C76DB">
                    <w:pPr>
                      <w:pStyle w:val="Textkrper"/>
                      <w:spacing w:before="21"/>
                      <w:ind w:left="20"/>
                    </w:pPr>
                    <w:r>
                      <w:rPr>
                        <w:w w:val="105"/>
                      </w:rPr>
                      <w:t>Bachelorarbeit</w:t>
                    </w:r>
                    <w:r>
                      <w:rPr>
                        <w:spacing w:val="9"/>
                        <w:w w:val="105"/>
                      </w:rPr>
                      <w:t xml:space="preserve"> </w:t>
                    </w:r>
                    <w:r>
                      <w:rPr>
                        <w:w w:val="105"/>
                      </w:rPr>
                      <w:t>FS</w:t>
                    </w:r>
                    <w:r>
                      <w:rPr>
                        <w:spacing w:val="8"/>
                        <w:w w:val="105"/>
                      </w:rPr>
                      <w:t xml:space="preserve"> </w:t>
                    </w:r>
                    <w:r>
                      <w:rPr>
                        <w:spacing w:val="-4"/>
                        <w:w w:val="105"/>
                      </w:rPr>
                      <w:t>2024</w:t>
                    </w:r>
                  </w:p>
                </w:txbxContent>
              </v:textbox>
              <w10:wrap anchorx="page" anchory="page"/>
            </v:shape>
          </w:pict>
        </mc:Fallback>
      </mc:AlternateContent>
    </w:r>
    <w:r>
      <w:rPr>
        <w:noProof/>
      </w:rPr>
      <mc:AlternateContent>
        <mc:Choice Requires="wps">
          <w:drawing>
            <wp:anchor distT="0" distB="0" distL="0" distR="0" simplePos="0" relativeHeight="487027200" behindDoc="1" locked="0" layoutInCell="1" allowOverlap="1" wp14:anchorId="31424AA5" wp14:editId="57366D8A">
              <wp:simplePos x="0" y="0"/>
              <wp:positionH relativeFrom="page">
                <wp:posOffset>5900706</wp:posOffset>
              </wp:positionH>
              <wp:positionV relativeFrom="page">
                <wp:posOffset>8991272</wp:posOffset>
              </wp:positionV>
              <wp:extent cx="575945" cy="21717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 cy="217170"/>
                      </a:xfrm>
                      <a:prstGeom prst="rect">
                        <a:avLst/>
                      </a:prstGeom>
                    </wps:spPr>
                    <wps:txbx>
                      <w:txbxContent>
                        <w:p w14:paraId="3AE4F024" w14:textId="77777777" w:rsidR="00854AE3" w:rsidRDefault="006C76DB">
                          <w:pPr>
                            <w:pStyle w:val="Textkrper"/>
                            <w:spacing w:before="21"/>
                            <w:ind w:left="20"/>
                          </w:pPr>
                          <w:r>
                            <w:t>Seite</w:t>
                          </w:r>
                          <w:r>
                            <w:rPr>
                              <w:spacing w:val="27"/>
                            </w:rPr>
                            <w:t xml:space="preserve"> </w:t>
                          </w:r>
                          <w:r>
                            <w:rPr>
                              <w:spacing w:val="-5"/>
                            </w:rPr>
                            <w:fldChar w:fldCharType="begin"/>
                          </w:r>
                          <w:r>
                            <w:rPr>
                              <w:spacing w:val="-5"/>
                            </w:rPr>
                            <w:instrText xml:space="preserve"> PAGE </w:instrText>
                          </w:r>
                          <w:r>
                            <w:rPr>
                              <w:spacing w:val="-5"/>
                            </w:rPr>
                            <w:fldChar w:fldCharType="separate"/>
                          </w:r>
                          <w:r>
                            <w:rPr>
                              <w:spacing w:val="-5"/>
                            </w:rPr>
                            <w:t>24</w:t>
                          </w:r>
                          <w:r>
                            <w:rPr>
                              <w:spacing w:val="-5"/>
                            </w:rPr>
                            <w:fldChar w:fldCharType="end"/>
                          </w:r>
                        </w:p>
                      </w:txbxContent>
                    </wps:txbx>
                    <wps:bodyPr wrap="square" lIns="0" tIns="0" rIns="0" bIns="0" rtlCol="0">
                      <a:noAutofit/>
                    </wps:bodyPr>
                  </wps:wsp>
                </a:graphicData>
              </a:graphic>
            </wp:anchor>
          </w:drawing>
        </mc:Choice>
        <mc:Fallback>
          <w:pict>
            <v:shape w14:anchorId="31424AA5" id="Textbox 26" o:spid="_x0000_s1038" type="#_x0000_t202" style="position:absolute;margin-left:464.6pt;margin-top:707.95pt;width:45.35pt;height:17.1pt;z-index:-16289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" filled="f" stroked="f">
              <v:textbox inset="0,0,0,0">
                <w:txbxContent>
                  <w:p w14:paraId="3AE4F024" w14:textId="77777777" w:rsidR="00854AE3" w:rsidRDefault="006C76DB">
                    <w:pPr>
                      <w:pStyle w:val="Textkrper"/>
                      <w:spacing w:before="21"/>
                      <w:ind w:left="20"/>
                    </w:pPr>
                    <w:r>
                      <w:t>Seite</w:t>
                    </w:r>
                    <w:r>
                      <w:rPr>
                        <w:spacing w:val="27"/>
                      </w:rPr>
                      <w:t xml:space="preserve"> </w:t>
                    </w:r>
                    <w:r>
                      <w:rPr>
                        <w:spacing w:val="-5"/>
                      </w:rPr>
                      <w:fldChar w:fldCharType="begin"/>
                    </w:r>
                    <w:r>
                      <w:rPr>
                        <w:spacing w:val="-5"/>
                      </w:rPr>
                      <w:instrText xml:space="preserve"> PAGE </w:instrText>
                    </w:r>
                    <w:r>
                      <w:rPr>
                        <w:spacing w:val="-5"/>
                      </w:rPr>
                      <w:fldChar w:fldCharType="separate"/>
                    </w:r>
                    <w:r>
                      <w:rPr>
                        <w:spacing w:val="-5"/>
                      </w:rPr>
                      <w:t>24</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6FA7E" w14:textId="77777777" w:rsidR="00854AE3" w:rsidRDefault="006C76DB">
    <w:pPr>
      <w:pStyle w:val="Textkrper"/>
      <w:spacing w:line="14" w:lineRule="auto"/>
      <w:rPr>
        <w:sz w:val="20"/>
      </w:rPr>
    </w:pPr>
    <w:r>
      <w:rPr>
        <w:noProof/>
      </w:rPr>
      <mc:AlternateContent>
        <mc:Choice Requires="wps">
          <w:drawing>
            <wp:anchor distT="0" distB="0" distL="0" distR="0" simplePos="0" relativeHeight="487030272" behindDoc="1" locked="0" layoutInCell="1" allowOverlap="1" wp14:anchorId="59E00A1E" wp14:editId="02F10A07">
              <wp:simplePos x="0" y="0"/>
              <wp:positionH relativeFrom="page">
                <wp:posOffset>1121308</wp:posOffset>
              </wp:positionH>
              <wp:positionV relativeFrom="page">
                <wp:posOffset>8991272</wp:posOffset>
              </wp:positionV>
              <wp:extent cx="782955" cy="21717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2955" cy="217170"/>
                      </a:xfrm>
                      <a:prstGeom prst="rect">
                        <a:avLst/>
                      </a:prstGeom>
                    </wps:spPr>
                    <wps:txbx>
                      <w:txbxContent>
                        <w:p w14:paraId="16058909" w14:textId="77777777" w:rsidR="00854AE3" w:rsidRDefault="006C76DB">
                          <w:pPr>
                            <w:pStyle w:val="Textkrper"/>
                            <w:spacing w:before="21"/>
                            <w:ind w:left="20"/>
                          </w:pPr>
                          <w:r>
                            <w:rPr>
                              <w:w w:val="110"/>
                            </w:rPr>
                            <w:t>Peter</w:t>
                          </w:r>
                          <w:r>
                            <w:rPr>
                              <w:spacing w:val="5"/>
                              <w:w w:val="110"/>
                            </w:rPr>
                            <w:t xml:space="preserve"> </w:t>
                          </w:r>
                          <w:r>
                            <w:rPr>
                              <w:spacing w:val="-4"/>
                              <w:w w:val="110"/>
                            </w:rPr>
                            <w:t>Kuhn</w:t>
                          </w:r>
                        </w:p>
                      </w:txbxContent>
                    </wps:txbx>
                    <wps:bodyPr wrap="square" lIns="0" tIns="0" rIns="0" bIns="0" rtlCol="0">
                      <a:noAutofit/>
                    </wps:bodyPr>
                  </wps:wsp>
                </a:graphicData>
              </a:graphic>
            </wp:anchor>
          </w:drawing>
        </mc:Choice>
        <mc:Fallback>
          <w:pict>
            <v:shapetype w14:anchorId="59E00A1E" id="_x0000_t202" coordsize="21600,21600" o:spt="202" path="m,l,21600r21600,l21600,xe">
              <v:stroke joinstyle="miter"/>
              <v:path gradientshapeok="t" o:connecttype="rect"/>
            </v:shapetype>
            <v:shape id="Textbox 32" o:spid="_x0000_s1042" type="#_x0000_t202" style="position:absolute;margin-left:88.3pt;margin-top:707.95pt;width:61.65pt;height:17.1pt;z-index:-16286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" filled="f" stroked="f">
              <v:textbox inset="0,0,0,0">
                <w:txbxContent>
                  <w:p w14:paraId="16058909" w14:textId="77777777" w:rsidR="00854AE3" w:rsidRDefault="006C76DB">
                    <w:pPr>
                      <w:pStyle w:val="Textkrper"/>
                      <w:spacing w:before="21"/>
                      <w:ind w:left="20"/>
                    </w:pPr>
                    <w:r>
                      <w:rPr>
                        <w:w w:val="110"/>
                      </w:rPr>
                      <w:t>Peter</w:t>
                    </w:r>
                    <w:r>
                      <w:rPr>
                        <w:spacing w:val="5"/>
                        <w:w w:val="110"/>
                      </w:rPr>
                      <w:t xml:space="preserve"> </w:t>
                    </w:r>
                    <w:r>
                      <w:rPr>
                        <w:spacing w:val="-4"/>
                        <w:w w:val="110"/>
                      </w:rPr>
                      <w:t>Kuhn</w:t>
                    </w:r>
                  </w:p>
                </w:txbxContent>
              </v:textbox>
              <w10:wrap anchorx="page" anchory="page"/>
            </v:shape>
          </w:pict>
        </mc:Fallback>
      </mc:AlternateContent>
    </w:r>
    <w:r>
      <w:rPr>
        <w:noProof/>
      </w:rPr>
      <mc:AlternateContent>
        <mc:Choice Requires="wps">
          <w:drawing>
            <wp:anchor distT="0" distB="0" distL="0" distR="0" simplePos="0" relativeHeight="487030784" behindDoc="1" locked="0" layoutInCell="1" allowOverlap="1" wp14:anchorId="741A5BF2" wp14:editId="324655F8">
              <wp:simplePos x="0" y="0"/>
              <wp:positionH relativeFrom="page">
                <wp:posOffset>3005379</wp:posOffset>
              </wp:positionH>
              <wp:positionV relativeFrom="page">
                <wp:posOffset>8991272</wp:posOffset>
              </wp:positionV>
              <wp:extent cx="1548765" cy="21717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8765" cy="217170"/>
                      </a:xfrm>
                      <a:prstGeom prst="rect">
                        <a:avLst/>
                      </a:prstGeom>
                    </wps:spPr>
                    <wps:txbx>
                      <w:txbxContent>
                        <w:p w14:paraId="1FC258F2" w14:textId="77777777" w:rsidR="00854AE3" w:rsidRDefault="006C76DB">
                          <w:pPr>
                            <w:pStyle w:val="Textkrper"/>
                            <w:spacing w:before="21"/>
                            <w:ind w:left="20"/>
                          </w:pPr>
                          <w:r>
                            <w:rPr>
                              <w:w w:val="105"/>
                            </w:rPr>
                            <w:t>Bachelorarbeit</w:t>
                          </w:r>
                          <w:r>
                            <w:rPr>
                              <w:spacing w:val="9"/>
                              <w:w w:val="105"/>
                            </w:rPr>
                            <w:t xml:space="preserve"> </w:t>
                          </w:r>
                          <w:r>
                            <w:rPr>
                              <w:w w:val="105"/>
                            </w:rPr>
                            <w:t>FS</w:t>
                          </w:r>
                          <w:r>
                            <w:rPr>
                              <w:spacing w:val="8"/>
                              <w:w w:val="105"/>
                            </w:rPr>
                            <w:t xml:space="preserve"> </w:t>
                          </w:r>
                          <w:r>
                            <w:rPr>
                              <w:spacing w:val="-4"/>
                              <w:w w:val="105"/>
                            </w:rPr>
                            <w:t>2024</w:t>
                          </w:r>
                        </w:p>
                      </w:txbxContent>
                    </wps:txbx>
                    <wps:bodyPr wrap="square" lIns="0" tIns="0" rIns="0" bIns="0" rtlCol="0">
                      <a:noAutofit/>
                    </wps:bodyPr>
                  </wps:wsp>
                </a:graphicData>
              </a:graphic>
            </wp:anchor>
          </w:drawing>
        </mc:Choice>
        <mc:Fallback>
          <w:pict>
            <v:shape w14:anchorId="741A5BF2" id="Textbox 33" o:spid="_x0000_s1043" type="#_x0000_t202" style="position:absolute;margin-left:236.65pt;margin-top:707.95pt;width:121.95pt;height:17.1pt;z-index:-16285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" filled="f" stroked="f">
              <v:textbox inset="0,0,0,0">
                <w:txbxContent>
                  <w:p w14:paraId="1FC258F2" w14:textId="77777777" w:rsidR="00854AE3" w:rsidRDefault="006C76DB">
                    <w:pPr>
                      <w:pStyle w:val="Textkrper"/>
                      <w:spacing w:before="21"/>
                      <w:ind w:left="20"/>
                    </w:pPr>
                    <w:r>
                      <w:rPr>
                        <w:w w:val="105"/>
                      </w:rPr>
                      <w:t>Bachelorarbeit</w:t>
                    </w:r>
                    <w:r>
                      <w:rPr>
                        <w:spacing w:val="9"/>
                        <w:w w:val="105"/>
                      </w:rPr>
                      <w:t xml:space="preserve"> </w:t>
                    </w:r>
                    <w:r>
                      <w:rPr>
                        <w:w w:val="105"/>
                      </w:rPr>
                      <w:t>FS</w:t>
                    </w:r>
                    <w:r>
                      <w:rPr>
                        <w:spacing w:val="8"/>
                        <w:w w:val="105"/>
                      </w:rPr>
                      <w:t xml:space="preserve"> </w:t>
                    </w:r>
                    <w:r>
                      <w:rPr>
                        <w:spacing w:val="-4"/>
                        <w:w w:val="105"/>
                      </w:rPr>
                      <w:t>2024</w:t>
                    </w:r>
                  </w:p>
                </w:txbxContent>
              </v:textbox>
              <w10:wrap anchorx="page" anchory="page"/>
            </v:shape>
          </w:pict>
        </mc:Fallback>
      </mc:AlternateContent>
    </w:r>
    <w:r>
      <w:rPr>
        <w:noProof/>
      </w:rPr>
      <mc:AlternateContent>
        <mc:Choice Requires="wps">
          <w:drawing>
            <wp:anchor distT="0" distB="0" distL="0" distR="0" simplePos="0" relativeHeight="487031296" behindDoc="1" locked="0" layoutInCell="1" allowOverlap="1" wp14:anchorId="4F5CC9A9" wp14:editId="35B12592">
              <wp:simplePos x="0" y="0"/>
              <wp:positionH relativeFrom="page">
                <wp:posOffset>5900706</wp:posOffset>
              </wp:positionH>
              <wp:positionV relativeFrom="page">
                <wp:posOffset>8991272</wp:posOffset>
              </wp:positionV>
              <wp:extent cx="575945" cy="21717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 cy="217170"/>
                      </a:xfrm>
                      <a:prstGeom prst="rect">
                        <a:avLst/>
                      </a:prstGeom>
                    </wps:spPr>
                    <wps:txbx>
                      <w:txbxContent>
                        <w:p w14:paraId="540A5665" w14:textId="77777777" w:rsidR="00854AE3" w:rsidRDefault="006C76DB">
                          <w:pPr>
                            <w:pStyle w:val="Textkrper"/>
                            <w:spacing w:before="21"/>
                            <w:ind w:left="20"/>
                          </w:pPr>
                          <w:r>
                            <w:t>Seite</w:t>
                          </w:r>
                          <w:r>
                            <w:rPr>
                              <w:spacing w:val="27"/>
                            </w:rPr>
                            <w:t xml:space="preserve"> </w:t>
                          </w: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wps:txbx>
                    <wps:bodyPr wrap="square" lIns="0" tIns="0" rIns="0" bIns="0" rtlCol="0">
                      <a:noAutofit/>
                    </wps:bodyPr>
                  </wps:wsp>
                </a:graphicData>
              </a:graphic>
            </wp:anchor>
          </w:drawing>
        </mc:Choice>
        <mc:Fallback>
          <w:pict>
            <v:shape w14:anchorId="4F5CC9A9" id="Textbox 34" o:spid="_x0000_s1044" type="#_x0000_t202" style="position:absolute;margin-left:464.6pt;margin-top:707.95pt;width:45.35pt;height:17.1pt;z-index:-16285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" filled="f" stroked="f">
              <v:textbox inset="0,0,0,0">
                <w:txbxContent>
                  <w:p w14:paraId="540A5665" w14:textId="77777777" w:rsidR="00854AE3" w:rsidRDefault="006C76DB">
                    <w:pPr>
                      <w:pStyle w:val="Textkrper"/>
                      <w:spacing w:before="21"/>
                      <w:ind w:left="20"/>
                    </w:pPr>
                    <w:r>
                      <w:t>Seite</w:t>
                    </w:r>
                    <w:r>
                      <w:rPr>
                        <w:spacing w:val="27"/>
                      </w:rPr>
                      <w:t xml:space="preserve"> </w:t>
                    </w:r>
                    <w:r>
                      <w:rPr>
                        <w:spacing w:val="-5"/>
                      </w:rPr>
                      <w:fldChar w:fldCharType="begin"/>
                    </w:r>
                    <w:r>
                      <w:rPr>
                        <w:spacing w:val="-5"/>
                      </w:rPr>
                      <w:instrText xml:space="preserve"> PAGE </w:instrText>
                    </w:r>
                    <w:r>
                      <w:rPr>
                        <w:spacing w:val="-5"/>
                      </w:rPr>
                      <w:fldChar w:fldCharType="separate"/>
                    </w:r>
                    <w:r>
                      <w:rPr>
                        <w:spacing w:val="-5"/>
                      </w:rPr>
                      <w:t>25</w:t>
                    </w:r>
                    <w:r>
                      <w:rPr>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6A954" w14:textId="77777777" w:rsidR="00854AE3" w:rsidRDefault="006C76DB">
    <w:pPr>
      <w:pStyle w:val="Textkrper"/>
      <w:spacing w:line="14" w:lineRule="auto"/>
      <w:rPr>
        <w:sz w:val="20"/>
      </w:rPr>
    </w:pPr>
    <w:r>
      <w:rPr>
        <w:noProof/>
      </w:rPr>
      <mc:AlternateContent>
        <mc:Choice Requires="wps">
          <w:drawing>
            <wp:anchor distT="0" distB="0" distL="0" distR="0" simplePos="0" relativeHeight="487033856" behindDoc="1" locked="0" layoutInCell="1" allowOverlap="1" wp14:anchorId="20F17FA1" wp14:editId="6BBA1768">
              <wp:simplePos x="0" y="0"/>
              <wp:positionH relativeFrom="page">
                <wp:posOffset>1121308</wp:posOffset>
              </wp:positionH>
              <wp:positionV relativeFrom="page">
                <wp:posOffset>8991272</wp:posOffset>
              </wp:positionV>
              <wp:extent cx="782955" cy="21717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2955" cy="217170"/>
                      </a:xfrm>
                      <a:prstGeom prst="rect">
                        <a:avLst/>
                      </a:prstGeom>
                    </wps:spPr>
                    <wps:txbx>
                      <w:txbxContent>
                        <w:p w14:paraId="72402D9B" w14:textId="77777777" w:rsidR="00854AE3" w:rsidRDefault="006C76DB">
                          <w:pPr>
                            <w:pStyle w:val="Textkrper"/>
                            <w:spacing w:before="21"/>
                            <w:ind w:left="20"/>
                          </w:pPr>
                          <w:r>
                            <w:rPr>
                              <w:w w:val="110"/>
                            </w:rPr>
                            <w:t>Peter</w:t>
                          </w:r>
                          <w:r>
                            <w:rPr>
                              <w:spacing w:val="5"/>
                              <w:w w:val="110"/>
                            </w:rPr>
                            <w:t xml:space="preserve"> </w:t>
                          </w:r>
                          <w:r>
                            <w:rPr>
                              <w:spacing w:val="-4"/>
                              <w:w w:val="110"/>
                            </w:rPr>
                            <w:t>Kuhn</w:t>
                          </w:r>
                        </w:p>
                      </w:txbxContent>
                    </wps:txbx>
                    <wps:bodyPr wrap="square" lIns="0" tIns="0" rIns="0" bIns="0" rtlCol="0">
                      <a:noAutofit/>
                    </wps:bodyPr>
                  </wps:wsp>
                </a:graphicData>
              </a:graphic>
            </wp:anchor>
          </w:drawing>
        </mc:Choice>
        <mc:Fallback>
          <w:pict>
            <v:shapetype w14:anchorId="20F17FA1" id="_x0000_t202" coordsize="21600,21600" o:spt="202" path="m,l,21600r21600,l21600,xe">
              <v:stroke joinstyle="miter"/>
              <v:path gradientshapeok="t" o:connecttype="rect"/>
            </v:shapetype>
            <v:shape id="Textbox 39" o:spid="_x0000_s1047" type="#_x0000_t202" style="position:absolute;margin-left:88.3pt;margin-top:707.95pt;width:61.65pt;height:17.1pt;z-index:-16282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" filled="f" stroked="f">
              <v:textbox inset="0,0,0,0">
                <w:txbxContent>
                  <w:p w14:paraId="72402D9B" w14:textId="77777777" w:rsidR="00854AE3" w:rsidRDefault="006C76DB">
                    <w:pPr>
                      <w:pStyle w:val="Textkrper"/>
                      <w:spacing w:before="21"/>
                      <w:ind w:left="20"/>
                    </w:pPr>
                    <w:r>
                      <w:rPr>
                        <w:w w:val="110"/>
                      </w:rPr>
                      <w:t>Peter</w:t>
                    </w:r>
                    <w:r>
                      <w:rPr>
                        <w:spacing w:val="5"/>
                        <w:w w:val="110"/>
                      </w:rPr>
                      <w:t xml:space="preserve"> </w:t>
                    </w:r>
                    <w:r>
                      <w:rPr>
                        <w:spacing w:val="-4"/>
                        <w:w w:val="110"/>
                      </w:rPr>
                      <w:t>Kuhn</w:t>
                    </w:r>
                  </w:p>
                </w:txbxContent>
              </v:textbox>
              <w10:wrap anchorx="page" anchory="page"/>
            </v:shape>
          </w:pict>
        </mc:Fallback>
      </mc:AlternateContent>
    </w:r>
    <w:r>
      <w:rPr>
        <w:noProof/>
      </w:rPr>
      <mc:AlternateContent>
        <mc:Choice Requires="wps">
          <w:drawing>
            <wp:anchor distT="0" distB="0" distL="0" distR="0" simplePos="0" relativeHeight="487034368" behindDoc="1" locked="0" layoutInCell="1" allowOverlap="1" wp14:anchorId="5D20DB67" wp14:editId="508DEA8A">
              <wp:simplePos x="0" y="0"/>
              <wp:positionH relativeFrom="page">
                <wp:posOffset>3005379</wp:posOffset>
              </wp:positionH>
              <wp:positionV relativeFrom="page">
                <wp:posOffset>8991272</wp:posOffset>
              </wp:positionV>
              <wp:extent cx="1548765" cy="21717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8765" cy="217170"/>
                      </a:xfrm>
                      <a:prstGeom prst="rect">
                        <a:avLst/>
                      </a:prstGeom>
                    </wps:spPr>
                    <wps:txbx>
                      <w:txbxContent>
                        <w:p w14:paraId="7DCFF95F" w14:textId="77777777" w:rsidR="00854AE3" w:rsidRDefault="006C76DB">
                          <w:pPr>
                            <w:pStyle w:val="Textkrper"/>
                            <w:spacing w:before="21"/>
                            <w:ind w:left="20"/>
                          </w:pPr>
                          <w:r>
                            <w:rPr>
                              <w:w w:val="105"/>
                            </w:rPr>
                            <w:t>Bachelorarbeit</w:t>
                          </w:r>
                          <w:r>
                            <w:rPr>
                              <w:spacing w:val="9"/>
                              <w:w w:val="105"/>
                            </w:rPr>
                            <w:t xml:space="preserve"> </w:t>
                          </w:r>
                          <w:r>
                            <w:rPr>
                              <w:w w:val="105"/>
                            </w:rPr>
                            <w:t>FS</w:t>
                          </w:r>
                          <w:r>
                            <w:rPr>
                              <w:spacing w:val="8"/>
                              <w:w w:val="105"/>
                            </w:rPr>
                            <w:t xml:space="preserve"> </w:t>
                          </w:r>
                          <w:r>
                            <w:rPr>
                              <w:spacing w:val="-4"/>
                              <w:w w:val="105"/>
                            </w:rPr>
                            <w:t>2024</w:t>
                          </w:r>
                        </w:p>
                      </w:txbxContent>
                    </wps:txbx>
                    <wps:bodyPr wrap="square" lIns="0" tIns="0" rIns="0" bIns="0" rtlCol="0">
                      <a:noAutofit/>
                    </wps:bodyPr>
                  </wps:wsp>
                </a:graphicData>
              </a:graphic>
            </wp:anchor>
          </w:drawing>
        </mc:Choice>
        <mc:Fallback>
          <w:pict>
            <v:shape w14:anchorId="5D20DB67" id="Textbox 40" o:spid="_x0000_s1048" type="#_x0000_t202" style="position:absolute;margin-left:236.65pt;margin-top:707.95pt;width:121.95pt;height:17.1pt;z-index:-16282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" filled="f" stroked="f">
              <v:textbox inset="0,0,0,0">
                <w:txbxContent>
                  <w:p w14:paraId="7DCFF95F" w14:textId="77777777" w:rsidR="00854AE3" w:rsidRDefault="006C76DB">
                    <w:pPr>
                      <w:pStyle w:val="Textkrper"/>
                      <w:spacing w:before="21"/>
                      <w:ind w:left="20"/>
                    </w:pPr>
                    <w:r>
                      <w:rPr>
                        <w:w w:val="105"/>
                      </w:rPr>
                      <w:t>Bachelorarbeit</w:t>
                    </w:r>
                    <w:r>
                      <w:rPr>
                        <w:spacing w:val="9"/>
                        <w:w w:val="105"/>
                      </w:rPr>
                      <w:t xml:space="preserve"> </w:t>
                    </w:r>
                    <w:r>
                      <w:rPr>
                        <w:w w:val="105"/>
                      </w:rPr>
                      <w:t>FS</w:t>
                    </w:r>
                    <w:r>
                      <w:rPr>
                        <w:spacing w:val="8"/>
                        <w:w w:val="105"/>
                      </w:rPr>
                      <w:t xml:space="preserve"> </w:t>
                    </w:r>
                    <w:r>
                      <w:rPr>
                        <w:spacing w:val="-4"/>
                        <w:w w:val="105"/>
                      </w:rPr>
                      <w:t>2024</w:t>
                    </w:r>
                  </w:p>
                </w:txbxContent>
              </v:textbox>
              <w10:wrap anchorx="page" anchory="page"/>
            </v:shape>
          </w:pict>
        </mc:Fallback>
      </mc:AlternateContent>
    </w:r>
    <w:r>
      <w:rPr>
        <w:noProof/>
      </w:rPr>
      <mc:AlternateContent>
        <mc:Choice Requires="wps">
          <w:drawing>
            <wp:anchor distT="0" distB="0" distL="0" distR="0" simplePos="0" relativeHeight="487034880" behindDoc="1" locked="0" layoutInCell="1" allowOverlap="1" wp14:anchorId="6F6B8E17" wp14:editId="0C370005">
              <wp:simplePos x="0" y="0"/>
              <wp:positionH relativeFrom="page">
                <wp:posOffset>5900706</wp:posOffset>
              </wp:positionH>
              <wp:positionV relativeFrom="page">
                <wp:posOffset>8991272</wp:posOffset>
              </wp:positionV>
              <wp:extent cx="575945" cy="21717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 cy="217170"/>
                      </a:xfrm>
                      <a:prstGeom prst="rect">
                        <a:avLst/>
                      </a:prstGeom>
                    </wps:spPr>
                    <wps:txbx>
                      <w:txbxContent>
                        <w:p w14:paraId="18CCAE8A" w14:textId="77777777" w:rsidR="00854AE3" w:rsidRDefault="006C76DB">
                          <w:pPr>
                            <w:pStyle w:val="Textkrper"/>
                            <w:spacing w:before="21"/>
                            <w:ind w:left="20"/>
                          </w:pPr>
                          <w:r>
                            <w:t>Seite</w:t>
                          </w:r>
                          <w:r>
                            <w:rPr>
                              <w:spacing w:val="27"/>
                            </w:rPr>
                            <w:t xml:space="preserve"> </w:t>
                          </w:r>
                          <w:r>
                            <w:rPr>
                              <w:spacing w:val="-5"/>
                            </w:rPr>
                            <w:fldChar w:fldCharType="begin"/>
                          </w:r>
                          <w:r>
                            <w:rPr>
                              <w:spacing w:val="-5"/>
                            </w:rPr>
                            <w:instrText xml:space="preserve"> PAGE </w:instrText>
                          </w:r>
                          <w:r>
                            <w:rPr>
                              <w:spacing w:val="-5"/>
                            </w:rPr>
                            <w:fldChar w:fldCharType="separate"/>
                          </w:r>
                          <w:r>
                            <w:rPr>
                              <w:spacing w:val="-5"/>
                            </w:rPr>
                            <w:t>26</w:t>
                          </w:r>
                          <w:r>
                            <w:rPr>
                              <w:spacing w:val="-5"/>
                            </w:rPr>
                            <w:fldChar w:fldCharType="end"/>
                          </w:r>
                        </w:p>
                      </w:txbxContent>
                    </wps:txbx>
                    <wps:bodyPr wrap="square" lIns="0" tIns="0" rIns="0" bIns="0" rtlCol="0">
                      <a:noAutofit/>
                    </wps:bodyPr>
                  </wps:wsp>
                </a:graphicData>
              </a:graphic>
            </wp:anchor>
          </w:drawing>
        </mc:Choice>
        <mc:Fallback>
          <w:pict>
            <v:shape w14:anchorId="6F6B8E17" id="Textbox 41" o:spid="_x0000_s1049" type="#_x0000_t202" style="position:absolute;margin-left:464.6pt;margin-top:707.95pt;width:45.35pt;height:17.1pt;z-index:-1628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" filled="f" stroked="f">
              <v:textbox inset="0,0,0,0">
                <w:txbxContent>
                  <w:p w14:paraId="18CCAE8A" w14:textId="77777777" w:rsidR="00854AE3" w:rsidRDefault="006C76DB">
                    <w:pPr>
                      <w:pStyle w:val="Textkrper"/>
                      <w:spacing w:before="21"/>
                      <w:ind w:left="20"/>
                    </w:pPr>
                    <w:r>
                      <w:t>Seite</w:t>
                    </w:r>
                    <w:r>
                      <w:rPr>
                        <w:spacing w:val="27"/>
                      </w:rPr>
                      <w:t xml:space="preserve"> </w:t>
                    </w:r>
                    <w:r>
                      <w:rPr>
                        <w:spacing w:val="-5"/>
                      </w:rPr>
                      <w:fldChar w:fldCharType="begin"/>
                    </w:r>
                    <w:r>
                      <w:rPr>
                        <w:spacing w:val="-5"/>
                      </w:rPr>
                      <w:instrText xml:space="preserve"> PAGE </w:instrText>
                    </w:r>
                    <w:r>
                      <w:rPr>
                        <w:spacing w:val="-5"/>
                      </w:rPr>
                      <w:fldChar w:fldCharType="separate"/>
                    </w:r>
                    <w:r>
                      <w:rPr>
                        <w:spacing w:val="-5"/>
                      </w:rPr>
                      <w:t>26</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4C331" w14:textId="77777777" w:rsidR="00854AE3" w:rsidRDefault="006C76DB">
    <w:pPr>
      <w:pStyle w:val="Textkrper"/>
      <w:spacing w:line="14" w:lineRule="auto"/>
      <w:rPr>
        <w:sz w:val="20"/>
      </w:rPr>
    </w:pPr>
    <w:r>
      <w:rPr>
        <w:noProof/>
      </w:rPr>
      <mc:AlternateContent>
        <mc:Choice Requires="wps">
          <w:drawing>
            <wp:anchor distT="0" distB="0" distL="0" distR="0" simplePos="0" relativeHeight="487036416" behindDoc="1" locked="0" layoutInCell="1" allowOverlap="1" wp14:anchorId="7FE0F16C" wp14:editId="739ABF82">
              <wp:simplePos x="0" y="0"/>
              <wp:positionH relativeFrom="page">
                <wp:posOffset>1121308</wp:posOffset>
              </wp:positionH>
              <wp:positionV relativeFrom="page">
                <wp:posOffset>8991272</wp:posOffset>
              </wp:positionV>
              <wp:extent cx="782955" cy="21717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2955" cy="217170"/>
                      </a:xfrm>
                      <a:prstGeom prst="rect">
                        <a:avLst/>
                      </a:prstGeom>
                    </wps:spPr>
                    <wps:txbx>
                      <w:txbxContent>
                        <w:p w14:paraId="4D72E55F" w14:textId="77777777" w:rsidR="00854AE3" w:rsidRDefault="006C76DB">
                          <w:pPr>
                            <w:pStyle w:val="Textkrper"/>
                            <w:spacing w:before="21"/>
                            <w:ind w:left="20"/>
                          </w:pPr>
                          <w:r>
                            <w:rPr>
                              <w:w w:val="110"/>
                            </w:rPr>
                            <w:t>Peter</w:t>
                          </w:r>
                          <w:r>
                            <w:rPr>
                              <w:spacing w:val="5"/>
                              <w:w w:val="110"/>
                            </w:rPr>
                            <w:t xml:space="preserve"> </w:t>
                          </w:r>
                          <w:r>
                            <w:rPr>
                              <w:spacing w:val="-4"/>
                              <w:w w:val="110"/>
                            </w:rPr>
                            <w:t>Kuhn</w:t>
                          </w:r>
                        </w:p>
                      </w:txbxContent>
                    </wps:txbx>
                    <wps:bodyPr wrap="square" lIns="0" tIns="0" rIns="0" bIns="0" rtlCol="0">
                      <a:noAutofit/>
                    </wps:bodyPr>
                  </wps:wsp>
                </a:graphicData>
              </a:graphic>
            </wp:anchor>
          </w:drawing>
        </mc:Choice>
        <mc:Fallback>
          <w:pict>
            <v:shapetype w14:anchorId="7FE0F16C" id="_x0000_t202" coordsize="21600,21600" o:spt="202" path="m,l,21600r21600,l21600,xe">
              <v:stroke joinstyle="miter"/>
              <v:path gradientshapeok="t" o:connecttype="rect"/>
            </v:shapetype>
            <v:shape id="Textbox 44" o:spid="_x0000_s1051" type="#_x0000_t202" style="position:absolute;margin-left:88.3pt;margin-top:707.95pt;width:61.65pt;height:17.1pt;z-index:-1628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" filled="f" stroked="f">
              <v:textbox inset="0,0,0,0">
                <w:txbxContent>
                  <w:p w14:paraId="4D72E55F" w14:textId="77777777" w:rsidR="00854AE3" w:rsidRDefault="006C76DB">
                    <w:pPr>
                      <w:pStyle w:val="Textkrper"/>
                      <w:spacing w:before="21"/>
                      <w:ind w:left="20"/>
                    </w:pPr>
                    <w:r>
                      <w:rPr>
                        <w:w w:val="110"/>
                      </w:rPr>
                      <w:t>Peter</w:t>
                    </w:r>
                    <w:r>
                      <w:rPr>
                        <w:spacing w:val="5"/>
                        <w:w w:val="110"/>
                      </w:rPr>
                      <w:t xml:space="preserve"> </w:t>
                    </w:r>
                    <w:r>
                      <w:rPr>
                        <w:spacing w:val="-4"/>
                        <w:w w:val="110"/>
                      </w:rPr>
                      <w:t>Kuhn</w:t>
                    </w:r>
                  </w:p>
                </w:txbxContent>
              </v:textbox>
              <w10:wrap anchorx="page" anchory="page"/>
            </v:shape>
          </w:pict>
        </mc:Fallback>
      </mc:AlternateContent>
    </w:r>
    <w:r>
      <w:rPr>
        <w:noProof/>
      </w:rPr>
      <mc:AlternateContent>
        <mc:Choice Requires="wps">
          <w:drawing>
            <wp:anchor distT="0" distB="0" distL="0" distR="0" simplePos="0" relativeHeight="487036928" behindDoc="1" locked="0" layoutInCell="1" allowOverlap="1" wp14:anchorId="12B1C10F" wp14:editId="48482667">
              <wp:simplePos x="0" y="0"/>
              <wp:positionH relativeFrom="page">
                <wp:posOffset>3005379</wp:posOffset>
              </wp:positionH>
              <wp:positionV relativeFrom="page">
                <wp:posOffset>8991272</wp:posOffset>
              </wp:positionV>
              <wp:extent cx="1548765" cy="217170"/>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8765" cy="217170"/>
                      </a:xfrm>
                      <a:prstGeom prst="rect">
                        <a:avLst/>
                      </a:prstGeom>
                    </wps:spPr>
                    <wps:txbx>
                      <w:txbxContent>
                        <w:p w14:paraId="753A27D9" w14:textId="77777777" w:rsidR="00854AE3" w:rsidRDefault="006C76DB">
                          <w:pPr>
                            <w:pStyle w:val="Textkrper"/>
                            <w:spacing w:before="21"/>
                            <w:ind w:left="20"/>
                          </w:pPr>
                          <w:r>
                            <w:rPr>
                              <w:w w:val="105"/>
                            </w:rPr>
                            <w:t>Bachelorarbeit</w:t>
                          </w:r>
                          <w:r>
                            <w:rPr>
                              <w:spacing w:val="9"/>
                              <w:w w:val="105"/>
                            </w:rPr>
                            <w:t xml:space="preserve"> </w:t>
                          </w:r>
                          <w:r>
                            <w:rPr>
                              <w:w w:val="105"/>
                            </w:rPr>
                            <w:t>FS</w:t>
                          </w:r>
                          <w:r>
                            <w:rPr>
                              <w:spacing w:val="8"/>
                              <w:w w:val="105"/>
                            </w:rPr>
                            <w:t xml:space="preserve"> </w:t>
                          </w:r>
                          <w:r>
                            <w:rPr>
                              <w:spacing w:val="-4"/>
                              <w:w w:val="105"/>
                            </w:rPr>
                            <w:t>2024</w:t>
                          </w:r>
                        </w:p>
                      </w:txbxContent>
                    </wps:txbx>
                    <wps:bodyPr wrap="square" lIns="0" tIns="0" rIns="0" bIns="0" rtlCol="0">
                      <a:noAutofit/>
                    </wps:bodyPr>
                  </wps:wsp>
                </a:graphicData>
              </a:graphic>
            </wp:anchor>
          </w:drawing>
        </mc:Choice>
        <mc:Fallback>
          <w:pict>
            <v:shape w14:anchorId="12B1C10F" id="Textbox 45" o:spid="_x0000_s1052" type="#_x0000_t202" style="position:absolute;margin-left:236.65pt;margin-top:707.95pt;width:121.95pt;height:17.1pt;z-index:-1627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" filled="f" stroked="f">
              <v:textbox inset="0,0,0,0">
                <w:txbxContent>
                  <w:p w14:paraId="753A27D9" w14:textId="77777777" w:rsidR="00854AE3" w:rsidRDefault="006C76DB">
                    <w:pPr>
                      <w:pStyle w:val="Textkrper"/>
                      <w:spacing w:before="21"/>
                      <w:ind w:left="20"/>
                    </w:pPr>
                    <w:r>
                      <w:rPr>
                        <w:w w:val="105"/>
                      </w:rPr>
                      <w:t>Bachelorarbeit</w:t>
                    </w:r>
                    <w:r>
                      <w:rPr>
                        <w:spacing w:val="9"/>
                        <w:w w:val="105"/>
                      </w:rPr>
                      <w:t xml:space="preserve"> </w:t>
                    </w:r>
                    <w:r>
                      <w:rPr>
                        <w:w w:val="105"/>
                      </w:rPr>
                      <w:t>FS</w:t>
                    </w:r>
                    <w:r>
                      <w:rPr>
                        <w:spacing w:val="8"/>
                        <w:w w:val="105"/>
                      </w:rPr>
                      <w:t xml:space="preserve"> </w:t>
                    </w:r>
                    <w:r>
                      <w:rPr>
                        <w:spacing w:val="-4"/>
                        <w:w w:val="105"/>
                      </w:rPr>
                      <w:t>2024</w:t>
                    </w:r>
                  </w:p>
                </w:txbxContent>
              </v:textbox>
              <w10:wrap anchorx="page" anchory="page"/>
            </v:shape>
          </w:pict>
        </mc:Fallback>
      </mc:AlternateContent>
    </w:r>
    <w:r>
      <w:rPr>
        <w:noProof/>
      </w:rPr>
      <mc:AlternateContent>
        <mc:Choice Requires="wps">
          <w:drawing>
            <wp:anchor distT="0" distB="0" distL="0" distR="0" simplePos="0" relativeHeight="487037440" behindDoc="1" locked="0" layoutInCell="1" allowOverlap="1" wp14:anchorId="12F621FA" wp14:editId="07821E29">
              <wp:simplePos x="0" y="0"/>
              <wp:positionH relativeFrom="page">
                <wp:posOffset>5900706</wp:posOffset>
              </wp:positionH>
              <wp:positionV relativeFrom="page">
                <wp:posOffset>8991272</wp:posOffset>
              </wp:positionV>
              <wp:extent cx="575945" cy="21717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 cy="217170"/>
                      </a:xfrm>
                      <a:prstGeom prst="rect">
                        <a:avLst/>
                      </a:prstGeom>
                    </wps:spPr>
                    <wps:txbx>
                      <w:txbxContent>
                        <w:p w14:paraId="4EE5D9B9" w14:textId="77777777" w:rsidR="00854AE3" w:rsidRDefault="006C76DB">
                          <w:pPr>
                            <w:pStyle w:val="Textkrper"/>
                            <w:spacing w:before="21"/>
                            <w:ind w:left="20"/>
                          </w:pPr>
                          <w:r>
                            <w:t>Seite</w:t>
                          </w:r>
                          <w:r>
                            <w:rPr>
                              <w:spacing w:val="27"/>
                            </w:rPr>
                            <w:t xml:space="preserve"> </w:t>
                          </w:r>
                          <w:r>
                            <w:rPr>
                              <w:spacing w:val="-5"/>
                            </w:rPr>
                            <w:fldChar w:fldCharType="begin"/>
                          </w:r>
                          <w:r>
                            <w:rPr>
                              <w:spacing w:val="-5"/>
                            </w:rPr>
                            <w:instrText xml:space="preserve"> PAGE </w:instrText>
                          </w:r>
                          <w:r>
                            <w:rPr>
                              <w:spacing w:val="-5"/>
                            </w:rPr>
                            <w:fldChar w:fldCharType="separate"/>
                          </w:r>
                          <w:r>
                            <w:rPr>
                              <w:spacing w:val="-5"/>
                            </w:rPr>
                            <w:t>27</w:t>
                          </w:r>
                          <w:r>
                            <w:rPr>
                              <w:spacing w:val="-5"/>
                            </w:rPr>
                            <w:fldChar w:fldCharType="end"/>
                          </w:r>
                        </w:p>
                      </w:txbxContent>
                    </wps:txbx>
                    <wps:bodyPr wrap="square" lIns="0" tIns="0" rIns="0" bIns="0" rtlCol="0">
                      <a:noAutofit/>
                    </wps:bodyPr>
                  </wps:wsp>
                </a:graphicData>
              </a:graphic>
            </wp:anchor>
          </w:drawing>
        </mc:Choice>
        <mc:Fallback>
          <w:pict>
            <v:shape w14:anchorId="12F621FA" id="Textbox 46" o:spid="_x0000_s1053" type="#_x0000_t202" style="position:absolute;margin-left:464.6pt;margin-top:707.95pt;width:45.35pt;height:17.1pt;z-index:-16279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" filled="f" stroked="f">
              <v:textbox inset="0,0,0,0">
                <w:txbxContent>
                  <w:p w14:paraId="4EE5D9B9" w14:textId="77777777" w:rsidR="00854AE3" w:rsidRDefault="006C76DB">
                    <w:pPr>
                      <w:pStyle w:val="Textkrper"/>
                      <w:spacing w:before="21"/>
                      <w:ind w:left="20"/>
                    </w:pPr>
                    <w:r>
                      <w:t>Seite</w:t>
                    </w:r>
                    <w:r>
                      <w:rPr>
                        <w:spacing w:val="27"/>
                      </w:rPr>
                      <w:t xml:space="preserve"> </w:t>
                    </w:r>
                    <w:r>
                      <w:rPr>
                        <w:spacing w:val="-5"/>
                      </w:rPr>
                      <w:fldChar w:fldCharType="begin"/>
                    </w:r>
                    <w:r>
                      <w:rPr>
                        <w:spacing w:val="-5"/>
                      </w:rPr>
                      <w:instrText xml:space="preserve"> PAGE </w:instrText>
                    </w:r>
                    <w:r>
                      <w:rPr>
                        <w:spacing w:val="-5"/>
                      </w:rPr>
                      <w:fldChar w:fldCharType="separate"/>
                    </w:r>
                    <w:r>
                      <w:rPr>
                        <w:spacing w:val="-5"/>
                      </w:rPr>
                      <w:t>27</w:t>
                    </w:r>
                    <w:r>
                      <w:rPr>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91E70" w14:textId="77777777" w:rsidR="00854AE3" w:rsidRDefault="006C76DB">
    <w:pPr>
      <w:pStyle w:val="Textkrper"/>
      <w:spacing w:line="14" w:lineRule="auto"/>
      <w:rPr>
        <w:sz w:val="20"/>
      </w:rPr>
    </w:pPr>
    <w:r>
      <w:rPr>
        <w:noProof/>
      </w:rPr>
      <mc:AlternateContent>
        <mc:Choice Requires="wps">
          <w:drawing>
            <wp:anchor distT="0" distB="0" distL="0" distR="0" simplePos="0" relativeHeight="487039488" behindDoc="1" locked="0" layoutInCell="1" allowOverlap="1" wp14:anchorId="2E457206" wp14:editId="39341809">
              <wp:simplePos x="0" y="0"/>
              <wp:positionH relativeFrom="page">
                <wp:posOffset>1121308</wp:posOffset>
              </wp:positionH>
              <wp:positionV relativeFrom="page">
                <wp:posOffset>8991272</wp:posOffset>
              </wp:positionV>
              <wp:extent cx="782955" cy="217170"/>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2955" cy="217170"/>
                      </a:xfrm>
                      <a:prstGeom prst="rect">
                        <a:avLst/>
                      </a:prstGeom>
                    </wps:spPr>
                    <wps:txbx>
                      <w:txbxContent>
                        <w:p w14:paraId="794DFDC4" w14:textId="77777777" w:rsidR="00854AE3" w:rsidRDefault="006C76DB">
                          <w:pPr>
                            <w:pStyle w:val="Textkrper"/>
                            <w:spacing w:before="21"/>
                            <w:ind w:left="20"/>
                          </w:pPr>
                          <w:r>
                            <w:rPr>
                              <w:w w:val="110"/>
                            </w:rPr>
                            <w:t>Peter</w:t>
                          </w:r>
                          <w:r>
                            <w:rPr>
                              <w:spacing w:val="5"/>
                              <w:w w:val="110"/>
                            </w:rPr>
                            <w:t xml:space="preserve"> </w:t>
                          </w:r>
                          <w:r>
                            <w:rPr>
                              <w:spacing w:val="-4"/>
                              <w:w w:val="110"/>
                            </w:rPr>
                            <w:t>Kuhn</w:t>
                          </w:r>
                        </w:p>
                      </w:txbxContent>
                    </wps:txbx>
                    <wps:bodyPr wrap="square" lIns="0" tIns="0" rIns="0" bIns="0" rtlCol="0">
                      <a:noAutofit/>
                    </wps:bodyPr>
                  </wps:wsp>
                </a:graphicData>
              </a:graphic>
            </wp:anchor>
          </w:drawing>
        </mc:Choice>
        <mc:Fallback>
          <w:pict>
            <v:shapetype w14:anchorId="2E457206" id="_x0000_t202" coordsize="21600,21600" o:spt="202" path="m,l,21600r21600,l21600,xe">
              <v:stroke joinstyle="miter"/>
              <v:path gradientshapeok="t" o:connecttype="rect"/>
            </v:shapetype>
            <v:shape id="Textbox 50" o:spid="_x0000_s1055" type="#_x0000_t202" style="position:absolute;margin-left:88.3pt;margin-top:707.95pt;width:61.65pt;height:17.1pt;z-index:-16276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" filled="f" stroked="f">
              <v:textbox inset="0,0,0,0">
                <w:txbxContent>
                  <w:p w14:paraId="794DFDC4" w14:textId="77777777" w:rsidR="00854AE3" w:rsidRDefault="006C76DB">
                    <w:pPr>
                      <w:pStyle w:val="Textkrper"/>
                      <w:spacing w:before="21"/>
                      <w:ind w:left="20"/>
                    </w:pPr>
                    <w:r>
                      <w:rPr>
                        <w:w w:val="110"/>
                      </w:rPr>
                      <w:t>Peter</w:t>
                    </w:r>
                    <w:r>
                      <w:rPr>
                        <w:spacing w:val="5"/>
                        <w:w w:val="110"/>
                      </w:rPr>
                      <w:t xml:space="preserve"> </w:t>
                    </w:r>
                    <w:r>
                      <w:rPr>
                        <w:spacing w:val="-4"/>
                        <w:w w:val="110"/>
                      </w:rPr>
                      <w:t>Kuhn</w:t>
                    </w:r>
                  </w:p>
                </w:txbxContent>
              </v:textbox>
              <w10:wrap anchorx="page" anchory="page"/>
            </v:shape>
          </w:pict>
        </mc:Fallback>
      </mc:AlternateContent>
    </w:r>
    <w:r>
      <w:rPr>
        <w:noProof/>
      </w:rPr>
      <mc:AlternateContent>
        <mc:Choice Requires="wps">
          <w:drawing>
            <wp:anchor distT="0" distB="0" distL="0" distR="0" simplePos="0" relativeHeight="487040000" behindDoc="1" locked="0" layoutInCell="1" allowOverlap="1" wp14:anchorId="1E8AF287" wp14:editId="5386F60A">
              <wp:simplePos x="0" y="0"/>
              <wp:positionH relativeFrom="page">
                <wp:posOffset>3005379</wp:posOffset>
              </wp:positionH>
              <wp:positionV relativeFrom="page">
                <wp:posOffset>8991272</wp:posOffset>
              </wp:positionV>
              <wp:extent cx="1548765" cy="217170"/>
              <wp:effectExtent l="0" t="0" r="0" b="0"/>
              <wp:wrapNone/>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8765" cy="217170"/>
                      </a:xfrm>
                      <a:prstGeom prst="rect">
                        <a:avLst/>
                      </a:prstGeom>
                    </wps:spPr>
                    <wps:txbx>
                      <w:txbxContent>
                        <w:p w14:paraId="5965E687" w14:textId="77777777" w:rsidR="00854AE3" w:rsidRDefault="006C76DB">
                          <w:pPr>
                            <w:pStyle w:val="Textkrper"/>
                            <w:spacing w:before="21"/>
                            <w:ind w:left="20"/>
                          </w:pPr>
                          <w:r>
                            <w:rPr>
                              <w:w w:val="105"/>
                            </w:rPr>
                            <w:t>Bachelorarbeit</w:t>
                          </w:r>
                          <w:r>
                            <w:rPr>
                              <w:spacing w:val="9"/>
                              <w:w w:val="105"/>
                            </w:rPr>
                            <w:t xml:space="preserve"> </w:t>
                          </w:r>
                          <w:r>
                            <w:rPr>
                              <w:w w:val="105"/>
                            </w:rPr>
                            <w:t>FS</w:t>
                          </w:r>
                          <w:r>
                            <w:rPr>
                              <w:spacing w:val="8"/>
                              <w:w w:val="105"/>
                            </w:rPr>
                            <w:t xml:space="preserve"> </w:t>
                          </w:r>
                          <w:r>
                            <w:rPr>
                              <w:spacing w:val="-4"/>
                              <w:w w:val="105"/>
                            </w:rPr>
                            <w:t>2024</w:t>
                          </w:r>
                        </w:p>
                      </w:txbxContent>
                    </wps:txbx>
                    <wps:bodyPr wrap="square" lIns="0" tIns="0" rIns="0" bIns="0" rtlCol="0">
                      <a:noAutofit/>
                    </wps:bodyPr>
                  </wps:wsp>
                </a:graphicData>
              </a:graphic>
            </wp:anchor>
          </w:drawing>
        </mc:Choice>
        <mc:Fallback>
          <w:pict>
            <v:shape w14:anchorId="1E8AF287" id="Textbox 51" o:spid="_x0000_s1056" type="#_x0000_t202" style="position:absolute;margin-left:236.65pt;margin-top:707.95pt;width:121.95pt;height:17.1pt;z-index:-16276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" filled="f" stroked="f">
              <v:textbox inset="0,0,0,0">
                <w:txbxContent>
                  <w:p w14:paraId="5965E687" w14:textId="77777777" w:rsidR="00854AE3" w:rsidRDefault="006C76DB">
                    <w:pPr>
                      <w:pStyle w:val="Textkrper"/>
                      <w:spacing w:before="21"/>
                      <w:ind w:left="20"/>
                    </w:pPr>
                    <w:r>
                      <w:rPr>
                        <w:w w:val="105"/>
                      </w:rPr>
                      <w:t>Bachelorarbeit</w:t>
                    </w:r>
                    <w:r>
                      <w:rPr>
                        <w:spacing w:val="9"/>
                        <w:w w:val="105"/>
                      </w:rPr>
                      <w:t xml:space="preserve"> </w:t>
                    </w:r>
                    <w:r>
                      <w:rPr>
                        <w:w w:val="105"/>
                      </w:rPr>
                      <w:t>FS</w:t>
                    </w:r>
                    <w:r>
                      <w:rPr>
                        <w:spacing w:val="8"/>
                        <w:w w:val="105"/>
                      </w:rPr>
                      <w:t xml:space="preserve"> </w:t>
                    </w:r>
                    <w:r>
                      <w:rPr>
                        <w:spacing w:val="-4"/>
                        <w:w w:val="105"/>
                      </w:rPr>
                      <w:t>2024</w:t>
                    </w:r>
                  </w:p>
                </w:txbxContent>
              </v:textbox>
              <w10:wrap anchorx="page" anchory="page"/>
            </v:shape>
          </w:pict>
        </mc:Fallback>
      </mc:AlternateContent>
    </w:r>
    <w:r>
      <w:rPr>
        <w:noProof/>
      </w:rPr>
      <mc:AlternateContent>
        <mc:Choice Requires="wps">
          <w:drawing>
            <wp:anchor distT="0" distB="0" distL="0" distR="0" simplePos="0" relativeHeight="487040512" behindDoc="1" locked="0" layoutInCell="1" allowOverlap="1" wp14:anchorId="7B99C508" wp14:editId="5528B738">
              <wp:simplePos x="0" y="0"/>
              <wp:positionH relativeFrom="page">
                <wp:posOffset>5900706</wp:posOffset>
              </wp:positionH>
              <wp:positionV relativeFrom="page">
                <wp:posOffset>8991272</wp:posOffset>
              </wp:positionV>
              <wp:extent cx="575945" cy="217170"/>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 cy="217170"/>
                      </a:xfrm>
                      <a:prstGeom prst="rect">
                        <a:avLst/>
                      </a:prstGeom>
                    </wps:spPr>
                    <wps:txbx>
                      <w:txbxContent>
                        <w:p w14:paraId="684A839F" w14:textId="77777777" w:rsidR="00854AE3" w:rsidRDefault="006C76DB">
                          <w:pPr>
                            <w:pStyle w:val="Textkrper"/>
                            <w:spacing w:before="21"/>
                            <w:ind w:left="20"/>
                          </w:pPr>
                          <w:r>
                            <w:t>Seite</w:t>
                          </w:r>
                          <w:r>
                            <w:rPr>
                              <w:spacing w:val="27"/>
                            </w:rPr>
                            <w:t xml:space="preserve"> </w:t>
                          </w:r>
                          <w:r>
                            <w:rPr>
                              <w:spacing w:val="-5"/>
                            </w:rPr>
                            <w:fldChar w:fldCharType="begin"/>
                          </w:r>
                          <w:r>
                            <w:rPr>
                              <w:spacing w:val="-5"/>
                            </w:rPr>
                            <w:instrText xml:space="preserve"> PAGE </w:instrText>
                          </w:r>
                          <w:r>
                            <w:rPr>
                              <w:spacing w:val="-5"/>
                            </w:rPr>
                            <w:fldChar w:fldCharType="separate"/>
                          </w:r>
                          <w:r>
                            <w:rPr>
                              <w:spacing w:val="-5"/>
                            </w:rPr>
                            <w:t>28</w:t>
                          </w:r>
                          <w:r>
                            <w:rPr>
                              <w:spacing w:val="-5"/>
                            </w:rPr>
                            <w:fldChar w:fldCharType="end"/>
                          </w:r>
                        </w:p>
                      </w:txbxContent>
                    </wps:txbx>
                    <wps:bodyPr wrap="square" lIns="0" tIns="0" rIns="0" bIns="0" rtlCol="0">
                      <a:noAutofit/>
                    </wps:bodyPr>
                  </wps:wsp>
                </a:graphicData>
              </a:graphic>
            </wp:anchor>
          </w:drawing>
        </mc:Choice>
        <mc:Fallback>
          <w:pict>
            <v:shape w14:anchorId="7B99C508" id="Textbox 52" o:spid="_x0000_s1057" type="#_x0000_t202" style="position:absolute;margin-left:464.6pt;margin-top:707.95pt;width:45.35pt;height:17.1pt;z-index:-16275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" filled="f" stroked="f">
              <v:textbox inset="0,0,0,0">
                <w:txbxContent>
                  <w:p w14:paraId="684A839F" w14:textId="77777777" w:rsidR="00854AE3" w:rsidRDefault="006C76DB">
                    <w:pPr>
                      <w:pStyle w:val="Textkrper"/>
                      <w:spacing w:before="21"/>
                      <w:ind w:left="20"/>
                    </w:pPr>
                    <w:r>
                      <w:t>Seite</w:t>
                    </w:r>
                    <w:r>
                      <w:rPr>
                        <w:spacing w:val="27"/>
                      </w:rPr>
                      <w:t xml:space="preserve"> </w:t>
                    </w:r>
                    <w:r>
                      <w:rPr>
                        <w:spacing w:val="-5"/>
                      </w:rPr>
                      <w:fldChar w:fldCharType="begin"/>
                    </w:r>
                    <w:r>
                      <w:rPr>
                        <w:spacing w:val="-5"/>
                      </w:rPr>
                      <w:instrText xml:space="preserve"> PAGE </w:instrText>
                    </w:r>
                    <w:r>
                      <w:rPr>
                        <w:spacing w:val="-5"/>
                      </w:rPr>
                      <w:fldChar w:fldCharType="separate"/>
                    </w:r>
                    <w:r>
                      <w:rPr>
                        <w:spacing w:val="-5"/>
                      </w:rPr>
                      <w:t>28</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95BC0" w14:textId="77777777" w:rsidR="00854AE3" w:rsidRDefault="00854AE3">
    <w:pPr>
      <w:pStyle w:val="Textkrper"/>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8A3E6" w14:textId="77777777" w:rsidR="006C76DB" w:rsidRDefault="006C76DB">
      <w:r>
        <w:separator/>
      </w:r>
    </w:p>
  </w:footnote>
  <w:footnote w:type="continuationSeparator" w:id="0">
    <w:p w14:paraId="264A9F9D" w14:textId="77777777" w:rsidR="006C76DB" w:rsidRDefault="006C76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2FE37" w14:textId="77777777" w:rsidR="00854AE3" w:rsidRDefault="006C76DB">
    <w:pPr>
      <w:pStyle w:val="Textkrper"/>
      <w:spacing w:line="14" w:lineRule="auto"/>
      <w:rPr>
        <w:sz w:val="20"/>
      </w:rPr>
    </w:pPr>
    <w:r>
      <w:rPr>
        <w:noProof/>
      </w:rPr>
      <w:drawing>
        <wp:anchor distT="0" distB="0" distL="0" distR="0" simplePos="0" relativeHeight="487021056" behindDoc="1" locked="0" layoutInCell="1" allowOverlap="1" wp14:anchorId="5471B028" wp14:editId="287FC453">
          <wp:simplePos x="0" y="0"/>
          <wp:positionH relativeFrom="page">
            <wp:posOffset>1623416</wp:posOffset>
          </wp:positionH>
          <wp:positionV relativeFrom="page">
            <wp:posOffset>656271</wp:posOffset>
          </wp:positionV>
          <wp:extent cx="824100" cy="378896"/>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 cstate="print"/>
                  <a:stretch>
                    <a:fillRect/>
                  </a:stretch>
                </pic:blipFill>
                <pic:spPr>
                  <a:xfrm>
                    <a:off x="0" y="0"/>
                    <a:ext cx="824100" cy="378896"/>
                  </a:xfrm>
                  <a:prstGeom prst="rect">
                    <a:avLst/>
                  </a:prstGeom>
                </pic:spPr>
              </pic:pic>
            </a:graphicData>
          </a:graphic>
        </wp:anchor>
      </w:drawing>
    </w:r>
    <w:r>
      <w:rPr>
        <w:noProof/>
      </w:rPr>
      <mc:AlternateContent>
        <mc:Choice Requires="wps">
          <w:drawing>
            <wp:anchor distT="0" distB="0" distL="0" distR="0" simplePos="0" relativeHeight="487021568" behindDoc="1" locked="0" layoutInCell="1" allowOverlap="1" wp14:anchorId="489B7D2B" wp14:editId="101DAC5F">
              <wp:simplePos x="0" y="0"/>
              <wp:positionH relativeFrom="page">
                <wp:posOffset>1121308</wp:posOffset>
              </wp:positionH>
              <wp:positionV relativeFrom="page">
                <wp:posOffset>1015215</wp:posOffset>
              </wp:positionV>
              <wp:extent cx="5317490" cy="21717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7490" cy="217170"/>
                      </a:xfrm>
                      <a:prstGeom prst="rect">
                        <a:avLst/>
                      </a:prstGeom>
                    </wps:spPr>
                    <wps:txbx>
                      <w:txbxContent>
                        <w:p w14:paraId="04CBF176" w14:textId="77777777" w:rsidR="00854AE3" w:rsidRDefault="006C76DB">
                          <w:pPr>
                            <w:pStyle w:val="Textkrper"/>
                            <w:tabs>
                              <w:tab w:val="left" w:pos="5231"/>
                            </w:tabs>
                            <w:spacing w:before="21"/>
                            <w:ind w:left="20"/>
                          </w:pPr>
                          <w:r>
                            <w:rPr>
                              <w:u w:val="single"/>
                            </w:rPr>
                            <w:tab/>
                            <w:t>Maschinentechnik</w:t>
                          </w:r>
                          <w:r>
                            <w:rPr>
                              <w:spacing w:val="44"/>
                              <w:u w:val="single"/>
                            </w:rPr>
                            <w:t xml:space="preserve"> </w:t>
                          </w:r>
                          <w:r>
                            <w:rPr>
                              <w:u w:val="single"/>
                            </w:rPr>
                            <w:t>|</w:t>
                          </w:r>
                          <w:r>
                            <w:rPr>
                              <w:spacing w:val="44"/>
                              <w:u w:val="single"/>
                            </w:rPr>
                            <w:t xml:space="preserve"> </w:t>
                          </w:r>
                          <w:r>
                            <w:rPr>
                              <w:spacing w:val="-2"/>
                              <w:u w:val="single"/>
                            </w:rPr>
                            <w:t>Innovation</w:t>
                          </w:r>
                        </w:p>
                      </w:txbxContent>
                    </wps:txbx>
                    <wps:bodyPr wrap="square" lIns="0" tIns="0" rIns="0" bIns="0" rtlCol="0">
                      <a:noAutofit/>
                    </wps:bodyPr>
                  </wps:wsp>
                </a:graphicData>
              </a:graphic>
            </wp:anchor>
          </w:drawing>
        </mc:Choice>
        <mc:Fallback>
          <w:pict>
            <v:shapetype w14:anchorId="489B7D2B" id="_x0000_t202" coordsize="21600,21600" o:spt="202" path="m,l,21600r21600,l21600,xe">
              <v:stroke joinstyle="miter"/>
              <v:path gradientshapeok="t" o:connecttype="rect"/>
            </v:shapetype>
            <v:shape id="Textbox 10" o:spid="_x0000_s1029" type="#_x0000_t202" style="position:absolute;margin-left:88.3pt;margin-top:79.95pt;width:418.7pt;height:17.1pt;z-index:-16294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" filled="f" stroked="f">
              <v:textbox inset="0,0,0,0">
                <w:txbxContent>
                  <w:p w14:paraId="04CBF176" w14:textId="77777777" w:rsidR="00854AE3" w:rsidRDefault="006C76DB">
                    <w:pPr>
                      <w:pStyle w:val="Textkrper"/>
                      <w:tabs>
                        <w:tab w:val="left" w:pos="5231"/>
                      </w:tabs>
                      <w:spacing w:before="21"/>
                      <w:ind w:left="20"/>
                    </w:pPr>
                    <w:r>
                      <w:rPr>
                        <w:u w:val="single"/>
                      </w:rPr>
                      <w:tab/>
                      <w:t>Maschinentechnik</w:t>
                    </w:r>
                    <w:r>
                      <w:rPr>
                        <w:spacing w:val="44"/>
                        <w:u w:val="single"/>
                      </w:rPr>
                      <w:t xml:space="preserve"> </w:t>
                    </w:r>
                    <w:r>
                      <w:rPr>
                        <w:u w:val="single"/>
                      </w:rPr>
                      <w:t>|</w:t>
                    </w:r>
                    <w:r>
                      <w:rPr>
                        <w:spacing w:val="44"/>
                        <w:u w:val="single"/>
                      </w:rPr>
                      <w:t xml:space="preserve"> </w:t>
                    </w:r>
                    <w:r>
                      <w:rPr>
                        <w:spacing w:val="-2"/>
                        <w:u w:val="single"/>
                      </w:rPr>
                      <w:t>Innovation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0D167" w14:textId="77777777" w:rsidR="00854AE3" w:rsidRDefault="006C76DB">
    <w:pPr>
      <w:pStyle w:val="Textkrper"/>
      <w:spacing w:line="14" w:lineRule="auto"/>
      <w:rPr>
        <w:sz w:val="20"/>
      </w:rPr>
    </w:pPr>
    <w:r>
      <w:rPr>
        <w:noProof/>
      </w:rPr>
      <w:drawing>
        <wp:anchor distT="0" distB="0" distL="0" distR="0" simplePos="0" relativeHeight="487023616" behindDoc="1" locked="0" layoutInCell="1" allowOverlap="1" wp14:anchorId="4D737164" wp14:editId="60D1E078">
          <wp:simplePos x="0" y="0"/>
          <wp:positionH relativeFrom="page">
            <wp:posOffset>1623416</wp:posOffset>
          </wp:positionH>
          <wp:positionV relativeFrom="page">
            <wp:posOffset>656271</wp:posOffset>
          </wp:positionV>
          <wp:extent cx="824100" cy="378896"/>
          <wp:effectExtent l="0" t="0" r="0" b="0"/>
          <wp:wrapNone/>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 cstate="print"/>
                  <a:stretch>
                    <a:fillRect/>
                  </a:stretch>
                </pic:blipFill>
                <pic:spPr>
                  <a:xfrm>
                    <a:off x="0" y="0"/>
                    <a:ext cx="824100" cy="378896"/>
                  </a:xfrm>
                  <a:prstGeom prst="rect">
                    <a:avLst/>
                  </a:prstGeom>
                </pic:spPr>
              </pic:pic>
            </a:graphicData>
          </a:graphic>
        </wp:anchor>
      </w:drawing>
    </w:r>
    <w:r>
      <w:rPr>
        <w:noProof/>
      </w:rPr>
      <mc:AlternateContent>
        <mc:Choice Requires="wps">
          <w:drawing>
            <wp:anchor distT="0" distB="0" distL="0" distR="0" simplePos="0" relativeHeight="487024128" behindDoc="1" locked="0" layoutInCell="1" allowOverlap="1" wp14:anchorId="6E9D3EF2" wp14:editId="2184C493">
              <wp:simplePos x="0" y="0"/>
              <wp:positionH relativeFrom="page">
                <wp:posOffset>1134008</wp:posOffset>
              </wp:positionH>
              <wp:positionV relativeFrom="page">
                <wp:posOffset>1228509</wp:posOffset>
              </wp:positionV>
              <wp:extent cx="5292090" cy="127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92090" cy="1270"/>
                      </a:xfrm>
                      <a:custGeom>
                        <a:avLst/>
                        <a:gdLst/>
                        <a:ahLst/>
                        <a:cxnLst/>
                        <a:rect l="l" t="t" r="r" b="b"/>
                        <a:pathLst>
                          <a:path w="5292090">
                            <a:moveTo>
                              <a:pt x="0" y="0"/>
                            </a:moveTo>
                            <a:lnTo>
                              <a:pt x="52919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6B59B9" id="Graphic 20" o:spid="_x0000_s1026" style="position:absolute;margin-left:89.3pt;margin-top:96.75pt;width:416.7pt;height:.1pt;z-index:-16292352;visibility:visible;mso-wrap-style:square;mso-wrap-distance-left:0;mso-wrap-distance-top:0;mso-wrap-distance-right:0;mso-wrap-distance-bottom:0;mso-position-horizontal:absolute;mso-position-horizontal-relative:page;mso-position-vertical:absolute;mso-position-vertical-relative:page;v-text-anchor:top" coordsize="52920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" path="m,l5291975,e" filled="f" strokeweight=".14039mm">
              <v:path arrowok="t"/>
              <w10:wrap anchorx="page" anchory="page"/>
            </v:shape>
          </w:pict>
        </mc:Fallback>
      </mc:AlternateContent>
    </w:r>
    <w:r>
      <w:rPr>
        <w:noProof/>
      </w:rPr>
      <mc:AlternateContent>
        <mc:Choice Requires="wps">
          <w:drawing>
            <wp:anchor distT="0" distB="0" distL="0" distR="0" simplePos="0" relativeHeight="487024640" behindDoc="1" locked="0" layoutInCell="1" allowOverlap="1" wp14:anchorId="7D75FC36" wp14:editId="3259A864">
              <wp:simplePos x="0" y="0"/>
              <wp:positionH relativeFrom="page">
                <wp:posOffset>4430814</wp:posOffset>
              </wp:positionH>
              <wp:positionV relativeFrom="page">
                <wp:posOffset>1015215</wp:posOffset>
              </wp:positionV>
              <wp:extent cx="2007870" cy="21717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7870" cy="217170"/>
                      </a:xfrm>
                      <a:prstGeom prst="rect">
                        <a:avLst/>
                      </a:prstGeom>
                    </wps:spPr>
                    <wps:txbx>
                      <w:txbxContent>
                        <w:p w14:paraId="5D3CEE63" w14:textId="77777777" w:rsidR="00854AE3" w:rsidRDefault="006C76DB">
                          <w:pPr>
                            <w:pStyle w:val="Textkrper"/>
                            <w:spacing w:before="21"/>
                            <w:ind w:left="20"/>
                          </w:pPr>
                          <w:r>
                            <w:t>Maschinentechnik</w:t>
                          </w:r>
                          <w:r>
                            <w:rPr>
                              <w:spacing w:val="43"/>
                            </w:rPr>
                            <w:t xml:space="preserve"> </w:t>
                          </w:r>
                          <w:r>
                            <w:t>|</w:t>
                          </w:r>
                          <w:r>
                            <w:rPr>
                              <w:spacing w:val="44"/>
                            </w:rPr>
                            <w:t xml:space="preserve"> </w:t>
                          </w:r>
                          <w:r>
                            <w:rPr>
                              <w:spacing w:val="-2"/>
                            </w:rPr>
                            <w:t>Innovation</w:t>
                          </w:r>
                        </w:p>
                      </w:txbxContent>
                    </wps:txbx>
                    <wps:bodyPr wrap="square" lIns="0" tIns="0" rIns="0" bIns="0" rtlCol="0">
                      <a:noAutofit/>
                    </wps:bodyPr>
                  </wps:wsp>
                </a:graphicData>
              </a:graphic>
            </wp:anchor>
          </w:drawing>
        </mc:Choice>
        <mc:Fallback>
          <w:pict>
            <v:shapetype w14:anchorId="7D75FC36" id="_x0000_t202" coordsize="21600,21600" o:spt="202" path="m,l,21600r21600,l21600,xe">
              <v:stroke joinstyle="miter"/>
              <v:path gradientshapeok="t" o:connecttype="rect"/>
            </v:shapetype>
            <v:shape id="Textbox 21" o:spid="_x0000_s1033" type="#_x0000_t202" style="position:absolute;margin-left:348.9pt;margin-top:79.95pt;width:158.1pt;height:17.1pt;z-index:-16291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" filled="f" stroked="f">
              <v:textbox inset="0,0,0,0">
                <w:txbxContent>
                  <w:p w14:paraId="5D3CEE63" w14:textId="77777777" w:rsidR="00854AE3" w:rsidRDefault="006C76DB">
                    <w:pPr>
                      <w:pStyle w:val="Textkrper"/>
                      <w:spacing w:before="21"/>
                      <w:ind w:left="20"/>
                    </w:pPr>
                    <w:r>
                      <w:t>Maschinentechnik</w:t>
                    </w:r>
                    <w:r>
                      <w:rPr>
                        <w:spacing w:val="43"/>
                      </w:rPr>
                      <w:t xml:space="preserve"> </w:t>
                    </w:r>
                    <w:r>
                      <w:t>|</w:t>
                    </w:r>
                    <w:r>
                      <w:rPr>
                        <w:spacing w:val="44"/>
                      </w:rPr>
                      <w:t xml:space="preserve"> </w:t>
                    </w:r>
                    <w:r>
                      <w:rPr>
                        <w:spacing w:val="-2"/>
                      </w:rPr>
                      <w:t>Innovation</w:t>
                    </w:r>
                  </w:p>
                </w:txbxContent>
              </v:textbox>
              <w10:wrap anchorx="page" anchory="page"/>
            </v:shape>
          </w:pict>
        </mc:Fallback>
      </mc:AlternateContent>
    </w:r>
    <w:r>
      <w:rPr>
        <w:noProof/>
      </w:rPr>
      <mc:AlternateContent>
        <mc:Choice Requires="wps">
          <w:drawing>
            <wp:anchor distT="0" distB="0" distL="0" distR="0" simplePos="0" relativeHeight="487025152" behindDoc="1" locked="0" layoutInCell="1" allowOverlap="1" wp14:anchorId="349DD913" wp14:editId="269D7217">
              <wp:simplePos x="0" y="0"/>
              <wp:positionH relativeFrom="page">
                <wp:posOffset>1121308</wp:posOffset>
              </wp:positionH>
              <wp:positionV relativeFrom="page">
                <wp:posOffset>1221476</wp:posOffset>
              </wp:positionV>
              <wp:extent cx="143510" cy="29527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295275"/>
                      </a:xfrm>
                      <a:prstGeom prst="rect">
                        <a:avLst/>
                      </a:prstGeom>
                    </wps:spPr>
                    <wps:txbx>
                      <w:txbxContent>
                        <w:p w14:paraId="5436D0B2" w14:textId="77777777" w:rsidR="00854AE3" w:rsidRDefault="006C76DB">
                          <w:pPr>
                            <w:spacing w:before="13"/>
                            <w:ind w:left="20"/>
                            <w:rPr>
                              <w:rFonts w:ascii="Cambria"/>
                              <w:b/>
                              <w:sz w:val="34"/>
                            </w:rPr>
                          </w:pPr>
                          <w:r>
                            <w:rPr>
                              <w:rFonts w:ascii="Cambria"/>
                              <w:b/>
                              <w:spacing w:val="-10"/>
                              <w:sz w:val="34"/>
                            </w:rPr>
                            <w:t>5</w:t>
                          </w:r>
                        </w:p>
                      </w:txbxContent>
                    </wps:txbx>
                    <wps:bodyPr wrap="square" lIns="0" tIns="0" rIns="0" bIns="0" rtlCol="0">
                      <a:noAutofit/>
                    </wps:bodyPr>
                  </wps:wsp>
                </a:graphicData>
              </a:graphic>
            </wp:anchor>
          </w:drawing>
        </mc:Choice>
        <mc:Fallback>
          <w:pict>
            <v:shape w14:anchorId="349DD913" id="Textbox 22" o:spid="_x0000_s1034" type="#_x0000_t202" style="position:absolute;margin-left:88.3pt;margin-top:96.2pt;width:11.3pt;height:23.25pt;z-index:-1629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" filled="f" stroked="f">
              <v:textbox inset="0,0,0,0">
                <w:txbxContent>
                  <w:p w14:paraId="5436D0B2" w14:textId="77777777" w:rsidR="00854AE3" w:rsidRDefault="006C76DB">
                    <w:pPr>
                      <w:spacing w:before="13"/>
                      <w:ind w:left="20"/>
                      <w:rPr>
                        <w:rFonts w:ascii="Cambria"/>
                        <w:b/>
                        <w:sz w:val="34"/>
                      </w:rPr>
                    </w:pPr>
                    <w:r>
                      <w:rPr>
                        <w:rFonts w:ascii="Cambria"/>
                        <w:b/>
                        <w:spacing w:val="-10"/>
                        <w:sz w:val="34"/>
                      </w:rPr>
                      <w:t>5</w:t>
                    </w:r>
                  </w:p>
                </w:txbxContent>
              </v:textbox>
              <w10:wrap anchorx="page" anchory="page"/>
            </v:shape>
          </w:pict>
        </mc:Fallback>
      </mc:AlternateContent>
    </w:r>
    <w:r>
      <w:rPr>
        <w:noProof/>
      </w:rPr>
      <mc:AlternateContent>
        <mc:Choice Requires="wps">
          <w:drawing>
            <wp:anchor distT="0" distB="0" distL="0" distR="0" simplePos="0" relativeHeight="487025664" behindDoc="1" locked="0" layoutInCell="1" allowOverlap="1" wp14:anchorId="012E9B13" wp14:editId="73FFDCA6">
              <wp:simplePos x="0" y="0"/>
              <wp:positionH relativeFrom="page">
                <wp:posOffset>1475170</wp:posOffset>
              </wp:positionH>
              <wp:positionV relativeFrom="page">
                <wp:posOffset>1221476</wp:posOffset>
              </wp:positionV>
              <wp:extent cx="911860" cy="29527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1860" cy="295275"/>
                      </a:xfrm>
                      <a:prstGeom prst="rect">
                        <a:avLst/>
                      </a:prstGeom>
                    </wps:spPr>
                    <wps:txbx>
                      <w:txbxContent>
                        <w:p w14:paraId="1D1BA2FC" w14:textId="77777777" w:rsidR="00854AE3" w:rsidRDefault="006C76DB">
                          <w:pPr>
                            <w:spacing w:before="13"/>
                            <w:ind w:left="20"/>
                            <w:rPr>
                              <w:rFonts w:ascii="Cambria"/>
                              <w:b/>
                              <w:sz w:val="34"/>
                            </w:rPr>
                          </w:pPr>
                          <w:r>
                            <w:rPr>
                              <w:rFonts w:ascii="Cambria"/>
                              <w:b/>
                              <w:spacing w:val="-2"/>
                              <w:w w:val="105"/>
                              <w:sz w:val="34"/>
                            </w:rPr>
                            <w:t>Ausblick</w:t>
                          </w:r>
                        </w:p>
                      </w:txbxContent>
                    </wps:txbx>
                    <wps:bodyPr wrap="square" lIns="0" tIns="0" rIns="0" bIns="0" rtlCol="0">
                      <a:noAutofit/>
                    </wps:bodyPr>
                  </wps:wsp>
                </a:graphicData>
              </a:graphic>
            </wp:anchor>
          </w:drawing>
        </mc:Choice>
        <mc:Fallback>
          <w:pict>
            <v:shape w14:anchorId="012E9B13" id="Textbox 23" o:spid="_x0000_s1035" type="#_x0000_t202" style="position:absolute;margin-left:116.15pt;margin-top:96.2pt;width:71.8pt;height:23.25pt;z-index:-16290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" filled="f" stroked="f">
              <v:textbox inset="0,0,0,0">
                <w:txbxContent>
                  <w:p w14:paraId="1D1BA2FC" w14:textId="77777777" w:rsidR="00854AE3" w:rsidRDefault="006C76DB">
                    <w:pPr>
                      <w:spacing w:before="13"/>
                      <w:ind w:left="20"/>
                      <w:rPr>
                        <w:rFonts w:ascii="Cambria"/>
                        <w:b/>
                        <w:sz w:val="34"/>
                      </w:rPr>
                    </w:pPr>
                    <w:r>
                      <w:rPr>
                        <w:rFonts w:ascii="Cambria"/>
                        <w:b/>
                        <w:spacing w:val="-2"/>
                        <w:w w:val="105"/>
                        <w:sz w:val="34"/>
                      </w:rPr>
                      <w:t>Ausblick</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13AFD" w14:textId="77777777" w:rsidR="00854AE3" w:rsidRDefault="006C76DB">
    <w:pPr>
      <w:pStyle w:val="Textkrper"/>
      <w:spacing w:line="14" w:lineRule="auto"/>
      <w:rPr>
        <w:sz w:val="20"/>
      </w:rPr>
    </w:pPr>
    <w:r>
      <w:rPr>
        <w:noProof/>
      </w:rPr>
      <w:drawing>
        <wp:anchor distT="0" distB="0" distL="0" distR="0" simplePos="0" relativeHeight="487027712" behindDoc="1" locked="0" layoutInCell="1" allowOverlap="1" wp14:anchorId="5E15198D" wp14:editId="6A822EEE">
          <wp:simplePos x="0" y="0"/>
          <wp:positionH relativeFrom="page">
            <wp:posOffset>1623416</wp:posOffset>
          </wp:positionH>
          <wp:positionV relativeFrom="page">
            <wp:posOffset>656271</wp:posOffset>
          </wp:positionV>
          <wp:extent cx="824100" cy="378896"/>
          <wp:effectExtent l="0" t="0" r="0" b="0"/>
          <wp:wrapNone/>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 cstate="print"/>
                  <a:stretch>
                    <a:fillRect/>
                  </a:stretch>
                </pic:blipFill>
                <pic:spPr>
                  <a:xfrm>
                    <a:off x="0" y="0"/>
                    <a:ext cx="824100" cy="378896"/>
                  </a:xfrm>
                  <a:prstGeom prst="rect">
                    <a:avLst/>
                  </a:prstGeom>
                </pic:spPr>
              </pic:pic>
            </a:graphicData>
          </a:graphic>
        </wp:anchor>
      </w:drawing>
    </w:r>
    <w:r>
      <w:rPr>
        <w:noProof/>
      </w:rPr>
      <mc:AlternateContent>
        <mc:Choice Requires="wps">
          <w:drawing>
            <wp:anchor distT="0" distB="0" distL="0" distR="0" simplePos="0" relativeHeight="487028224" behindDoc="1" locked="0" layoutInCell="1" allowOverlap="1" wp14:anchorId="1F4F5234" wp14:editId="41116464">
              <wp:simplePos x="0" y="0"/>
              <wp:positionH relativeFrom="page">
                <wp:posOffset>1134008</wp:posOffset>
              </wp:positionH>
              <wp:positionV relativeFrom="page">
                <wp:posOffset>1228509</wp:posOffset>
              </wp:positionV>
              <wp:extent cx="5292090" cy="1270"/>
              <wp:effectExtent l="0" t="0" r="0" b="0"/>
              <wp:wrapNone/>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92090" cy="1270"/>
                      </a:xfrm>
                      <a:custGeom>
                        <a:avLst/>
                        <a:gdLst/>
                        <a:ahLst/>
                        <a:cxnLst/>
                        <a:rect l="l" t="t" r="r" b="b"/>
                        <a:pathLst>
                          <a:path w="5292090">
                            <a:moveTo>
                              <a:pt x="0" y="0"/>
                            </a:moveTo>
                            <a:lnTo>
                              <a:pt x="52919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E64293C" id="Graphic 28" o:spid="_x0000_s1026" style="position:absolute;margin-left:89.3pt;margin-top:96.75pt;width:416.7pt;height:.1pt;z-index:-16288256;visibility:visible;mso-wrap-style:square;mso-wrap-distance-left:0;mso-wrap-distance-top:0;mso-wrap-distance-right:0;mso-wrap-distance-bottom:0;mso-position-horizontal:absolute;mso-position-horizontal-relative:page;mso-position-vertical:absolute;mso-position-vertical-relative:page;v-text-anchor:top" coordsize="52920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" path="m,l5291975,e" filled="f" strokeweight=".14039mm">
              <v:path arrowok="t"/>
              <w10:wrap anchorx="page" anchory="page"/>
            </v:shape>
          </w:pict>
        </mc:Fallback>
      </mc:AlternateContent>
    </w:r>
    <w:r>
      <w:rPr>
        <w:noProof/>
      </w:rPr>
      <mc:AlternateContent>
        <mc:Choice Requires="wps">
          <w:drawing>
            <wp:anchor distT="0" distB="0" distL="0" distR="0" simplePos="0" relativeHeight="487028736" behindDoc="1" locked="0" layoutInCell="1" allowOverlap="1" wp14:anchorId="53451F74" wp14:editId="1DD477CA">
              <wp:simplePos x="0" y="0"/>
              <wp:positionH relativeFrom="page">
                <wp:posOffset>4430814</wp:posOffset>
              </wp:positionH>
              <wp:positionV relativeFrom="page">
                <wp:posOffset>1015215</wp:posOffset>
              </wp:positionV>
              <wp:extent cx="2007870" cy="21717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7870" cy="217170"/>
                      </a:xfrm>
                      <a:prstGeom prst="rect">
                        <a:avLst/>
                      </a:prstGeom>
                    </wps:spPr>
                    <wps:txbx>
                      <w:txbxContent>
                        <w:p w14:paraId="7811E942" w14:textId="77777777" w:rsidR="00854AE3" w:rsidRDefault="006C76DB">
                          <w:pPr>
                            <w:pStyle w:val="Textkrper"/>
                            <w:spacing w:before="21"/>
                            <w:ind w:left="20"/>
                          </w:pPr>
                          <w:r>
                            <w:t>Maschinentechnik</w:t>
                          </w:r>
                          <w:r>
                            <w:rPr>
                              <w:spacing w:val="43"/>
                            </w:rPr>
                            <w:t xml:space="preserve"> </w:t>
                          </w:r>
                          <w:r>
                            <w:t>|</w:t>
                          </w:r>
                          <w:r>
                            <w:rPr>
                              <w:spacing w:val="44"/>
                            </w:rPr>
                            <w:t xml:space="preserve"> </w:t>
                          </w:r>
                          <w:r>
                            <w:rPr>
                              <w:spacing w:val="-2"/>
                            </w:rPr>
                            <w:t>Innovation</w:t>
                          </w:r>
                        </w:p>
                      </w:txbxContent>
                    </wps:txbx>
                    <wps:bodyPr wrap="square" lIns="0" tIns="0" rIns="0" bIns="0" rtlCol="0">
                      <a:noAutofit/>
                    </wps:bodyPr>
                  </wps:wsp>
                </a:graphicData>
              </a:graphic>
            </wp:anchor>
          </w:drawing>
        </mc:Choice>
        <mc:Fallback>
          <w:pict>
            <v:shapetype w14:anchorId="53451F74" id="_x0000_t202" coordsize="21600,21600" o:spt="202" path="m,l,21600r21600,l21600,xe">
              <v:stroke joinstyle="miter"/>
              <v:path gradientshapeok="t" o:connecttype="rect"/>
            </v:shapetype>
            <v:shape id="Textbox 29" o:spid="_x0000_s1039" type="#_x0000_t202" style="position:absolute;margin-left:348.9pt;margin-top:79.95pt;width:158.1pt;height:17.1pt;z-index:-16287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" filled="f" stroked="f">
              <v:textbox inset="0,0,0,0">
                <w:txbxContent>
                  <w:p w14:paraId="7811E942" w14:textId="77777777" w:rsidR="00854AE3" w:rsidRDefault="006C76DB">
                    <w:pPr>
                      <w:pStyle w:val="Textkrper"/>
                      <w:spacing w:before="21"/>
                      <w:ind w:left="20"/>
                    </w:pPr>
                    <w:r>
                      <w:t>Maschinentechnik</w:t>
                    </w:r>
                    <w:r>
                      <w:rPr>
                        <w:spacing w:val="43"/>
                      </w:rPr>
                      <w:t xml:space="preserve"> </w:t>
                    </w:r>
                    <w:r>
                      <w:t>|</w:t>
                    </w:r>
                    <w:r>
                      <w:rPr>
                        <w:spacing w:val="44"/>
                      </w:rPr>
                      <w:t xml:space="preserve"> </w:t>
                    </w:r>
                    <w:r>
                      <w:rPr>
                        <w:spacing w:val="-2"/>
                      </w:rPr>
                      <w:t>Innovation</w:t>
                    </w:r>
                  </w:p>
                </w:txbxContent>
              </v:textbox>
              <w10:wrap anchorx="page" anchory="page"/>
            </v:shape>
          </w:pict>
        </mc:Fallback>
      </mc:AlternateContent>
    </w:r>
    <w:r>
      <w:rPr>
        <w:noProof/>
      </w:rPr>
      <mc:AlternateContent>
        <mc:Choice Requires="wps">
          <w:drawing>
            <wp:anchor distT="0" distB="0" distL="0" distR="0" simplePos="0" relativeHeight="487029248" behindDoc="1" locked="0" layoutInCell="1" allowOverlap="1" wp14:anchorId="7B044144" wp14:editId="6D48D971">
              <wp:simplePos x="0" y="0"/>
              <wp:positionH relativeFrom="page">
                <wp:posOffset>1121308</wp:posOffset>
              </wp:positionH>
              <wp:positionV relativeFrom="page">
                <wp:posOffset>1221476</wp:posOffset>
              </wp:positionV>
              <wp:extent cx="143510" cy="295275"/>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295275"/>
                      </a:xfrm>
                      <a:prstGeom prst="rect">
                        <a:avLst/>
                      </a:prstGeom>
                    </wps:spPr>
                    <wps:txbx>
                      <w:txbxContent>
                        <w:p w14:paraId="2B4F1E1E" w14:textId="77777777" w:rsidR="00854AE3" w:rsidRDefault="006C76DB">
                          <w:pPr>
                            <w:spacing w:before="13"/>
                            <w:ind w:left="20"/>
                            <w:rPr>
                              <w:rFonts w:ascii="Cambria"/>
                              <w:b/>
                              <w:sz w:val="34"/>
                            </w:rPr>
                          </w:pPr>
                          <w:r>
                            <w:rPr>
                              <w:rFonts w:ascii="Cambria"/>
                              <w:b/>
                              <w:spacing w:val="-10"/>
                              <w:sz w:val="34"/>
                            </w:rPr>
                            <w:t>6</w:t>
                          </w:r>
                        </w:p>
                      </w:txbxContent>
                    </wps:txbx>
                    <wps:bodyPr wrap="square" lIns="0" tIns="0" rIns="0" bIns="0" rtlCol="0">
                      <a:noAutofit/>
                    </wps:bodyPr>
                  </wps:wsp>
                </a:graphicData>
              </a:graphic>
            </wp:anchor>
          </w:drawing>
        </mc:Choice>
        <mc:Fallback>
          <w:pict>
            <v:shape w14:anchorId="7B044144" id="Textbox 30" o:spid="_x0000_s1040" type="#_x0000_t202" style="position:absolute;margin-left:88.3pt;margin-top:96.2pt;width:11.3pt;height:23.25pt;z-index:-16287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" filled="f" stroked="f">
              <v:textbox inset="0,0,0,0">
                <w:txbxContent>
                  <w:p w14:paraId="2B4F1E1E" w14:textId="77777777" w:rsidR="00854AE3" w:rsidRDefault="006C76DB">
                    <w:pPr>
                      <w:spacing w:before="13"/>
                      <w:ind w:left="20"/>
                      <w:rPr>
                        <w:rFonts w:ascii="Cambria"/>
                        <w:b/>
                        <w:sz w:val="34"/>
                      </w:rPr>
                    </w:pPr>
                    <w:r>
                      <w:rPr>
                        <w:rFonts w:ascii="Cambria"/>
                        <w:b/>
                        <w:spacing w:val="-10"/>
                        <w:sz w:val="34"/>
                      </w:rPr>
                      <w:t>6</w:t>
                    </w:r>
                  </w:p>
                </w:txbxContent>
              </v:textbox>
              <w10:wrap anchorx="page" anchory="page"/>
            </v:shape>
          </w:pict>
        </mc:Fallback>
      </mc:AlternateContent>
    </w:r>
    <w:r>
      <w:rPr>
        <w:noProof/>
      </w:rPr>
      <mc:AlternateContent>
        <mc:Choice Requires="wps">
          <w:drawing>
            <wp:anchor distT="0" distB="0" distL="0" distR="0" simplePos="0" relativeHeight="487029760" behindDoc="1" locked="0" layoutInCell="1" allowOverlap="1" wp14:anchorId="1ECABB1D" wp14:editId="62791323">
              <wp:simplePos x="0" y="0"/>
              <wp:positionH relativeFrom="page">
                <wp:posOffset>1475170</wp:posOffset>
              </wp:positionH>
              <wp:positionV relativeFrom="page">
                <wp:posOffset>1221476</wp:posOffset>
              </wp:positionV>
              <wp:extent cx="2078989" cy="29527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8989" cy="295275"/>
                      </a:xfrm>
                      <a:prstGeom prst="rect">
                        <a:avLst/>
                      </a:prstGeom>
                    </wps:spPr>
                    <wps:txbx>
                      <w:txbxContent>
                        <w:p w14:paraId="4F8E4D0C" w14:textId="77777777" w:rsidR="00854AE3" w:rsidRDefault="006C76DB">
                          <w:pPr>
                            <w:spacing w:before="13"/>
                            <w:ind w:left="20"/>
                            <w:rPr>
                              <w:rFonts w:ascii="Cambria"/>
                              <w:b/>
                              <w:sz w:val="34"/>
                            </w:rPr>
                          </w:pPr>
                          <w:r>
                            <w:rPr>
                              <w:rFonts w:ascii="Cambria"/>
                              <w:b/>
                              <w:spacing w:val="-2"/>
                              <w:sz w:val="34"/>
                            </w:rPr>
                            <w:t>Literaturverzeichnis</w:t>
                          </w:r>
                        </w:p>
                      </w:txbxContent>
                    </wps:txbx>
                    <wps:bodyPr wrap="square" lIns="0" tIns="0" rIns="0" bIns="0" rtlCol="0">
                      <a:noAutofit/>
                    </wps:bodyPr>
                  </wps:wsp>
                </a:graphicData>
              </a:graphic>
            </wp:anchor>
          </w:drawing>
        </mc:Choice>
        <mc:Fallback>
          <w:pict>
            <v:shape w14:anchorId="1ECABB1D" id="Textbox 31" o:spid="_x0000_s1041" type="#_x0000_t202" style="position:absolute;margin-left:116.15pt;margin-top:96.2pt;width:163.7pt;height:23.25pt;z-index:-16286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" filled="f" stroked="f">
              <v:textbox inset="0,0,0,0">
                <w:txbxContent>
                  <w:p w14:paraId="4F8E4D0C" w14:textId="77777777" w:rsidR="00854AE3" w:rsidRDefault="006C76DB">
                    <w:pPr>
                      <w:spacing w:before="13"/>
                      <w:ind w:left="20"/>
                      <w:rPr>
                        <w:rFonts w:ascii="Cambria"/>
                        <w:b/>
                        <w:sz w:val="34"/>
                      </w:rPr>
                    </w:pPr>
                    <w:r>
                      <w:rPr>
                        <w:rFonts w:ascii="Cambria"/>
                        <w:b/>
                        <w:spacing w:val="-2"/>
                        <w:sz w:val="34"/>
                      </w:rPr>
                      <w:t>Literaturverzeichnis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651A" w14:textId="77777777" w:rsidR="00854AE3" w:rsidRDefault="006C76DB">
    <w:pPr>
      <w:pStyle w:val="Textkrper"/>
      <w:spacing w:line="14" w:lineRule="auto"/>
      <w:rPr>
        <w:sz w:val="20"/>
      </w:rPr>
    </w:pPr>
    <w:r>
      <w:rPr>
        <w:noProof/>
      </w:rPr>
      <w:drawing>
        <wp:anchor distT="0" distB="0" distL="0" distR="0" simplePos="0" relativeHeight="487031808" behindDoc="1" locked="0" layoutInCell="1" allowOverlap="1" wp14:anchorId="67FB2F53" wp14:editId="2A536276">
          <wp:simplePos x="0" y="0"/>
          <wp:positionH relativeFrom="page">
            <wp:posOffset>1623416</wp:posOffset>
          </wp:positionH>
          <wp:positionV relativeFrom="page">
            <wp:posOffset>656271</wp:posOffset>
          </wp:positionV>
          <wp:extent cx="824100" cy="378896"/>
          <wp:effectExtent l="0" t="0" r="0" b="0"/>
          <wp:wrapNone/>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 cstate="print"/>
                  <a:stretch>
                    <a:fillRect/>
                  </a:stretch>
                </pic:blipFill>
                <pic:spPr>
                  <a:xfrm>
                    <a:off x="0" y="0"/>
                    <a:ext cx="824100" cy="378896"/>
                  </a:xfrm>
                  <a:prstGeom prst="rect">
                    <a:avLst/>
                  </a:prstGeom>
                </pic:spPr>
              </pic:pic>
            </a:graphicData>
          </a:graphic>
        </wp:anchor>
      </w:drawing>
    </w:r>
    <w:r>
      <w:rPr>
        <w:noProof/>
      </w:rPr>
      <mc:AlternateContent>
        <mc:Choice Requires="wps">
          <w:drawing>
            <wp:anchor distT="0" distB="0" distL="0" distR="0" simplePos="0" relativeHeight="487032320" behindDoc="1" locked="0" layoutInCell="1" allowOverlap="1" wp14:anchorId="5BF52481" wp14:editId="66864852">
              <wp:simplePos x="0" y="0"/>
              <wp:positionH relativeFrom="page">
                <wp:posOffset>1134008</wp:posOffset>
              </wp:positionH>
              <wp:positionV relativeFrom="page">
                <wp:posOffset>1228509</wp:posOffset>
              </wp:positionV>
              <wp:extent cx="5292090" cy="1270"/>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92090" cy="1270"/>
                      </a:xfrm>
                      <a:custGeom>
                        <a:avLst/>
                        <a:gdLst/>
                        <a:ahLst/>
                        <a:cxnLst/>
                        <a:rect l="l" t="t" r="r" b="b"/>
                        <a:pathLst>
                          <a:path w="5292090">
                            <a:moveTo>
                              <a:pt x="0" y="0"/>
                            </a:moveTo>
                            <a:lnTo>
                              <a:pt x="52919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6BA0CE" id="Graphic 36" o:spid="_x0000_s1026" style="position:absolute;margin-left:89.3pt;margin-top:96.75pt;width:416.7pt;height:.1pt;z-index:-16284160;visibility:visible;mso-wrap-style:square;mso-wrap-distance-left:0;mso-wrap-distance-top:0;mso-wrap-distance-right:0;mso-wrap-distance-bottom:0;mso-position-horizontal:absolute;mso-position-horizontal-relative:page;mso-position-vertical:absolute;mso-position-vertical-relative:page;v-text-anchor:top" coordsize="52920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" path="m,l5291975,e" filled="f" strokeweight=".14039mm">
              <v:path arrowok="t"/>
              <w10:wrap anchorx="page" anchory="page"/>
            </v:shape>
          </w:pict>
        </mc:Fallback>
      </mc:AlternateContent>
    </w:r>
    <w:r>
      <w:rPr>
        <w:noProof/>
      </w:rPr>
      <mc:AlternateContent>
        <mc:Choice Requires="wps">
          <w:drawing>
            <wp:anchor distT="0" distB="0" distL="0" distR="0" simplePos="0" relativeHeight="487032832" behindDoc="1" locked="0" layoutInCell="1" allowOverlap="1" wp14:anchorId="48915B5D" wp14:editId="0B6AD601">
              <wp:simplePos x="0" y="0"/>
              <wp:positionH relativeFrom="page">
                <wp:posOffset>1475170</wp:posOffset>
              </wp:positionH>
              <wp:positionV relativeFrom="page">
                <wp:posOffset>1015215</wp:posOffset>
              </wp:positionV>
              <wp:extent cx="4963795" cy="501650"/>
              <wp:effectExtent l="0" t="0" r="0" b="0"/>
              <wp:wrapNone/>
              <wp:docPr id="37" name="Text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63795" cy="501650"/>
                      </a:xfrm>
                      <a:prstGeom prst="rect">
                        <a:avLst/>
                      </a:prstGeom>
                    </wps:spPr>
                    <wps:txbx>
                      <w:txbxContent>
                        <w:p w14:paraId="6457B92E" w14:textId="77777777" w:rsidR="00854AE3" w:rsidRDefault="006C76DB">
                          <w:pPr>
                            <w:pStyle w:val="Textkrper"/>
                            <w:spacing w:before="21"/>
                            <w:ind w:left="4674"/>
                          </w:pPr>
                          <w:r>
                            <w:t>Maschinentechnik</w:t>
                          </w:r>
                          <w:r>
                            <w:rPr>
                              <w:spacing w:val="43"/>
                            </w:rPr>
                            <w:t xml:space="preserve"> </w:t>
                          </w:r>
                          <w:r>
                            <w:t>|</w:t>
                          </w:r>
                          <w:r>
                            <w:rPr>
                              <w:spacing w:val="44"/>
                            </w:rPr>
                            <w:t xml:space="preserve"> </w:t>
                          </w:r>
                          <w:r>
                            <w:rPr>
                              <w:spacing w:val="-2"/>
                            </w:rPr>
                            <w:t>Innovation</w:t>
                          </w:r>
                        </w:p>
                        <w:p w14:paraId="1467F799" w14:textId="77777777" w:rsidR="00854AE3" w:rsidRDefault="006C76DB">
                          <w:pPr>
                            <w:spacing w:before="41"/>
                            <w:ind w:left="20"/>
                            <w:rPr>
                              <w:rFonts w:ascii="Cambria" w:hAnsi="Cambria"/>
                              <w:b/>
                              <w:sz w:val="34"/>
                            </w:rPr>
                          </w:pPr>
                          <w:r>
                            <w:rPr>
                              <w:rFonts w:ascii="Cambria" w:hAnsi="Cambria"/>
                              <w:b/>
                              <w:sz w:val="34"/>
                            </w:rPr>
                            <w:t>Erklärung</w:t>
                          </w:r>
                          <w:r>
                            <w:rPr>
                              <w:rFonts w:ascii="Cambria" w:hAnsi="Cambria"/>
                              <w:b/>
                              <w:spacing w:val="61"/>
                              <w:sz w:val="34"/>
                            </w:rPr>
                            <w:t xml:space="preserve"> </w:t>
                          </w:r>
                          <w:r>
                            <w:rPr>
                              <w:rFonts w:ascii="Cambria" w:hAnsi="Cambria"/>
                              <w:b/>
                              <w:sz w:val="34"/>
                            </w:rPr>
                            <w:t>zur</w:t>
                          </w:r>
                          <w:r>
                            <w:rPr>
                              <w:rFonts w:ascii="Cambria" w:hAnsi="Cambria"/>
                              <w:b/>
                              <w:spacing w:val="61"/>
                              <w:sz w:val="34"/>
                            </w:rPr>
                            <w:t xml:space="preserve"> </w:t>
                          </w:r>
                          <w:r>
                            <w:rPr>
                              <w:rFonts w:ascii="Cambria" w:hAnsi="Cambria"/>
                              <w:b/>
                              <w:spacing w:val="-2"/>
                              <w:sz w:val="34"/>
                            </w:rPr>
                            <w:t>Urheberschaft</w:t>
                          </w:r>
                        </w:p>
                      </w:txbxContent>
                    </wps:txbx>
                    <wps:bodyPr wrap="square" lIns="0" tIns="0" rIns="0" bIns="0" rtlCol="0">
                      <a:noAutofit/>
                    </wps:bodyPr>
                  </wps:wsp>
                </a:graphicData>
              </a:graphic>
            </wp:anchor>
          </w:drawing>
        </mc:Choice>
        <mc:Fallback>
          <w:pict>
            <v:shapetype w14:anchorId="48915B5D" id="_x0000_t202" coordsize="21600,21600" o:spt="202" path="m,l,21600r21600,l21600,xe">
              <v:stroke joinstyle="miter"/>
              <v:path gradientshapeok="t" o:connecttype="rect"/>
            </v:shapetype>
            <v:shape id="Textbox 37" o:spid="_x0000_s1045" type="#_x0000_t202" style="position:absolute;margin-left:116.15pt;margin-top:79.95pt;width:390.85pt;height:39.5pt;z-index:-16283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" filled="f" stroked="f">
              <v:textbox inset="0,0,0,0">
                <w:txbxContent>
                  <w:p w14:paraId="6457B92E" w14:textId="77777777" w:rsidR="00854AE3" w:rsidRDefault="006C76DB">
                    <w:pPr>
                      <w:pStyle w:val="Textkrper"/>
                      <w:spacing w:before="21"/>
                      <w:ind w:left="4674"/>
                    </w:pPr>
                    <w:r>
                      <w:t>Maschinentechnik</w:t>
                    </w:r>
                    <w:r>
                      <w:rPr>
                        <w:spacing w:val="43"/>
                      </w:rPr>
                      <w:t xml:space="preserve"> </w:t>
                    </w:r>
                    <w:r>
                      <w:t>|</w:t>
                    </w:r>
                    <w:r>
                      <w:rPr>
                        <w:spacing w:val="44"/>
                      </w:rPr>
                      <w:t xml:space="preserve"> </w:t>
                    </w:r>
                    <w:r>
                      <w:rPr>
                        <w:spacing w:val="-2"/>
                      </w:rPr>
                      <w:t>Innovation</w:t>
                    </w:r>
                  </w:p>
                  <w:p w14:paraId="1467F799" w14:textId="77777777" w:rsidR="00854AE3" w:rsidRDefault="006C76DB">
                    <w:pPr>
                      <w:spacing w:before="41"/>
                      <w:ind w:left="20"/>
                      <w:rPr>
                        <w:rFonts w:ascii="Cambria" w:hAnsi="Cambria"/>
                        <w:b/>
                        <w:sz w:val="34"/>
                      </w:rPr>
                    </w:pPr>
                    <w:r>
                      <w:rPr>
                        <w:rFonts w:ascii="Cambria" w:hAnsi="Cambria"/>
                        <w:b/>
                        <w:sz w:val="34"/>
                      </w:rPr>
                      <w:t>Erklärung</w:t>
                    </w:r>
                    <w:r>
                      <w:rPr>
                        <w:rFonts w:ascii="Cambria" w:hAnsi="Cambria"/>
                        <w:b/>
                        <w:spacing w:val="61"/>
                        <w:sz w:val="34"/>
                      </w:rPr>
                      <w:t xml:space="preserve"> </w:t>
                    </w:r>
                    <w:r>
                      <w:rPr>
                        <w:rFonts w:ascii="Cambria" w:hAnsi="Cambria"/>
                        <w:b/>
                        <w:sz w:val="34"/>
                      </w:rPr>
                      <w:t>zur</w:t>
                    </w:r>
                    <w:r>
                      <w:rPr>
                        <w:rFonts w:ascii="Cambria" w:hAnsi="Cambria"/>
                        <w:b/>
                        <w:spacing w:val="61"/>
                        <w:sz w:val="34"/>
                      </w:rPr>
                      <w:t xml:space="preserve"> </w:t>
                    </w:r>
                    <w:r>
                      <w:rPr>
                        <w:rFonts w:ascii="Cambria" w:hAnsi="Cambria"/>
                        <w:b/>
                        <w:spacing w:val="-2"/>
                        <w:sz w:val="34"/>
                      </w:rPr>
                      <w:t>Urheberschaft</w:t>
                    </w:r>
                  </w:p>
                </w:txbxContent>
              </v:textbox>
              <w10:wrap anchorx="page" anchory="page"/>
            </v:shape>
          </w:pict>
        </mc:Fallback>
      </mc:AlternateContent>
    </w:r>
    <w:r>
      <w:rPr>
        <w:noProof/>
      </w:rPr>
      <mc:AlternateContent>
        <mc:Choice Requires="wps">
          <w:drawing>
            <wp:anchor distT="0" distB="0" distL="0" distR="0" simplePos="0" relativeHeight="487033344" behindDoc="1" locked="0" layoutInCell="1" allowOverlap="1" wp14:anchorId="1CA0A853" wp14:editId="5A664853">
              <wp:simplePos x="0" y="0"/>
              <wp:positionH relativeFrom="page">
                <wp:posOffset>1121308</wp:posOffset>
              </wp:positionH>
              <wp:positionV relativeFrom="page">
                <wp:posOffset>1221476</wp:posOffset>
              </wp:positionV>
              <wp:extent cx="143510" cy="295275"/>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3510" cy="295275"/>
                      </a:xfrm>
                      <a:prstGeom prst="rect">
                        <a:avLst/>
                      </a:prstGeom>
                    </wps:spPr>
                    <wps:txbx>
                      <w:txbxContent>
                        <w:p w14:paraId="544F35AD" w14:textId="77777777" w:rsidR="00854AE3" w:rsidRDefault="006C76DB">
                          <w:pPr>
                            <w:spacing w:before="13"/>
                            <w:ind w:left="20"/>
                            <w:rPr>
                              <w:rFonts w:ascii="Cambria"/>
                              <w:b/>
                              <w:sz w:val="34"/>
                            </w:rPr>
                          </w:pPr>
                          <w:r>
                            <w:rPr>
                              <w:rFonts w:ascii="Cambria"/>
                              <w:b/>
                              <w:spacing w:val="-10"/>
                              <w:sz w:val="34"/>
                            </w:rPr>
                            <w:t>7</w:t>
                          </w:r>
                        </w:p>
                      </w:txbxContent>
                    </wps:txbx>
                    <wps:bodyPr wrap="square" lIns="0" tIns="0" rIns="0" bIns="0" rtlCol="0">
                      <a:noAutofit/>
                    </wps:bodyPr>
                  </wps:wsp>
                </a:graphicData>
              </a:graphic>
            </wp:anchor>
          </w:drawing>
        </mc:Choice>
        <mc:Fallback>
          <w:pict>
            <v:shape w14:anchorId="1CA0A853" id="Textbox 38" o:spid="_x0000_s1046" type="#_x0000_t202" style="position:absolute;margin-left:88.3pt;margin-top:96.2pt;width:11.3pt;height:23.25pt;z-index:-16283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" filled="f" stroked="f">
              <v:textbox inset="0,0,0,0">
                <w:txbxContent>
                  <w:p w14:paraId="544F35AD" w14:textId="77777777" w:rsidR="00854AE3" w:rsidRDefault="006C76DB">
                    <w:pPr>
                      <w:spacing w:before="13"/>
                      <w:ind w:left="20"/>
                      <w:rPr>
                        <w:rFonts w:ascii="Cambria"/>
                        <w:b/>
                        <w:sz w:val="34"/>
                      </w:rPr>
                    </w:pPr>
                    <w:r>
                      <w:rPr>
                        <w:rFonts w:ascii="Cambria"/>
                        <w:b/>
                        <w:spacing w:val="-10"/>
                        <w:sz w:val="34"/>
                      </w:rPr>
                      <w:t>7</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39146" w14:textId="77777777" w:rsidR="00854AE3" w:rsidRDefault="006C76DB">
    <w:pPr>
      <w:pStyle w:val="Textkrper"/>
      <w:spacing w:line="14" w:lineRule="auto"/>
      <w:rPr>
        <w:sz w:val="20"/>
      </w:rPr>
    </w:pPr>
    <w:r>
      <w:rPr>
        <w:noProof/>
      </w:rPr>
      <w:drawing>
        <wp:anchor distT="0" distB="0" distL="0" distR="0" simplePos="0" relativeHeight="487035392" behindDoc="1" locked="0" layoutInCell="1" allowOverlap="1" wp14:anchorId="35087671" wp14:editId="20B4907D">
          <wp:simplePos x="0" y="0"/>
          <wp:positionH relativeFrom="page">
            <wp:posOffset>1623416</wp:posOffset>
          </wp:positionH>
          <wp:positionV relativeFrom="page">
            <wp:posOffset>656271</wp:posOffset>
          </wp:positionV>
          <wp:extent cx="824100" cy="378896"/>
          <wp:effectExtent l="0" t="0" r="0" b="0"/>
          <wp:wrapNone/>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 cstate="print"/>
                  <a:stretch>
                    <a:fillRect/>
                  </a:stretch>
                </pic:blipFill>
                <pic:spPr>
                  <a:xfrm>
                    <a:off x="0" y="0"/>
                    <a:ext cx="824100" cy="378896"/>
                  </a:xfrm>
                  <a:prstGeom prst="rect">
                    <a:avLst/>
                  </a:prstGeom>
                </pic:spPr>
              </pic:pic>
            </a:graphicData>
          </a:graphic>
        </wp:anchor>
      </w:drawing>
    </w:r>
    <w:r>
      <w:rPr>
        <w:noProof/>
      </w:rPr>
      <mc:AlternateContent>
        <mc:Choice Requires="wps">
          <w:drawing>
            <wp:anchor distT="0" distB="0" distL="0" distR="0" simplePos="0" relativeHeight="487035904" behindDoc="1" locked="0" layoutInCell="1" allowOverlap="1" wp14:anchorId="4A17D12B" wp14:editId="0EC03C96">
              <wp:simplePos x="0" y="0"/>
              <wp:positionH relativeFrom="page">
                <wp:posOffset>1121308</wp:posOffset>
              </wp:positionH>
              <wp:positionV relativeFrom="page">
                <wp:posOffset>1015215</wp:posOffset>
              </wp:positionV>
              <wp:extent cx="5317490" cy="21717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17490" cy="217170"/>
                      </a:xfrm>
                      <a:prstGeom prst="rect">
                        <a:avLst/>
                      </a:prstGeom>
                    </wps:spPr>
                    <wps:txbx>
                      <w:txbxContent>
                        <w:p w14:paraId="520BAAE3" w14:textId="77777777" w:rsidR="00854AE3" w:rsidRDefault="006C76DB">
                          <w:pPr>
                            <w:pStyle w:val="Textkrper"/>
                            <w:tabs>
                              <w:tab w:val="left" w:pos="5231"/>
                            </w:tabs>
                            <w:spacing w:before="21"/>
                            <w:ind w:left="20"/>
                          </w:pPr>
                          <w:r>
                            <w:rPr>
                              <w:u w:val="single"/>
                            </w:rPr>
                            <w:tab/>
                            <w:t>Maschinentechnik</w:t>
                          </w:r>
                          <w:r>
                            <w:rPr>
                              <w:spacing w:val="44"/>
                              <w:u w:val="single"/>
                            </w:rPr>
                            <w:t xml:space="preserve"> </w:t>
                          </w:r>
                          <w:r>
                            <w:rPr>
                              <w:u w:val="single"/>
                            </w:rPr>
                            <w:t>|</w:t>
                          </w:r>
                          <w:r>
                            <w:rPr>
                              <w:spacing w:val="44"/>
                              <w:u w:val="single"/>
                            </w:rPr>
                            <w:t xml:space="preserve"> </w:t>
                          </w:r>
                          <w:r>
                            <w:rPr>
                              <w:spacing w:val="-2"/>
                              <w:u w:val="single"/>
                            </w:rPr>
                            <w:t>Innovation</w:t>
                          </w:r>
                        </w:p>
                      </w:txbxContent>
                    </wps:txbx>
                    <wps:bodyPr wrap="square" lIns="0" tIns="0" rIns="0" bIns="0" rtlCol="0">
                      <a:noAutofit/>
                    </wps:bodyPr>
                  </wps:wsp>
                </a:graphicData>
              </a:graphic>
            </wp:anchor>
          </w:drawing>
        </mc:Choice>
        <mc:Fallback>
          <w:pict>
            <v:shapetype w14:anchorId="4A17D12B" id="_x0000_t202" coordsize="21600,21600" o:spt="202" path="m,l,21600r21600,l21600,xe">
              <v:stroke joinstyle="miter"/>
              <v:path gradientshapeok="t" o:connecttype="rect"/>
            </v:shapetype>
            <v:shape id="Textbox 43" o:spid="_x0000_s1050" type="#_x0000_t202" style="position:absolute;margin-left:88.3pt;margin-top:79.95pt;width:418.7pt;height:17.1pt;z-index:-16280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" filled="f" stroked="f">
              <v:textbox inset="0,0,0,0">
                <w:txbxContent>
                  <w:p w14:paraId="520BAAE3" w14:textId="77777777" w:rsidR="00854AE3" w:rsidRDefault="006C76DB">
                    <w:pPr>
                      <w:pStyle w:val="Textkrper"/>
                      <w:tabs>
                        <w:tab w:val="left" w:pos="5231"/>
                      </w:tabs>
                      <w:spacing w:before="21"/>
                      <w:ind w:left="20"/>
                    </w:pPr>
                    <w:r>
                      <w:rPr>
                        <w:u w:val="single"/>
                      </w:rPr>
                      <w:tab/>
                      <w:t>Maschinentechnik</w:t>
                    </w:r>
                    <w:r>
                      <w:rPr>
                        <w:spacing w:val="44"/>
                        <w:u w:val="single"/>
                      </w:rPr>
                      <w:t xml:space="preserve"> </w:t>
                    </w:r>
                    <w:r>
                      <w:rPr>
                        <w:u w:val="single"/>
                      </w:rPr>
                      <w:t>|</w:t>
                    </w:r>
                    <w:r>
                      <w:rPr>
                        <w:spacing w:val="44"/>
                        <w:u w:val="single"/>
                      </w:rPr>
                      <w:t xml:space="preserve"> </w:t>
                    </w:r>
                    <w:r>
                      <w:rPr>
                        <w:spacing w:val="-2"/>
                        <w:u w:val="single"/>
                      </w:rPr>
                      <w:t>Innovation</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6A32D" w14:textId="77777777" w:rsidR="00854AE3" w:rsidRDefault="006C76DB">
    <w:pPr>
      <w:pStyle w:val="Textkrper"/>
      <w:spacing w:line="14" w:lineRule="auto"/>
      <w:rPr>
        <w:sz w:val="20"/>
      </w:rPr>
    </w:pPr>
    <w:r>
      <w:rPr>
        <w:noProof/>
      </w:rPr>
      <w:drawing>
        <wp:anchor distT="0" distB="0" distL="0" distR="0" simplePos="0" relativeHeight="487037952" behindDoc="1" locked="0" layoutInCell="1" allowOverlap="1" wp14:anchorId="25CBB010" wp14:editId="122E0CE3">
          <wp:simplePos x="0" y="0"/>
          <wp:positionH relativeFrom="page">
            <wp:posOffset>1623416</wp:posOffset>
          </wp:positionH>
          <wp:positionV relativeFrom="page">
            <wp:posOffset>656271</wp:posOffset>
          </wp:positionV>
          <wp:extent cx="824100" cy="378896"/>
          <wp:effectExtent l="0" t="0" r="0" b="0"/>
          <wp:wrapNone/>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1" cstate="print"/>
                  <a:stretch>
                    <a:fillRect/>
                  </a:stretch>
                </pic:blipFill>
                <pic:spPr>
                  <a:xfrm>
                    <a:off x="0" y="0"/>
                    <a:ext cx="824100" cy="378896"/>
                  </a:xfrm>
                  <a:prstGeom prst="rect">
                    <a:avLst/>
                  </a:prstGeom>
                </pic:spPr>
              </pic:pic>
            </a:graphicData>
          </a:graphic>
        </wp:anchor>
      </w:drawing>
    </w:r>
    <w:r>
      <w:rPr>
        <w:noProof/>
      </w:rPr>
      <mc:AlternateContent>
        <mc:Choice Requires="wps">
          <w:drawing>
            <wp:anchor distT="0" distB="0" distL="0" distR="0" simplePos="0" relativeHeight="487038464" behindDoc="1" locked="0" layoutInCell="1" allowOverlap="1" wp14:anchorId="0BB1275A" wp14:editId="263F54BB">
              <wp:simplePos x="0" y="0"/>
              <wp:positionH relativeFrom="page">
                <wp:posOffset>1134008</wp:posOffset>
              </wp:positionH>
              <wp:positionV relativeFrom="page">
                <wp:posOffset>1228509</wp:posOffset>
              </wp:positionV>
              <wp:extent cx="5292090" cy="1270"/>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92090" cy="1270"/>
                      </a:xfrm>
                      <a:custGeom>
                        <a:avLst/>
                        <a:gdLst/>
                        <a:ahLst/>
                        <a:cxnLst/>
                        <a:rect l="l" t="t" r="r" b="b"/>
                        <a:pathLst>
                          <a:path w="5292090">
                            <a:moveTo>
                              <a:pt x="0" y="0"/>
                            </a:moveTo>
                            <a:lnTo>
                              <a:pt x="5291975"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8FF135D" id="Graphic 48" o:spid="_x0000_s1026" style="position:absolute;margin-left:89.3pt;margin-top:96.75pt;width:416.7pt;height:.1pt;z-index:-16278016;visibility:visible;mso-wrap-style:square;mso-wrap-distance-left:0;mso-wrap-distance-top:0;mso-wrap-distance-right:0;mso-wrap-distance-bottom:0;mso-position-horizontal:absolute;mso-position-horizontal-relative:page;mso-position-vertical:absolute;mso-position-vertical-relative:page;v-text-anchor:top" coordsize="52920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" path="m,l5291975,e" filled="f" strokeweight=".14039mm">
              <v:path arrowok="t"/>
              <w10:wrap anchorx="page" anchory="page"/>
            </v:shape>
          </w:pict>
        </mc:Fallback>
      </mc:AlternateContent>
    </w:r>
    <w:r>
      <w:rPr>
        <w:noProof/>
      </w:rPr>
      <mc:AlternateContent>
        <mc:Choice Requires="wps">
          <w:drawing>
            <wp:anchor distT="0" distB="0" distL="0" distR="0" simplePos="0" relativeHeight="487038976" behindDoc="1" locked="0" layoutInCell="1" allowOverlap="1" wp14:anchorId="66A243C7" wp14:editId="7A0F0BD2">
              <wp:simplePos x="0" y="0"/>
              <wp:positionH relativeFrom="page">
                <wp:posOffset>4430814</wp:posOffset>
              </wp:positionH>
              <wp:positionV relativeFrom="page">
                <wp:posOffset>1015215</wp:posOffset>
              </wp:positionV>
              <wp:extent cx="2007870" cy="217170"/>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7870" cy="217170"/>
                      </a:xfrm>
                      <a:prstGeom prst="rect">
                        <a:avLst/>
                      </a:prstGeom>
                    </wps:spPr>
                    <wps:txbx>
                      <w:txbxContent>
                        <w:p w14:paraId="09D73FB3" w14:textId="77777777" w:rsidR="00854AE3" w:rsidRDefault="006C76DB">
                          <w:pPr>
                            <w:pStyle w:val="Textkrper"/>
                            <w:spacing w:before="21"/>
                            <w:ind w:left="20"/>
                          </w:pPr>
                          <w:r>
                            <w:t>Maschinentechnik</w:t>
                          </w:r>
                          <w:r>
                            <w:rPr>
                              <w:spacing w:val="43"/>
                            </w:rPr>
                            <w:t xml:space="preserve"> </w:t>
                          </w:r>
                          <w:r>
                            <w:t>|</w:t>
                          </w:r>
                          <w:r>
                            <w:rPr>
                              <w:spacing w:val="44"/>
                            </w:rPr>
                            <w:t xml:space="preserve"> </w:t>
                          </w:r>
                          <w:r>
                            <w:rPr>
                              <w:spacing w:val="-2"/>
                            </w:rPr>
                            <w:t>Innovation</w:t>
                          </w:r>
                        </w:p>
                      </w:txbxContent>
                    </wps:txbx>
                    <wps:bodyPr wrap="square" lIns="0" tIns="0" rIns="0" bIns="0" rtlCol="0">
                      <a:noAutofit/>
                    </wps:bodyPr>
                  </wps:wsp>
                </a:graphicData>
              </a:graphic>
            </wp:anchor>
          </w:drawing>
        </mc:Choice>
        <mc:Fallback>
          <w:pict>
            <v:shapetype w14:anchorId="66A243C7" id="_x0000_t202" coordsize="21600,21600" o:spt="202" path="m,l,21600r21600,l21600,xe">
              <v:stroke joinstyle="miter"/>
              <v:path gradientshapeok="t" o:connecttype="rect"/>
            </v:shapetype>
            <v:shape id="Textbox 49" o:spid="_x0000_s1054" type="#_x0000_t202" style="position:absolute;margin-left:348.9pt;margin-top:79.95pt;width:158.1pt;height:17.1pt;z-index:-16277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" filled="f" stroked="f">
              <v:textbox inset="0,0,0,0">
                <w:txbxContent>
                  <w:p w14:paraId="09D73FB3" w14:textId="77777777" w:rsidR="00854AE3" w:rsidRDefault="006C76DB">
                    <w:pPr>
                      <w:pStyle w:val="Textkrper"/>
                      <w:spacing w:before="21"/>
                      <w:ind w:left="20"/>
                    </w:pPr>
                    <w:r>
                      <w:t>Maschinentechnik</w:t>
                    </w:r>
                    <w:r>
                      <w:rPr>
                        <w:spacing w:val="43"/>
                      </w:rPr>
                      <w:t xml:space="preserve"> </w:t>
                    </w:r>
                    <w:r>
                      <w:t>|</w:t>
                    </w:r>
                    <w:r>
                      <w:rPr>
                        <w:spacing w:val="44"/>
                      </w:rPr>
                      <w:t xml:space="preserve"> </w:t>
                    </w:r>
                    <w:r>
                      <w:rPr>
                        <w:spacing w:val="-2"/>
                      </w:rPr>
                      <w:t>Innovation</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3B4EA" w14:textId="77777777" w:rsidR="00854AE3" w:rsidRDefault="00854AE3">
    <w:pPr>
      <w:pStyle w:val="Textkrper"/>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7D7A"/>
    <w:multiLevelType w:val="multilevel"/>
    <w:tmpl w:val="26423FFE"/>
    <w:lvl w:ilvl="0">
      <w:start w:val="5"/>
      <w:numFmt w:val="decimal"/>
      <w:lvlText w:val="%1"/>
      <w:lvlJc w:val="left"/>
      <w:pPr>
        <w:ind w:left="1244" w:hanging="719"/>
        <w:jc w:val="left"/>
      </w:pPr>
      <w:rPr>
        <w:rFonts w:hint="default"/>
        <w:lang w:val="de-DE" w:eastAsia="en-US" w:bidi="ar-SA"/>
      </w:rPr>
    </w:lvl>
    <w:lvl w:ilvl="1">
      <w:start w:val="1"/>
      <w:numFmt w:val="decimal"/>
      <w:lvlText w:val="%1.%2"/>
      <w:lvlJc w:val="left"/>
      <w:pPr>
        <w:ind w:left="1244" w:hanging="719"/>
        <w:jc w:val="left"/>
      </w:pPr>
      <w:rPr>
        <w:rFonts w:ascii="Palatino Linotype" w:eastAsia="Palatino Linotype" w:hAnsi="Palatino Linotype" w:cs="Palatino Linotype" w:hint="default"/>
        <w:b/>
        <w:bCs/>
        <w:i w:val="0"/>
        <w:iCs w:val="0"/>
        <w:spacing w:val="-1"/>
        <w:w w:val="115"/>
        <w:sz w:val="28"/>
        <w:szCs w:val="28"/>
        <w:lang w:val="de-DE" w:eastAsia="en-US" w:bidi="ar-SA"/>
      </w:rPr>
    </w:lvl>
    <w:lvl w:ilvl="2">
      <w:numFmt w:val="bullet"/>
      <w:lvlText w:val="•"/>
      <w:lvlJc w:val="left"/>
      <w:pPr>
        <w:ind w:left="3121" w:hanging="719"/>
      </w:pPr>
      <w:rPr>
        <w:rFonts w:hint="default"/>
        <w:lang w:val="de-DE" w:eastAsia="en-US" w:bidi="ar-SA"/>
      </w:rPr>
    </w:lvl>
    <w:lvl w:ilvl="3">
      <w:numFmt w:val="bullet"/>
      <w:lvlText w:val="•"/>
      <w:lvlJc w:val="left"/>
      <w:pPr>
        <w:ind w:left="4061" w:hanging="719"/>
      </w:pPr>
      <w:rPr>
        <w:rFonts w:hint="default"/>
        <w:lang w:val="de-DE" w:eastAsia="en-US" w:bidi="ar-SA"/>
      </w:rPr>
    </w:lvl>
    <w:lvl w:ilvl="4">
      <w:numFmt w:val="bullet"/>
      <w:lvlText w:val="•"/>
      <w:lvlJc w:val="left"/>
      <w:pPr>
        <w:ind w:left="5002" w:hanging="719"/>
      </w:pPr>
      <w:rPr>
        <w:rFonts w:hint="default"/>
        <w:lang w:val="de-DE" w:eastAsia="en-US" w:bidi="ar-SA"/>
      </w:rPr>
    </w:lvl>
    <w:lvl w:ilvl="5">
      <w:numFmt w:val="bullet"/>
      <w:lvlText w:val="•"/>
      <w:lvlJc w:val="left"/>
      <w:pPr>
        <w:ind w:left="5942" w:hanging="719"/>
      </w:pPr>
      <w:rPr>
        <w:rFonts w:hint="default"/>
        <w:lang w:val="de-DE" w:eastAsia="en-US" w:bidi="ar-SA"/>
      </w:rPr>
    </w:lvl>
    <w:lvl w:ilvl="6">
      <w:numFmt w:val="bullet"/>
      <w:lvlText w:val="•"/>
      <w:lvlJc w:val="left"/>
      <w:pPr>
        <w:ind w:left="6883" w:hanging="719"/>
      </w:pPr>
      <w:rPr>
        <w:rFonts w:hint="default"/>
        <w:lang w:val="de-DE" w:eastAsia="en-US" w:bidi="ar-SA"/>
      </w:rPr>
    </w:lvl>
    <w:lvl w:ilvl="7">
      <w:numFmt w:val="bullet"/>
      <w:lvlText w:val="•"/>
      <w:lvlJc w:val="left"/>
      <w:pPr>
        <w:ind w:left="7823" w:hanging="719"/>
      </w:pPr>
      <w:rPr>
        <w:rFonts w:hint="default"/>
        <w:lang w:val="de-DE" w:eastAsia="en-US" w:bidi="ar-SA"/>
      </w:rPr>
    </w:lvl>
    <w:lvl w:ilvl="8">
      <w:numFmt w:val="bullet"/>
      <w:lvlText w:val="•"/>
      <w:lvlJc w:val="left"/>
      <w:pPr>
        <w:ind w:left="8764" w:hanging="719"/>
      </w:pPr>
      <w:rPr>
        <w:rFonts w:hint="default"/>
        <w:lang w:val="de-DE" w:eastAsia="en-US" w:bidi="ar-SA"/>
      </w:rPr>
    </w:lvl>
  </w:abstractNum>
  <w:abstractNum w:abstractNumId="1" w15:restartNumberingAfterBreak="0">
    <w:nsid w:val="2A3D2629"/>
    <w:multiLevelType w:val="hybridMultilevel"/>
    <w:tmpl w:val="475059F0"/>
    <w:lvl w:ilvl="0" w:tplc="C2D4E00E">
      <w:start w:val="1"/>
      <w:numFmt w:val="decimal"/>
      <w:lvlText w:val="%1"/>
      <w:lvlJc w:val="left"/>
      <w:pPr>
        <w:ind w:left="1415" w:hanging="539"/>
        <w:jc w:val="left"/>
      </w:pPr>
      <w:rPr>
        <w:rFonts w:ascii="Times New Roman" w:eastAsia="Times New Roman" w:hAnsi="Times New Roman" w:cs="Times New Roman" w:hint="default"/>
        <w:b w:val="0"/>
        <w:bCs w:val="0"/>
        <w:i w:val="0"/>
        <w:iCs w:val="0"/>
        <w:spacing w:val="0"/>
        <w:w w:val="97"/>
        <w:sz w:val="24"/>
        <w:szCs w:val="24"/>
        <w:lang w:val="de-DE" w:eastAsia="en-US" w:bidi="ar-SA"/>
      </w:rPr>
    </w:lvl>
    <w:lvl w:ilvl="1" w:tplc="F3107598">
      <w:numFmt w:val="bullet"/>
      <w:lvlText w:val="•"/>
      <w:lvlJc w:val="left"/>
      <w:pPr>
        <w:ind w:left="2342" w:hanging="539"/>
      </w:pPr>
      <w:rPr>
        <w:rFonts w:hint="default"/>
        <w:lang w:val="de-DE" w:eastAsia="en-US" w:bidi="ar-SA"/>
      </w:rPr>
    </w:lvl>
    <w:lvl w:ilvl="2" w:tplc="B728EAE4">
      <w:numFmt w:val="bullet"/>
      <w:lvlText w:val="•"/>
      <w:lvlJc w:val="left"/>
      <w:pPr>
        <w:ind w:left="3265" w:hanging="539"/>
      </w:pPr>
      <w:rPr>
        <w:rFonts w:hint="default"/>
        <w:lang w:val="de-DE" w:eastAsia="en-US" w:bidi="ar-SA"/>
      </w:rPr>
    </w:lvl>
    <w:lvl w:ilvl="3" w:tplc="BC36EAA4">
      <w:numFmt w:val="bullet"/>
      <w:lvlText w:val="•"/>
      <w:lvlJc w:val="left"/>
      <w:pPr>
        <w:ind w:left="4187" w:hanging="539"/>
      </w:pPr>
      <w:rPr>
        <w:rFonts w:hint="default"/>
        <w:lang w:val="de-DE" w:eastAsia="en-US" w:bidi="ar-SA"/>
      </w:rPr>
    </w:lvl>
    <w:lvl w:ilvl="4" w:tplc="34A4054E">
      <w:numFmt w:val="bullet"/>
      <w:lvlText w:val="•"/>
      <w:lvlJc w:val="left"/>
      <w:pPr>
        <w:ind w:left="5110" w:hanging="539"/>
      </w:pPr>
      <w:rPr>
        <w:rFonts w:hint="default"/>
        <w:lang w:val="de-DE" w:eastAsia="en-US" w:bidi="ar-SA"/>
      </w:rPr>
    </w:lvl>
    <w:lvl w:ilvl="5" w:tplc="CC1E14D4">
      <w:numFmt w:val="bullet"/>
      <w:lvlText w:val="•"/>
      <w:lvlJc w:val="left"/>
      <w:pPr>
        <w:ind w:left="6032" w:hanging="539"/>
      </w:pPr>
      <w:rPr>
        <w:rFonts w:hint="default"/>
        <w:lang w:val="de-DE" w:eastAsia="en-US" w:bidi="ar-SA"/>
      </w:rPr>
    </w:lvl>
    <w:lvl w:ilvl="6" w:tplc="65A8606A">
      <w:numFmt w:val="bullet"/>
      <w:lvlText w:val="•"/>
      <w:lvlJc w:val="left"/>
      <w:pPr>
        <w:ind w:left="6955" w:hanging="539"/>
      </w:pPr>
      <w:rPr>
        <w:rFonts w:hint="default"/>
        <w:lang w:val="de-DE" w:eastAsia="en-US" w:bidi="ar-SA"/>
      </w:rPr>
    </w:lvl>
    <w:lvl w:ilvl="7" w:tplc="4A122D60">
      <w:numFmt w:val="bullet"/>
      <w:lvlText w:val="•"/>
      <w:lvlJc w:val="left"/>
      <w:pPr>
        <w:ind w:left="7877" w:hanging="539"/>
      </w:pPr>
      <w:rPr>
        <w:rFonts w:hint="default"/>
        <w:lang w:val="de-DE" w:eastAsia="en-US" w:bidi="ar-SA"/>
      </w:rPr>
    </w:lvl>
    <w:lvl w:ilvl="8" w:tplc="26CEF006">
      <w:numFmt w:val="bullet"/>
      <w:lvlText w:val="•"/>
      <w:lvlJc w:val="left"/>
      <w:pPr>
        <w:ind w:left="8800" w:hanging="539"/>
      </w:pPr>
      <w:rPr>
        <w:rFonts w:hint="default"/>
        <w:lang w:val="de-DE" w:eastAsia="en-US" w:bidi="ar-SA"/>
      </w:rPr>
    </w:lvl>
  </w:abstractNum>
  <w:abstractNum w:abstractNumId="2" w15:restartNumberingAfterBreak="0">
    <w:nsid w:val="2A73462B"/>
    <w:multiLevelType w:val="multilevel"/>
    <w:tmpl w:val="5720D8FC"/>
    <w:lvl w:ilvl="0">
      <w:start w:val="1"/>
      <w:numFmt w:val="decimal"/>
      <w:lvlText w:val="%1"/>
      <w:lvlJc w:val="left"/>
      <w:pPr>
        <w:ind w:left="1083" w:hanging="558"/>
        <w:jc w:val="left"/>
      </w:pPr>
      <w:rPr>
        <w:rFonts w:ascii="Cambria" w:eastAsia="Cambria" w:hAnsi="Cambria" w:cs="Cambria" w:hint="default"/>
        <w:b/>
        <w:bCs/>
        <w:i w:val="0"/>
        <w:iCs w:val="0"/>
        <w:spacing w:val="0"/>
        <w:w w:val="92"/>
        <w:sz w:val="34"/>
        <w:szCs w:val="34"/>
        <w:lang w:val="de-DE" w:eastAsia="en-US" w:bidi="ar-SA"/>
      </w:rPr>
    </w:lvl>
    <w:lvl w:ilvl="1">
      <w:start w:val="1"/>
      <w:numFmt w:val="decimal"/>
      <w:lvlText w:val="%1.%2"/>
      <w:lvlJc w:val="left"/>
      <w:pPr>
        <w:ind w:left="1244" w:hanging="719"/>
        <w:jc w:val="left"/>
      </w:pPr>
      <w:rPr>
        <w:rFonts w:ascii="Palatino Linotype" w:eastAsia="Palatino Linotype" w:hAnsi="Palatino Linotype" w:cs="Palatino Linotype" w:hint="default"/>
        <w:b/>
        <w:bCs/>
        <w:i w:val="0"/>
        <w:iCs w:val="0"/>
        <w:spacing w:val="-1"/>
        <w:w w:val="115"/>
        <w:sz w:val="28"/>
        <w:szCs w:val="28"/>
        <w:lang w:val="de-DE" w:eastAsia="en-US" w:bidi="ar-SA"/>
      </w:rPr>
    </w:lvl>
    <w:lvl w:ilvl="2">
      <w:start w:val="1"/>
      <w:numFmt w:val="decimal"/>
      <w:lvlText w:val="%1.%2.%3"/>
      <w:lvlJc w:val="left"/>
      <w:pPr>
        <w:ind w:left="1347" w:hanging="822"/>
        <w:jc w:val="left"/>
      </w:pPr>
      <w:rPr>
        <w:rFonts w:ascii="Georgia" w:eastAsia="Georgia" w:hAnsi="Georgia" w:cs="Georgia" w:hint="default"/>
        <w:b/>
        <w:bCs/>
        <w:i w:val="0"/>
        <w:iCs w:val="0"/>
        <w:spacing w:val="0"/>
        <w:w w:val="95"/>
        <w:sz w:val="24"/>
        <w:szCs w:val="24"/>
        <w:lang w:val="de-DE" w:eastAsia="en-US" w:bidi="ar-SA"/>
      </w:rPr>
    </w:lvl>
    <w:lvl w:ilvl="3">
      <w:start w:val="1"/>
      <w:numFmt w:val="decimal"/>
      <w:lvlText w:val="%4."/>
      <w:lvlJc w:val="left"/>
      <w:pPr>
        <w:ind w:left="1111" w:hanging="300"/>
        <w:jc w:val="left"/>
      </w:pPr>
      <w:rPr>
        <w:rFonts w:ascii="Times New Roman" w:eastAsia="Times New Roman" w:hAnsi="Times New Roman" w:cs="Times New Roman" w:hint="default"/>
        <w:b w:val="0"/>
        <w:bCs w:val="0"/>
        <w:i w:val="0"/>
        <w:iCs w:val="0"/>
        <w:spacing w:val="-1"/>
        <w:w w:val="101"/>
        <w:sz w:val="24"/>
        <w:szCs w:val="24"/>
        <w:lang w:val="de-DE" w:eastAsia="en-US" w:bidi="ar-SA"/>
      </w:rPr>
    </w:lvl>
    <w:lvl w:ilvl="4">
      <w:numFmt w:val="bullet"/>
      <w:lvlText w:val="•"/>
      <w:lvlJc w:val="left"/>
      <w:pPr>
        <w:ind w:left="1547" w:hanging="300"/>
      </w:pPr>
      <w:rPr>
        <w:rFonts w:hint="default"/>
        <w:lang w:val="de-DE" w:eastAsia="en-US" w:bidi="ar-SA"/>
      </w:rPr>
    </w:lvl>
    <w:lvl w:ilvl="5">
      <w:numFmt w:val="bullet"/>
      <w:lvlText w:val="•"/>
      <w:lvlJc w:val="left"/>
      <w:pPr>
        <w:ind w:left="1755" w:hanging="300"/>
      </w:pPr>
      <w:rPr>
        <w:rFonts w:hint="default"/>
        <w:lang w:val="de-DE" w:eastAsia="en-US" w:bidi="ar-SA"/>
      </w:rPr>
    </w:lvl>
    <w:lvl w:ilvl="6">
      <w:numFmt w:val="bullet"/>
      <w:lvlText w:val="•"/>
      <w:lvlJc w:val="left"/>
      <w:pPr>
        <w:ind w:left="1963" w:hanging="300"/>
      </w:pPr>
      <w:rPr>
        <w:rFonts w:hint="default"/>
        <w:lang w:val="de-DE" w:eastAsia="en-US" w:bidi="ar-SA"/>
      </w:rPr>
    </w:lvl>
    <w:lvl w:ilvl="7">
      <w:numFmt w:val="bullet"/>
      <w:lvlText w:val="•"/>
      <w:lvlJc w:val="left"/>
      <w:pPr>
        <w:ind w:left="2171" w:hanging="300"/>
      </w:pPr>
      <w:rPr>
        <w:rFonts w:hint="default"/>
        <w:lang w:val="de-DE" w:eastAsia="en-US" w:bidi="ar-SA"/>
      </w:rPr>
    </w:lvl>
    <w:lvl w:ilvl="8">
      <w:numFmt w:val="bullet"/>
      <w:lvlText w:val="•"/>
      <w:lvlJc w:val="left"/>
      <w:pPr>
        <w:ind w:left="2379" w:hanging="300"/>
      </w:pPr>
      <w:rPr>
        <w:rFonts w:hint="default"/>
        <w:lang w:val="de-DE" w:eastAsia="en-US" w:bidi="ar-SA"/>
      </w:rPr>
    </w:lvl>
  </w:abstractNum>
  <w:abstractNum w:abstractNumId="3" w15:restartNumberingAfterBreak="0">
    <w:nsid w:val="7265673A"/>
    <w:multiLevelType w:val="hybridMultilevel"/>
    <w:tmpl w:val="D926065E"/>
    <w:lvl w:ilvl="0" w:tplc="C262D90A">
      <w:numFmt w:val="bullet"/>
      <w:lvlText w:val="•"/>
      <w:lvlJc w:val="left"/>
      <w:pPr>
        <w:ind w:left="1340" w:hanging="201"/>
      </w:pPr>
      <w:rPr>
        <w:rFonts w:ascii="Calibri" w:eastAsia="Calibri" w:hAnsi="Calibri" w:cs="Calibri" w:hint="default"/>
        <w:b w:val="0"/>
        <w:bCs w:val="0"/>
        <w:i w:val="0"/>
        <w:iCs w:val="0"/>
        <w:spacing w:val="0"/>
        <w:w w:val="102"/>
        <w:sz w:val="19"/>
        <w:szCs w:val="19"/>
        <w:lang w:val="de-DE" w:eastAsia="en-US" w:bidi="ar-SA"/>
      </w:rPr>
    </w:lvl>
    <w:lvl w:ilvl="1" w:tplc="12689682">
      <w:numFmt w:val="bullet"/>
      <w:lvlText w:val="•"/>
      <w:lvlJc w:val="left"/>
      <w:pPr>
        <w:ind w:left="2270" w:hanging="201"/>
      </w:pPr>
      <w:rPr>
        <w:rFonts w:hint="default"/>
        <w:lang w:val="de-DE" w:eastAsia="en-US" w:bidi="ar-SA"/>
      </w:rPr>
    </w:lvl>
    <w:lvl w:ilvl="2" w:tplc="7452FA62">
      <w:numFmt w:val="bullet"/>
      <w:lvlText w:val="•"/>
      <w:lvlJc w:val="left"/>
      <w:pPr>
        <w:ind w:left="3201" w:hanging="201"/>
      </w:pPr>
      <w:rPr>
        <w:rFonts w:hint="default"/>
        <w:lang w:val="de-DE" w:eastAsia="en-US" w:bidi="ar-SA"/>
      </w:rPr>
    </w:lvl>
    <w:lvl w:ilvl="3" w:tplc="2CE24868">
      <w:numFmt w:val="bullet"/>
      <w:lvlText w:val="•"/>
      <w:lvlJc w:val="left"/>
      <w:pPr>
        <w:ind w:left="4131" w:hanging="201"/>
      </w:pPr>
      <w:rPr>
        <w:rFonts w:hint="default"/>
        <w:lang w:val="de-DE" w:eastAsia="en-US" w:bidi="ar-SA"/>
      </w:rPr>
    </w:lvl>
    <w:lvl w:ilvl="4" w:tplc="421CB244">
      <w:numFmt w:val="bullet"/>
      <w:lvlText w:val="•"/>
      <w:lvlJc w:val="left"/>
      <w:pPr>
        <w:ind w:left="5062" w:hanging="201"/>
      </w:pPr>
      <w:rPr>
        <w:rFonts w:hint="default"/>
        <w:lang w:val="de-DE" w:eastAsia="en-US" w:bidi="ar-SA"/>
      </w:rPr>
    </w:lvl>
    <w:lvl w:ilvl="5" w:tplc="61242BC4">
      <w:numFmt w:val="bullet"/>
      <w:lvlText w:val="•"/>
      <w:lvlJc w:val="left"/>
      <w:pPr>
        <w:ind w:left="5992" w:hanging="201"/>
      </w:pPr>
      <w:rPr>
        <w:rFonts w:hint="default"/>
        <w:lang w:val="de-DE" w:eastAsia="en-US" w:bidi="ar-SA"/>
      </w:rPr>
    </w:lvl>
    <w:lvl w:ilvl="6" w:tplc="69D44550">
      <w:numFmt w:val="bullet"/>
      <w:lvlText w:val="•"/>
      <w:lvlJc w:val="left"/>
      <w:pPr>
        <w:ind w:left="6923" w:hanging="201"/>
      </w:pPr>
      <w:rPr>
        <w:rFonts w:hint="default"/>
        <w:lang w:val="de-DE" w:eastAsia="en-US" w:bidi="ar-SA"/>
      </w:rPr>
    </w:lvl>
    <w:lvl w:ilvl="7" w:tplc="9918D602">
      <w:numFmt w:val="bullet"/>
      <w:lvlText w:val="•"/>
      <w:lvlJc w:val="left"/>
      <w:pPr>
        <w:ind w:left="7853" w:hanging="201"/>
      </w:pPr>
      <w:rPr>
        <w:rFonts w:hint="default"/>
        <w:lang w:val="de-DE" w:eastAsia="en-US" w:bidi="ar-SA"/>
      </w:rPr>
    </w:lvl>
    <w:lvl w:ilvl="8" w:tplc="BD68F470">
      <w:numFmt w:val="bullet"/>
      <w:lvlText w:val="•"/>
      <w:lvlJc w:val="left"/>
      <w:pPr>
        <w:ind w:left="8784" w:hanging="201"/>
      </w:pPr>
      <w:rPr>
        <w:rFonts w:hint="default"/>
        <w:lang w:val="de-DE" w:eastAsia="en-US" w:bidi="ar-SA"/>
      </w:rPr>
    </w:lvl>
  </w:abstractNum>
  <w:abstractNum w:abstractNumId="4" w15:restartNumberingAfterBreak="0">
    <w:nsid w:val="7AAA214C"/>
    <w:multiLevelType w:val="multilevel"/>
    <w:tmpl w:val="53C8B238"/>
    <w:lvl w:ilvl="0">
      <w:start w:val="1"/>
      <w:numFmt w:val="decimal"/>
      <w:lvlText w:val="%1"/>
      <w:lvlJc w:val="left"/>
      <w:pPr>
        <w:ind w:left="876" w:hanging="352"/>
        <w:jc w:val="left"/>
      </w:pPr>
      <w:rPr>
        <w:rFonts w:ascii="Georgia" w:eastAsia="Georgia" w:hAnsi="Georgia" w:cs="Georgia" w:hint="default"/>
        <w:b/>
        <w:bCs/>
        <w:i w:val="0"/>
        <w:iCs w:val="0"/>
        <w:spacing w:val="0"/>
        <w:w w:val="114"/>
        <w:sz w:val="24"/>
        <w:szCs w:val="24"/>
        <w:lang w:val="de-DE" w:eastAsia="en-US" w:bidi="ar-SA"/>
      </w:rPr>
    </w:lvl>
    <w:lvl w:ilvl="1">
      <w:start w:val="1"/>
      <w:numFmt w:val="decimal"/>
      <w:lvlText w:val="%1.%2"/>
      <w:lvlJc w:val="left"/>
      <w:pPr>
        <w:ind w:left="1415" w:hanging="539"/>
        <w:jc w:val="left"/>
      </w:pPr>
      <w:rPr>
        <w:rFonts w:ascii="Times New Roman" w:eastAsia="Times New Roman" w:hAnsi="Times New Roman" w:cs="Times New Roman" w:hint="default"/>
        <w:b w:val="0"/>
        <w:bCs w:val="0"/>
        <w:i w:val="0"/>
        <w:iCs w:val="0"/>
        <w:spacing w:val="0"/>
        <w:w w:val="99"/>
        <w:sz w:val="24"/>
        <w:szCs w:val="24"/>
        <w:lang w:val="de-DE" w:eastAsia="en-US" w:bidi="ar-SA"/>
      </w:rPr>
    </w:lvl>
    <w:lvl w:ilvl="2">
      <w:start w:val="1"/>
      <w:numFmt w:val="decimal"/>
      <w:lvlText w:val="%1.%2.%3"/>
      <w:lvlJc w:val="left"/>
      <w:pPr>
        <w:ind w:left="2164" w:hanging="750"/>
        <w:jc w:val="left"/>
      </w:pPr>
      <w:rPr>
        <w:rFonts w:ascii="Times New Roman" w:eastAsia="Times New Roman" w:hAnsi="Times New Roman" w:cs="Times New Roman" w:hint="default"/>
        <w:b w:val="0"/>
        <w:bCs w:val="0"/>
        <w:i w:val="0"/>
        <w:iCs w:val="0"/>
        <w:spacing w:val="0"/>
        <w:w w:val="100"/>
        <w:sz w:val="24"/>
        <w:szCs w:val="24"/>
        <w:lang w:val="de-DE" w:eastAsia="en-US" w:bidi="ar-SA"/>
      </w:rPr>
    </w:lvl>
    <w:lvl w:ilvl="3">
      <w:numFmt w:val="bullet"/>
      <w:lvlText w:val="•"/>
      <w:lvlJc w:val="left"/>
      <w:pPr>
        <w:ind w:left="3220" w:hanging="750"/>
      </w:pPr>
      <w:rPr>
        <w:rFonts w:hint="default"/>
        <w:lang w:val="de-DE" w:eastAsia="en-US" w:bidi="ar-SA"/>
      </w:rPr>
    </w:lvl>
    <w:lvl w:ilvl="4">
      <w:numFmt w:val="bullet"/>
      <w:lvlText w:val="•"/>
      <w:lvlJc w:val="left"/>
      <w:pPr>
        <w:ind w:left="4281" w:hanging="750"/>
      </w:pPr>
      <w:rPr>
        <w:rFonts w:hint="default"/>
        <w:lang w:val="de-DE" w:eastAsia="en-US" w:bidi="ar-SA"/>
      </w:rPr>
    </w:lvl>
    <w:lvl w:ilvl="5">
      <w:numFmt w:val="bullet"/>
      <w:lvlText w:val="•"/>
      <w:lvlJc w:val="left"/>
      <w:pPr>
        <w:ind w:left="5342" w:hanging="750"/>
      </w:pPr>
      <w:rPr>
        <w:rFonts w:hint="default"/>
        <w:lang w:val="de-DE" w:eastAsia="en-US" w:bidi="ar-SA"/>
      </w:rPr>
    </w:lvl>
    <w:lvl w:ilvl="6">
      <w:numFmt w:val="bullet"/>
      <w:lvlText w:val="•"/>
      <w:lvlJc w:val="left"/>
      <w:pPr>
        <w:ind w:left="6402" w:hanging="750"/>
      </w:pPr>
      <w:rPr>
        <w:rFonts w:hint="default"/>
        <w:lang w:val="de-DE" w:eastAsia="en-US" w:bidi="ar-SA"/>
      </w:rPr>
    </w:lvl>
    <w:lvl w:ilvl="7">
      <w:numFmt w:val="bullet"/>
      <w:lvlText w:val="•"/>
      <w:lvlJc w:val="left"/>
      <w:pPr>
        <w:ind w:left="7463" w:hanging="750"/>
      </w:pPr>
      <w:rPr>
        <w:rFonts w:hint="default"/>
        <w:lang w:val="de-DE" w:eastAsia="en-US" w:bidi="ar-SA"/>
      </w:rPr>
    </w:lvl>
    <w:lvl w:ilvl="8">
      <w:numFmt w:val="bullet"/>
      <w:lvlText w:val="•"/>
      <w:lvlJc w:val="left"/>
      <w:pPr>
        <w:ind w:left="8524" w:hanging="750"/>
      </w:pPr>
      <w:rPr>
        <w:rFonts w:hint="default"/>
        <w:lang w:val="de-DE" w:eastAsia="en-US" w:bidi="ar-SA"/>
      </w:rPr>
    </w:lvl>
  </w:abstractNum>
  <w:num w:numId="1" w16cid:durableId="1299799057">
    <w:abstractNumId w:val="3"/>
  </w:num>
  <w:num w:numId="2" w16cid:durableId="1711225861">
    <w:abstractNumId w:val="1"/>
  </w:num>
  <w:num w:numId="3" w16cid:durableId="386875914">
    <w:abstractNumId w:val="0"/>
  </w:num>
  <w:num w:numId="4" w16cid:durableId="1011839867">
    <w:abstractNumId w:val="2"/>
  </w:num>
  <w:num w:numId="5" w16cid:durableId="1093549269">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bert Loichinger">
    <w15:presenceInfo w15:providerId="AD" w15:userId="S::albert.loichinger@ost.ch::76ab60e5-66f8-409f-b420-3793111415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AE3"/>
    <w:rsid w:val="003626D5"/>
    <w:rsid w:val="006525BA"/>
    <w:rsid w:val="006C76DB"/>
    <w:rsid w:val="00854AE3"/>
    <w:rsid w:val="008E4C13"/>
    <w:rsid w:val="0097126C"/>
    <w:rsid w:val="00A94755"/>
    <w:rsid w:val="00C424BE"/>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98D1A1"/>
  <w15:docId w15:val="{AA9076B4-A092-40DE-A989-7706C89AB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Pr>
      <w:rFonts w:ascii="Times New Roman" w:eastAsia="Times New Roman" w:hAnsi="Times New Roman" w:cs="Times New Roman"/>
      <w:lang w:val="de-DE"/>
    </w:rPr>
  </w:style>
  <w:style w:type="paragraph" w:styleId="berschrift1">
    <w:name w:val="heading 1"/>
    <w:basedOn w:val="Standard"/>
    <w:uiPriority w:val="9"/>
    <w:qFormat/>
    <w:pPr>
      <w:ind w:left="20"/>
      <w:outlineLvl w:val="0"/>
    </w:pPr>
    <w:rPr>
      <w:rFonts w:ascii="Cambria" w:eastAsia="Cambria" w:hAnsi="Cambria" w:cs="Cambria"/>
      <w:b/>
      <w:bCs/>
      <w:sz w:val="34"/>
      <w:szCs w:val="34"/>
    </w:rPr>
  </w:style>
  <w:style w:type="paragraph" w:styleId="berschrift2">
    <w:name w:val="heading 2"/>
    <w:basedOn w:val="Standard"/>
    <w:uiPriority w:val="9"/>
    <w:unhideWhenUsed/>
    <w:qFormat/>
    <w:pPr>
      <w:ind w:left="1244" w:hanging="719"/>
      <w:outlineLvl w:val="1"/>
    </w:pPr>
    <w:rPr>
      <w:rFonts w:ascii="Palatino Linotype" w:eastAsia="Palatino Linotype" w:hAnsi="Palatino Linotype" w:cs="Palatino Linotype"/>
      <w:b/>
      <w:bCs/>
      <w:sz w:val="28"/>
      <w:szCs w:val="28"/>
    </w:rPr>
  </w:style>
  <w:style w:type="paragraph" w:styleId="berschrift3">
    <w:name w:val="heading 3"/>
    <w:basedOn w:val="Standard"/>
    <w:uiPriority w:val="9"/>
    <w:unhideWhenUsed/>
    <w:qFormat/>
    <w:pPr>
      <w:ind w:left="1347" w:hanging="822"/>
      <w:outlineLvl w:val="2"/>
    </w:pPr>
    <w:rPr>
      <w:rFonts w:ascii="Georgia" w:eastAsia="Georgia" w:hAnsi="Georgia" w:cs="Georgia"/>
      <w:b/>
      <w:bCs/>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Verzeichnis1">
    <w:name w:val="toc 1"/>
    <w:basedOn w:val="Standard"/>
    <w:uiPriority w:val="1"/>
    <w:qFormat/>
    <w:pPr>
      <w:spacing w:before="251"/>
      <w:ind w:left="876" w:hanging="351"/>
    </w:pPr>
    <w:rPr>
      <w:rFonts w:ascii="Georgia" w:eastAsia="Georgia" w:hAnsi="Georgia" w:cs="Georgia"/>
      <w:b/>
      <w:bCs/>
      <w:sz w:val="24"/>
      <w:szCs w:val="24"/>
    </w:rPr>
  </w:style>
  <w:style w:type="paragraph" w:styleId="Verzeichnis2">
    <w:name w:val="toc 2"/>
    <w:basedOn w:val="Standard"/>
    <w:uiPriority w:val="1"/>
    <w:qFormat/>
    <w:pPr>
      <w:spacing w:before="13"/>
      <w:ind w:left="1415" w:hanging="539"/>
    </w:pPr>
    <w:rPr>
      <w:sz w:val="24"/>
      <w:szCs w:val="24"/>
    </w:rPr>
  </w:style>
  <w:style w:type="paragraph" w:styleId="Verzeichnis3">
    <w:name w:val="toc 3"/>
    <w:basedOn w:val="Standard"/>
    <w:uiPriority w:val="1"/>
    <w:qFormat/>
    <w:pPr>
      <w:spacing w:before="13"/>
      <w:ind w:left="2164" w:hanging="749"/>
    </w:pPr>
    <w:rPr>
      <w:sz w:val="24"/>
      <w:szCs w:val="24"/>
    </w:rPr>
  </w:style>
  <w:style w:type="paragraph" w:styleId="Textkrper">
    <w:name w:val="Body Text"/>
    <w:basedOn w:val="Standard"/>
    <w:uiPriority w:val="1"/>
    <w:qFormat/>
    <w:rPr>
      <w:sz w:val="24"/>
      <w:szCs w:val="24"/>
    </w:rPr>
  </w:style>
  <w:style w:type="paragraph" w:styleId="Listenabsatz">
    <w:name w:val="List Paragraph"/>
    <w:basedOn w:val="Standard"/>
    <w:uiPriority w:val="1"/>
    <w:qFormat/>
    <w:pPr>
      <w:spacing w:before="13"/>
      <w:ind w:left="1415" w:hanging="539"/>
    </w:pPr>
  </w:style>
  <w:style w:type="paragraph" w:customStyle="1" w:styleId="TableParagraph">
    <w:name w:val="Table Paragraph"/>
    <w:basedOn w:val="Standard"/>
    <w:uiPriority w:val="1"/>
    <w:qFormat/>
  </w:style>
  <w:style w:type="paragraph" w:styleId="berarbeitung">
    <w:name w:val="Revision"/>
    <w:hidden/>
    <w:uiPriority w:val="99"/>
    <w:semiHidden/>
    <w:rsid w:val="00C424BE"/>
    <w:pPr>
      <w:widowControl/>
      <w:autoSpaceDE/>
      <w:autoSpaceDN/>
    </w:pPr>
    <w:rPr>
      <w:rFonts w:ascii="Times New Roman" w:eastAsia="Times New Roman" w:hAnsi="Times New Roman" w:cs="Times New Roman"/>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jpeg"/><Relationship Id="rId26" Type="http://schemas.openxmlformats.org/officeDocument/2006/relationships/header" Target="header4.xml"/><Relationship Id="rId21" Type="http://schemas.openxmlformats.org/officeDocument/2006/relationships/hyperlink" Target="http://sqlmap.org/" TargetMode="External"/><Relationship Id="rId34" Type="http://schemas.openxmlformats.org/officeDocument/2006/relationships/header" Target="header7.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footer" Target="footer4.xml"/><Relationship Id="rId33" Type="http://schemas.openxmlformats.org/officeDocument/2006/relationships/hyperlink" Target="mailto:peter.jo.kuhn@gmail.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https://www.owasp.org/" TargetMode="External"/><Relationship Id="rId29"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3.xml"/><Relationship Id="rId32" Type="http://schemas.openxmlformats.org/officeDocument/2006/relationships/image" Target="media/image10.jpe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footer" Target="footer3.xml"/><Relationship Id="rId28" Type="http://schemas.openxmlformats.org/officeDocument/2006/relationships/header" Target="header5.xml"/><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9.jpeg"/><Relationship Id="rId3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header" Target="header2.xml"/><Relationship Id="rId27" Type="http://schemas.openxmlformats.org/officeDocument/2006/relationships/footer" Target="footer5.xml"/><Relationship Id="rId30" Type="http://schemas.openxmlformats.org/officeDocument/2006/relationships/header" Target="header6.xml"/><Relationship Id="rId35" Type="http://schemas.openxmlformats.org/officeDocument/2006/relationships/footer" Target="footer8.xml"/><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_rels/header6.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0E13F6-6318-403E-A22E-2BAB0C846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5423</Words>
  <Characters>34170</Characters>
  <Application>Microsoft Office Word</Application>
  <DocSecurity>0</DocSecurity>
  <Lines>284</Lines>
  <Paragraphs>79</Paragraphs>
  <ScaleCrop>false</ScaleCrop>
  <HeadingPairs>
    <vt:vector size="2" baseType="variant">
      <vt:variant>
        <vt:lpstr>Titel</vt:lpstr>
      </vt:variant>
      <vt:variant>
        <vt:i4>1</vt:i4>
      </vt:variant>
    </vt:vector>
  </HeadingPairs>
  <TitlesOfParts>
    <vt:vector size="1" baseType="lpstr">
      <vt:lpstr/>
    </vt:vector>
  </TitlesOfParts>
  <Company>OST Ostschweizer Fachhochschule</Company>
  <LinksUpToDate>false</LinksUpToDate>
  <CharactersWithSpaces>39514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Albert Loichinger</dc:creator>
  <cp:lastModifiedBy>Albert Loichinger</cp:lastModifiedBy>
  <cp:revision>3</cp:revision>
  <dcterms:created xsi:type="dcterms:W3CDTF">2024-04-26T06:46:00Z</dcterms:created>
  <dcterms:modified xsi:type="dcterms:W3CDTF">2024-04-26T08:42:00Z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2024-04-17T00:00:00Z</vt:filetime>
  </property>
  <property fmtid="{D5CDD505-2E9C-101B-9397-08002B2CF9AE}" pid="3" name="Creator">
    <vt:lpwstr>LaTeX with hyperref</vt:lpwstr>
  </property>
  <property fmtid="{D5CDD505-2E9C-101B-9397-08002B2CF9AE}" pid="4" name="LastSaved">
    <vt:filetime>2024-04-18T00:00:00Z</vt:filetime>
  </property>
  <property fmtid="{D5CDD505-2E9C-101B-9397-08002B2CF9AE}" pid="5" name="PTEX.Fullbanner">
    <vt:lpwstr>This is pdfTeX, Version 3.141592653-2.6-1.40.22 (TeX Live 2022/dev/Debian) kpathsea version 6.3.4/dev</vt:lpwstr>
  </property>
  <property fmtid="{D5CDD505-2E9C-101B-9397-08002B2CF9AE}" pid="6" name="Producer">
    <vt:lpwstr>pdfTeX-1.40.22</vt:lpwstr>
  </property>
</Properties>
</file>